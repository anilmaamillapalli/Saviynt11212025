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76E0F0" w14:textId="77777777" w:rsidR="001559E5" w:rsidRPr="00AE3C3C" w:rsidRDefault="001559E5" w:rsidP="001559E5">
      <w:pPr>
        <w:rPr>
          <w:rFonts w:asciiTheme="minorHAnsi" w:hAnsiTheme="minorHAnsi" w:cstheme="minorHAnsi"/>
          <w:b/>
          <w:bCs/>
        </w:rPr>
      </w:pPr>
      <w:bookmarkStart w:id="0" w:name="_Hlk30694859"/>
      <w:bookmarkEnd w:id="0"/>
    </w:p>
    <w:p w14:paraId="69A0154D" w14:textId="77777777" w:rsidR="001559E5" w:rsidRPr="00AE3C3C" w:rsidRDefault="001559E5" w:rsidP="001559E5">
      <w:pPr>
        <w:rPr>
          <w:rFonts w:asciiTheme="minorHAnsi" w:hAnsiTheme="minorHAnsi" w:cstheme="minorHAnsi"/>
          <w:b/>
          <w:bCs/>
        </w:rPr>
      </w:pPr>
    </w:p>
    <w:p w14:paraId="3D5E1B11" w14:textId="096E3C8B" w:rsidR="001559E5" w:rsidRPr="00AE3C3C" w:rsidRDefault="007C4B83" w:rsidP="001559E5">
      <w:pPr>
        <w:jc w:val="center"/>
        <w:rPr>
          <w:rFonts w:asciiTheme="minorHAnsi" w:hAnsiTheme="minorHAnsi" w:cstheme="minorHAnsi"/>
          <w:b/>
          <w:bCs/>
        </w:rPr>
      </w:pPr>
      <w:r>
        <w:rPr>
          <w:noProof/>
        </w:rPr>
        <w:drawing>
          <wp:inline distT="0" distB="0" distL="0" distR="0" wp14:anchorId="65154595" wp14:editId="6DD2C49B">
            <wp:extent cx="3267075" cy="1400175"/>
            <wp:effectExtent l="19050" t="19050" r="28575" b="28575"/>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67075" cy="1400175"/>
                    </a:xfrm>
                    <a:prstGeom prst="rect">
                      <a:avLst/>
                    </a:prstGeom>
                    <a:noFill/>
                    <a:ln cmpd="sng">
                      <a:solidFill>
                        <a:srgbClr val="5B9BD5"/>
                      </a:solidFill>
                    </a:ln>
                  </pic:spPr>
                </pic:pic>
              </a:graphicData>
            </a:graphic>
          </wp:inline>
        </w:drawing>
      </w:r>
    </w:p>
    <w:p w14:paraId="1F3BBE1C" w14:textId="77777777" w:rsidR="007C4B83" w:rsidRPr="00A921C7" w:rsidRDefault="007C4B83" w:rsidP="007C4B83">
      <w:pPr>
        <w:pStyle w:val="Frontpagetitle"/>
        <w:tabs>
          <w:tab w:val="left" w:pos="142"/>
        </w:tabs>
        <w:spacing w:after="0"/>
        <w:rPr>
          <w:rFonts w:asciiTheme="minorHAnsi" w:hAnsiTheme="minorHAnsi" w:cstheme="minorHAnsi"/>
          <w:color w:val="auto"/>
          <w:szCs w:val="40"/>
        </w:rPr>
      </w:pPr>
      <w:r>
        <w:rPr>
          <w:rFonts w:asciiTheme="minorHAnsi" w:hAnsiTheme="minorHAnsi" w:cstheme="minorHAnsi"/>
          <w:color w:val="auto"/>
          <w:szCs w:val="40"/>
        </w:rPr>
        <w:t>Hormel Foods Corporation (Hormel)</w:t>
      </w:r>
    </w:p>
    <w:p w14:paraId="0C8348BE" w14:textId="7710157F" w:rsidR="00201087" w:rsidRPr="00B121C1" w:rsidRDefault="00467949" w:rsidP="00B641C7">
      <w:pPr>
        <w:pStyle w:val="Frontpagetitle"/>
        <w:tabs>
          <w:tab w:val="left" w:pos="142"/>
        </w:tabs>
        <w:rPr>
          <w:rFonts w:asciiTheme="minorHAnsi" w:hAnsiTheme="minorHAnsi" w:cstheme="minorHAnsi"/>
          <w:color w:val="auto"/>
          <w:szCs w:val="40"/>
        </w:rPr>
      </w:pPr>
      <w:r w:rsidRPr="00B121C1">
        <w:rPr>
          <w:rFonts w:asciiTheme="minorHAnsi" w:hAnsiTheme="minorHAnsi" w:cstheme="minorHAnsi"/>
          <w:color w:val="auto"/>
          <w:szCs w:val="40"/>
        </w:rPr>
        <w:t xml:space="preserve">Operations </w:t>
      </w:r>
      <w:r w:rsidR="00B56577" w:rsidRPr="00B121C1">
        <w:rPr>
          <w:rFonts w:asciiTheme="minorHAnsi" w:hAnsiTheme="minorHAnsi" w:cstheme="minorHAnsi"/>
          <w:color w:val="auto"/>
          <w:szCs w:val="40"/>
        </w:rPr>
        <w:t>and Integration Document</w:t>
      </w:r>
      <w:r w:rsidR="00905FD5" w:rsidRPr="00B121C1">
        <w:rPr>
          <w:rFonts w:asciiTheme="minorHAnsi" w:hAnsiTheme="minorHAnsi" w:cstheme="minorHAnsi"/>
          <w:color w:val="auto"/>
          <w:szCs w:val="40"/>
        </w:rPr>
        <w:t xml:space="preserve"> </w:t>
      </w:r>
    </w:p>
    <w:p w14:paraId="0B8DF30C" w14:textId="77777777" w:rsidR="00201087" w:rsidRDefault="00201087" w:rsidP="001559E5">
      <w:pPr>
        <w:pStyle w:val="Frontpagetitle"/>
        <w:tabs>
          <w:tab w:val="left" w:pos="142"/>
        </w:tabs>
        <w:rPr>
          <w:rFonts w:asciiTheme="minorHAnsi" w:hAnsiTheme="minorHAnsi" w:cstheme="minorHAnsi"/>
          <w:color w:val="auto"/>
          <w:sz w:val="20"/>
        </w:rPr>
      </w:pPr>
    </w:p>
    <w:p w14:paraId="5FB1D3F2" w14:textId="2207EBED" w:rsidR="00201087" w:rsidRPr="00A921C7" w:rsidRDefault="00201087" w:rsidP="00201087">
      <w:pPr>
        <w:jc w:val="center"/>
        <w:rPr>
          <w:rFonts w:asciiTheme="minorHAnsi" w:hAnsiTheme="minorHAnsi" w:cstheme="minorHAnsi"/>
          <w:b/>
          <w:bCs/>
        </w:rPr>
      </w:pPr>
    </w:p>
    <w:p w14:paraId="5E412AD3" w14:textId="238A4BE2" w:rsidR="001559E5" w:rsidRPr="00AE3C3C" w:rsidRDefault="001559E5" w:rsidP="001559E5">
      <w:pPr>
        <w:pStyle w:val="Frontpagetitle"/>
        <w:tabs>
          <w:tab w:val="left" w:pos="142"/>
        </w:tabs>
        <w:rPr>
          <w:rFonts w:asciiTheme="minorHAnsi" w:hAnsiTheme="minorHAnsi" w:cstheme="minorHAnsi"/>
          <w:color w:val="auto"/>
          <w:sz w:val="20"/>
        </w:rPr>
      </w:pPr>
      <w:r w:rsidRPr="00AE3C3C">
        <w:rPr>
          <w:rFonts w:asciiTheme="minorHAnsi" w:hAnsiTheme="minorHAnsi" w:cstheme="minorHAnsi"/>
          <w:color w:val="073D5D"/>
          <w:sz w:val="20"/>
        </w:rPr>
        <w:br w:type="page"/>
      </w:r>
    </w:p>
    <w:bookmarkStart w:id="1" w:name="_Toc61521708" w:displacedByCustomXml="next"/>
    <w:sdt>
      <w:sdtPr>
        <w:rPr>
          <w:rFonts w:ascii="Arial" w:hAnsi="Arial" w:cs="Times New Roman"/>
          <w:b w:val="0"/>
          <w:bCs w:val="0"/>
          <w:color w:val="auto"/>
          <w:kern w:val="0"/>
          <w:sz w:val="20"/>
          <w:szCs w:val="20"/>
          <w:lang w:val="en-GB"/>
        </w:rPr>
        <w:id w:val="124522649"/>
        <w:docPartObj>
          <w:docPartGallery w:val="Table of Contents"/>
          <w:docPartUnique/>
        </w:docPartObj>
      </w:sdtPr>
      <w:sdtEndPr>
        <w:rPr>
          <w:rFonts w:ascii="Calibri" w:hAnsi="Calibri"/>
          <w:noProof/>
          <w:lang w:val="en-US"/>
        </w:rPr>
      </w:sdtEndPr>
      <w:sdtContent>
        <w:p w14:paraId="0514BDB8" w14:textId="77777777" w:rsidR="001559E5" w:rsidRPr="00AE3C3C" w:rsidRDefault="001559E5" w:rsidP="00B121C1">
          <w:pPr>
            <w:pStyle w:val="Heading1"/>
            <w:numPr>
              <w:ilvl w:val="0"/>
              <w:numId w:val="0"/>
            </w:numPr>
          </w:pPr>
          <w:r w:rsidRPr="00AE3C3C">
            <w:t>Table of Contents</w:t>
          </w:r>
          <w:bookmarkEnd w:id="1"/>
        </w:p>
        <w:p w14:paraId="49B2CCD8" w14:textId="6C9F9FB3" w:rsidR="00747DA4" w:rsidRDefault="001559E5">
          <w:pPr>
            <w:pStyle w:val="TOC1"/>
            <w:tabs>
              <w:tab w:val="right" w:leader="dot" w:pos="9080"/>
            </w:tabs>
            <w:rPr>
              <w:rFonts w:asciiTheme="minorHAnsi" w:eastAsiaTheme="minorEastAsia" w:hAnsiTheme="minorHAnsi" w:cstheme="minorBidi"/>
              <w:noProof/>
              <w:sz w:val="22"/>
              <w:szCs w:val="22"/>
            </w:rPr>
          </w:pPr>
          <w:r w:rsidRPr="00AE3C3C">
            <w:rPr>
              <w:rFonts w:asciiTheme="minorHAnsi" w:hAnsiTheme="minorHAnsi" w:cstheme="minorHAnsi"/>
              <w:b/>
              <w:bCs/>
              <w:noProof/>
            </w:rPr>
            <w:fldChar w:fldCharType="begin"/>
          </w:r>
          <w:r w:rsidRPr="00AE3C3C">
            <w:rPr>
              <w:rFonts w:asciiTheme="minorHAnsi" w:hAnsiTheme="minorHAnsi" w:cstheme="minorHAnsi"/>
              <w:b/>
              <w:bCs/>
              <w:noProof/>
            </w:rPr>
            <w:instrText xml:space="preserve"> TOC \o "1-3" \h \z \u </w:instrText>
          </w:r>
          <w:r w:rsidRPr="00AE3C3C">
            <w:rPr>
              <w:rFonts w:asciiTheme="minorHAnsi" w:hAnsiTheme="minorHAnsi" w:cstheme="minorHAnsi"/>
              <w:b/>
              <w:bCs/>
              <w:noProof/>
            </w:rPr>
            <w:fldChar w:fldCharType="separate"/>
          </w:r>
          <w:hyperlink w:anchor="_Toc61521708" w:history="1">
            <w:r w:rsidR="00747DA4" w:rsidRPr="00415167">
              <w:rPr>
                <w:rStyle w:val="Hyperlink"/>
                <w:rFonts w:eastAsia="MS Gothic"/>
                <w:noProof/>
              </w:rPr>
              <w:t>Table of Contents</w:t>
            </w:r>
            <w:r w:rsidR="00747DA4">
              <w:rPr>
                <w:noProof/>
                <w:webHidden/>
              </w:rPr>
              <w:tab/>
            </w:r>
            <w:r w:rsidR="00747DA4">
              <w:rPr>
                <w:noProof/>
                <w:webHidden/>
              </w:rPr>
              <w:fldChar w:fldCharType="begin"/>
            </w:r>
            <w:r w:rsidR="00747DA4">
              <w:rPr>
                <w:noProof/>
                <w:webHidden/>
              </w:rPr>
              <w:instrText xml:space="preserve"> PAGEREF _Toc61521708 \h </w:instrText>
            </w:r>
            <w:r w:rsidR="00747DA4">
              <w:rPr>
                <w:noProof/>
                <w:webHidden/>
              </w:rPr>
            </w:r>
            <w:r w:rsidR="00747DA4">
              <w:rPr>
                <w:noProof/>
                <w:webHidden/>
              </w:rPr>
              <w:fldChar w:fldCharType="separate"/>
            </w:r>
            <w:r w:rsidR="00747DA4">
              <w:rPr>
                <w:noProof/>
                <w:webHidden/>
              </w:rPr>
              <w:t>2</w:t>
            </w:r>
            <w:r w:rsidR="00747DA4">
              <w:rPr>
                <w:noProof/>
                <w:webHidden/>
              </w:rPr>
              <w:fldChar w:fldCharType="end"/>
            </w:r>
          </w:hyperlink>
        </w:p>
        <w:p w14:paraId="6B694B2A" w14:textId="0B3383B2" w:rsidR="00747DA4" w:rsidRDefault="00747DA4">
          <w:pPr>
            <w:pStyle w:val="TOC1"/>
            <w:tabs>
              <w:tab w:val="right" w:leader="dot" w:pos="9080"/>
            </w:tabs>
            <w:rPr>
              <w:rFonts w:asciiTheme="minorHAnsi" w:eastAsiaTheme="minorEastAsia" w:hAnsiTheme="minorHAnsi" w:cstheme="minorBidi"/>
              <w:noProof/>
              <w:sz w:val="22"/>
              <w:szCs w:val="22"/>
            </w:rPr>
          </w:pPr>
          <w:hyperlink w:anchor="_Toc61521709" w:history="1">
            <w:r w:rsidRPr="00415167">
              <w:rPr>
                <w:rStyle w:val="Hyperlink"/>
                <w:rFonts w:eastAsia="MS Gothic"/>
                <w:noProof/>
              </w:rPr>
              <w:t>Version Control</w:t>
            </w:r>
            <w:r>
              <w:rPr>
                <w:noProof/>
                <w:webHidden/>
              </w:rPr>
              <w:tab/>
            </w:r>
            <w:r>
              <w:rPr>
                <w:noProof/>
                <w:webHidden/>
              </w:rPr>
              <w:fldChar w:fldCharType="begin"/>
            </w:r>
            <w:r>
              <w:rPr>
                <w:noProof/>
                <w:webHidden/>
              </w:rPr>
              <w:instrText xml:space="preserve"> PAGEREF _Toc61521709 \h </w:instrText>
            </w:r>
            <w:r>
              <w:rPr>
                <w:noProof/>
                <w:webHidden/>
              </w:rPr>
            </w:r>
            <w:r>
              <w:rPr>
                <w:noProof/>
                <w:webHidden/>
              </w:rPr>
              <w:fldChar w:fldCharType="separate"/>
            </w:r>
            <w:r>
              <w:rPr>
                <w:noProof/>
                <w:webHidden/>
              </w:rPr>
              <w:t>13</w:t>
            </w:r>
            <w:r>
              <w:rPr>
                <w:noProof/>
                <w:webHidden/>
              </w:rPr>
              <w:fldChar w:fldCharType="end"/>
            </w:r>
          </w:hyperlink>
        </w:p>
        <w:p w14:paraId="41757C26" w14:textId="393B8BD7" w:rsidR="00747DA4" w:rsidRDefault="00747DA4">
          <w:pPr>
            <w:pStyle w:val="TOC2"/>
            <w:tabs>
              <w:tab w:val="right" w:leader="dot" w:pos="9080"/>
            </w:tabs>
            <w:rPr>
              <w:rFonts w:asciiTheme="minorHAnsi" w:eastAsiaTheme="minorEastAsia" w:hAnsiTheme="minorHAnsi" w:cstheme="minorBidi"/>
              <w:noProof/>
              <w:sz w:val="22"/>
              <w:szCs w:val="22"/>
            </w:rPr>
          </w:pPr>
          <w:hyperlink w:anchor="_Toc61521710" w:history="1">
            <w:r w:rsidRPr="00415167">
              <w:rPr>
                <w:rStyle w:val="Hyperlink"/>
                <w:rFonts w:eastAsia="MS Gothic"/>
                <w:noProof/>
              </w:rPr>
              <w:t>Revision History</w:t>
            </w:r>
            <w:r>
              <w:rPr>
                <w:noProof/>
                <w:webHidden/>
              </w:rPr>
              <w:tab/>
            </w:r>
            <w:r>
              <w:rPr>
                <w:noProof/>
                <w:webHidden/>
              </w:rPr>
              <w:fldChar w:fldCharType="begin"/>
            </w:r>
            <w:r>
              <w:rPr>
                <w:noProof/>
                <w:webHidden/>
              </w:rPr>
              <w:instrText xml:space="preserve"> PAGEREF _Toc61521710 \h </w:instrText>
            </w:r>
            <w:r>
              <w:rPr>
                <w:noProof/>
                <w:webHidden/>
              </w:rPr>
            </w:r>
            <w:r>
              <w:rPr>
                <w:noProof/>
                <w:webHidden/>
              </w:rPr>
              <w:fldChar w:fldCharType="separate"/>
            </w:r>
            <w:r>
              <w:rPr>
                <w:noProof/>
                <w:webHidden/>
              </w:rPr>
              <w:t>13</w:t>
            </w:r>
            <w:r>
              <w:rPr>
                <w:noProof/>
                <w:webHidden/>
              </w:rPr>
              <w:fldChar w:fldCharType="end"/>
            </w:r>
          </w:hyperlink>
        </w:p>
        <w:p w14:paraId="53289B3D" w14:textId="00AA5B83" w:rsidR="00747DA4" w:rsidRDefault="00747DA4">
          <w:pPr>
            <w:pStyle w:val="TOC2"/>
            <w:tabs>
              <w:tab w:val="right" w:leader="dot" w:pos="9080"/>
            </w:tabs>
            <w:rPr>
              <w:rFonts w:asciiTheme="minorHAnsi" w:eastAsiaTheme="minorEastAsia" w:hAnsiTheme="minorHAnsi" w:cstheme="minorBidi"/>
              <w:noProof/>
              <w:sz w:val="22"/>
              <w:szCs w:val="22"/>
            </w:rPr>
          </w:pPr>
          <w:hyperlink w:anchor="_Toc61521711" w:history="1">
            <w:r w:rsidRPr="00415167">
              <w:rPr>
                <w:rStyle w:val="Hyperlink"/>
                <w:rFonts w:eastAsia="MS Gothic"/>
                <w:noProof/>
              </w:rPr>
              <w:t>Review History</w:t>
            </w:r>
            <w:r>
              <w:rPr>
                <w:noProof/>
                <w:webHidden/>
              </w:rPr>
              <w:tab/>
            </w:r>
            <w:r>
              <w:rPr>
                <w:noProof/>
                <w:webHidden/>
              </w:rPr>
              <w:fldChar w:fldCharType="begin"/>
            </w:r>
            <w:r>
              <w:rPr>
                <w:noProof/>
                <w:webHidden/>
              </w:rPr>
              <w:instrText xml:space="preserve"> PAGEREF _Toc61521711 \h </w:instrText>
            </w:r>
            <w:r>
              <w:rPr>
                <w:noProof/>
                <w:webHidden/>
              </w:rPr>
            </w:r>
            <w:r>
              <w:rPr>
                <w:noProof/>
                <w:webHidden/>
              </w:rPr>
              <w:fldChar w:fldCharType="separate"/>
            </w:r>
            <w:r>
              <w:rPr>
                <w:noProof/>
                <w:webHidden/>
              </w:rPr>
              <w:t>13</w:t>
            </w:r>
            <w:r>
              <w:rPr>
                <w:noProof/>
                <w:webHidden/>
              </w:rPr>
              <w:fldChar w:fldCharType="end"/>
            </w:r>
          </w:hyperlink>
        </w:p>
        <w:p w14:paraId="57D86068" w14:textId="5DECC5F9" w:rsidR="00747DA4" w:rsidRDefault="00747DA4">
          <w:pPr>
            <w:pStyle w:val="TOC2"/>
            <w:tabs>
              <w:tab w:val="right" w:leader="dot" w:pos="9080"/>
            </w:tabs>
            <w:rPr>
              <w:rFonts w:asciiTheme="minorHAnsi" w:eastAsiaTheme="minorEastAsia" w:hAnsiTheme="minorHAnsi" w:cstheme="minorBidi"/>
              <w:noProof/>
              <w:sz w:val="22"/>
              <w:szCs w:val="22"/>
            </w:rPr>
          </w:pPr>
          <w:hyperlink w:anchor="_Toc61521712" w:history="1">
            <w:r w:rsidRPr="00415167">
              <w:rPr>
                <w:rStyle w:val="Hyperlink"/>
                <w:rFonts w:eastAsia="MS Gothic"/>
                <w:noProof/>
              </w:rPr>
              <w:t>Approval History</w:t>
            </w:r>
            <w:r>
              <w:rPr>
                <w:noProof/>
                <w:webHidden/>
              </w:rPr>
              <w:tab/>
            </w:r>
            <w:r>
              <w:rPr>
                <w:noProof/>
                <w:webHidden/>
              </w:rPr>
              <w:fldChar w:fldCharType="begin"/>
            </w:r>
            <w:r>
              <w:rPr>
                <w:noProof/>
                <w:webHidden/>
              </w:rPr>
              <w:instrText xml:space="preserve"> PAGEREF _Toc61521712 \h </w:instrText>
            </w:r>
            <w:r>
              <w:rPr>
                <w:noProof/>
                <w:webHidden/>
              </w:rPr>
            </w:r>
            <w:r>
              <w:rPr>
                <w:noProof/>
                <w:webHidden/>
              </w:rPr>
              <w:fldChar w:fldCharType="separate"/>
            </w:r>
            <w:r>
              <w:rPr>
                <w:noProof/>
                <w:webHidden/>
              </w:rPr>
              <w:t>13</w:t>
            </w:r>
            <w:r>
              <w:rPr>
                <w:noProof/>
                <w:webHidden/>
              </w:rPr>
              <w:fldChar w:fldCharType="end"/>
            </w:r>
          </w:hyperlink>
        </w:p>
        <w:p w14:paraId="22F7492E" w14:textId="31B00AA6" w:rsidR="00747DA4" w:rsidRDefault="00747DA4">
          <w:pPr>
            <w:pStyle w:val="TOC2"/>
            <w:tabs>
              <w:tab w:val="right" w:leader="dot" w:pos="9080"/>
            </w:tabs>
            <w:rPr>
              <w:rFonts w:asciiTheme="minorHAnsi" w:eastAsiaTheme="minorEastAsia" w:hAnsiTheme="minorHAnsi" w:cstheme="minorBidi"/>
              <w:noProof/>
              <w:sz w:val="22"/>
              <w:szCs w:val="22"/>
            </w:rPr>
          </w:pPr>
          <w:hyperlink w:anchor="_Toc61521713" w:history="1">
            <w:r w:rsidRPr="00415167">
              <w:rPr>
                <w:rStyle w:val="Hyperlink"/>
                <w:rFonts w:eastAsia="MS Gothic"/>
                <w:noProof/>
              </w:rPr>
              <w:t>Abbreviation</w:t>
            </w:r>
            <w:r>
              <w:rPr>
                <w:noProof/>
                <w:webHidden/>
              </w:rPr>
              <w:tab/>
            </w:r>
            <w:r>
              <w:rPr>
                <w:noProof/>
                <w:webHidden/>
              </w:rPr>
              <w:fldChar w:fldCharType="begin"/>
            </w:r>
            <w:r>
              <w:rPr>
                <w:noProof/>
                <w:webHidden/>
              </w:rPr>
              <w:instrText xml:space="preserve"> PAGEREF _Toc61521713 \h </w:instrText>
            </w:r>
            <w:r>
              <w:rPr>
                <w:noProof/>
                <w:webHidden/>
              </w:rPr>
            </w:r>
            <w:r>
              <w:rPr>
                <w:noProof/>
                <w:webHidden/>
              </w:rPr>
              <w:fldChar w:fldCharType="separate"/>
            </w:r>
            <w:r>
              <w:rPr>
                <w:noProof/>
                <w:webHidden/>
              </w:rPr>
              <w:t>13</w:t>
            </w:r>
            <w:r>
              <w:rPr>
                <w:noProof/>
                <w:webHidden/>
              </w:rPr>
              <w:fldChar w:fldCharType="end"/>
            </w:r>
          </w:hyperlink>
        </w:p>
        <w:p w14:paraId="03BF238F" w14:textId="3E33C0B1" w:rsidR="00747DA4" w:rsidRDefault="00747DA4">
          <w:pPr>
            <w:pStyle w:val="TOC1"/>
            <w:tabs>
              <w:tab w:val="right" w:leader="dot" w:pos="9080"/>
            </w:tabs>
            <w:rPr>
              <w:rFonts w:asciiTheme="minorHAnsi" w:eastAsiaTheme="minorEastAsia" w:hAnsiTheme="minorHAnsi" w:cstheme="minorBidi"/>
              <w:noProof/>
              <w:sz w:val="22"/>
              <w:szCs w:val="22"/>
            </w:rPr>
          </w:pPr>
          <w:hyperlink w:anchor="_Toc61521714" w:history="1">
            <w:r w:rsidRPr="00415167">
              <w:rPr>
                <w:rStyle w:val="Hyperlink"/>
                <w:rFonts w:eastAsia="MS Gothic"/>
                <w:noProof/>
              </w:rPr>
              <w:t>1. Introduction</w:t>
            </w:r>
            <w:r>
              <w:rPr>
                <w:noProof/>
                <w:webHidden/>
              </w:rPr>
              <w:tab/>
            </w:r>
            <w:r>
              <w:rPr>
                <w:noProof/>
                <w:webHidden/>
              </w:rPr>
              <w:fldChar w:fldCharType="begin"/>
            </w:r>
            <w:r>
              <w:rPr>
                <w:noProof/>
                <w:webHidden/>
              </w:rPr>
              <w:instrText xml:space="preserve"> PAGEREF _Toc61521714 \h </w:instrText>
            </w:r>
            <w:r>
              <w:rPr>
                <w:noProof/>
                <w:webHidden/>
              </w:rPr>
            </w:r>
            <w:r>
              <w:rPr>
                <w:noProof/>
                <w:webHidden/>
              </w:rPr>
              <w:fldChar w:fldCharType="separate"/>
            </w:r>
            <w:r>
              <w:rPr>
                <w:noProof/>
                <w:webHidden/>
              </w:rPr>
              <w:t>15</w:t>
            </w:r>
            <w:r>
              <w:rPr>
                <w:noProof/>
                <w:webHidden/>
              </w:rPr>
              <w:fldChar w:fldCharType="end"/>
            </w:r>
          </w:hyperlink>
        </w:p>
        <w:p w14:paraId="56C3E11E" w14:textId="058D8AB4" w:rsidR="00747DA4" w:rsidRDefault="00747DA4">
          <w:pPr>
            <w:pStyle w:val="TOC2"/>
            <w:tabs>
              <w:tab w:val="right" w:leader="dot" w:pos="9080"/>
            </w:tabs>
            <w:rPr>
              <w:rFonts w:asciiTheme="minorHAnsi" w:eastAsiaTheme="minorEastAsia" w:hAnsiTheme="minorHAnsi" w:cstheme="minorBidi"/>
              <w:noProof/>
              <w:sz w:val="22"/>
              <w:szCs w:val="22"/>
            </w:rPr>
          </w:pPr>
          <w:hyperlink w:anchor="_Toc61521715" w:history="1">
            <w:r w:rsidRPr="00415167">
              <w:rPr>
                <w:rStyle w:val="Hyperlink"/>
                <w:rFonts w:eastAsia="MS Gothic"/>
                <w:noProof/>
              </w:rPr>
              <w:t>1.1 Executive Summary</w:t>
            </w:r>
            <w:r>
              <w:rPr>
                <w:noProof/>
                <w:webHidden/>
              </w:rPr>
              <w:tab/>
            </w:r>
            <w:r>
              <w:rPr>
                <w:noProof/>
                <w:webHidden/>
              </w:rPr>
              <w:fldChar w:fldCharType="begin"/>
            </w:r>
            <w:r>
              <w:rPr>
                <w:noProof/>
                <w:webHidden/>
              </w:rPr>
              <w:instrText xml:space="preserve"> PAGEREF _Toc61521715 \h </w:instrText>
            </w:r>
            <w:r>
              <w:rPr>
                <w:noProof/>
                <w:webHidden/>
              </w:rPr>
            </w:r>
            <w:r>
              <w:rPr>
                <w:noProof/>
                <w:webHidden/>
              </w:rPr>
              <w:fldChar w:fldCharType="separate"/>
            </w:r>
            <w:r>
              <w:rPr>
                <w:noProof/>
                <w:webHidden/>
              </w:rPr>
              <w:t>15</w:t>
            </w:r>
            <w:r>
              <w:rPr>
                <w:noProof/>
                <w:webHidden/>
              </w:rPr>
              <w:fldChar w:fldCharType="end"/>
            </w:r>
          </w:hyperlink>
        </w:p>
        <w:p w14:paraId="33A01045" w14:textId="6F859CB0" w:rsidR="00747DA4" w:rsidRDefault="00747DA4">
          <w:pPr>
            <w:pStyle w:val="TOC2"/>
            <w:tabs>
              <w:tab w:val="right" w:leader="dot" w:pos="9080"/>
            </w:tabs>
            <w:rPr>
              <w:rFonts w:asciiTheme="minorHAnsi" w:eastAsiaTheme="minorEastAsia" w:hAnsiTheme="minorHAnsi" w:cstheme="minorBidi"/>
              <w:noProof/>
              <w:sz w:val="22"/>
              <w:szCs w:val="22"/>
            </w:rPr>
          </w:pPr>
          <w:hyperlink w:anchor="_Toc61521716" w:history="1">
            <w:r w:rsidRPr="00415167">
              <w:rPr>
                <w:rStyle w:val="Hyperlink"/>
                <w:rFonts w:eastAsia="MS Gothic"/>
                <w:noProof/>
              </w:rPr>
              <w:t>1.2 Intended Audience</w:t>
            </w:r>
            <w:r>
              <w:rPr>
                <w:noProof/>
                <w:webHidden/>
              </w:rPr>
              <w:tab/>
            </w:r>
            <w:r>
              <w:rPr>
                <w:noProof/>
                <w:webHidden/>
              </w:rPr>
              <w:fldChar w:fldCharType="begin"/>
            </w:r>
            <w:r>
              <w:rPr>
                <w:noProof/>
                <w:webHidden/>
              </w:rPr>
              <w:instrText xml:space="preserve"> PAGEREF _Toc61521716 \h </w:instrText>
            </w:r>
            <w:r>
              <w:rPr>
                <w:noProof/>
                <w:webHidden/>
              </w:rPr>
            </w:r>
            <w:r>
              <w:rPr>
                <w:noProof/>
                <w:webHidden/>
              </w:rPr>
              <w:fldChar w:fldCharType="separate"/>
            </w:r>
            <w:r>
              <w:rPr>
                <w:noProof/>
                <w:webHidden/>
              </w:rPr>
              <w:t>15</w:t>
            </w:r>
            <w:r>
              <w:rPr>
                <w:noProof/>
                <w:webHidden/>
              </w:rPr>
              <w:fldChar w:fldCharType="end"/>
            </w:r>
          </w:hyperlink>
        </w:p>
        <w:p w14:paraId="1E9CEEC6" w14:textId="5435E319" w:rsidR="00747DA4" w:rsidRDefault="00747DA4">
          <w:pPr>
            <w:pStyle w:val="TOC1"/>
            <w:tabs>
              <w:tab w:val="right" w:leader="dot" w:pos="9080"/>
            </w:tabs>
            <w:rPr>
              <w:rFonts w:asciiTheme="minorHAnsi" w:eastAsiaTheme="minorEastAsia" w:hAnsiTheme="minorHAnsi" w:cstheme="minorBidi"/>
              <w:noProof/>
              <w:sz w:val="22"/>
              <w:szCs w:val="22"/>
            </w:rPr>
          </w:pPr>
          <w:hyperlink w:anchor="_Toc61521717" w:history="1">
            <w:r w:rsidRPr="00415167">
              <w:rPr>
                <w:rStyle w:val="Hyperlink"/>
                <w:rFonts w:eastAsia="MS Gothic"/>
                <w:noProof/>
              </w:rPr>
              <w:t>2. Saviynt Product Overview</w:t>
            </w:r>
            <w:r>
              <w:rPr>
                <w:noProof/>
                <w:webHidden/>
              </w:rPr>
              <w:tab/>
            </w:r>
            <w:r>
              <w:rPr>
                <w:noProof/>
                <w:webHidden/>
              </w:rPr>
              <w:fldChar w:fldCharType="begin"/>
            </w:r>
            <w:r>
              <w:rPr>
                <w:noProof/>
                <w:webHidden/>
              </w:rPr>
              <w:instrText xml:space="preserve"> PAGEREF _Toc61521717 \h </w:instrText>
            </w:r>
            <w:r>
              <w:rPr>
                <w:noProof/>
                <w:webHidden/>
              </w:rPr>
            </w:r>
            <w:r>
              <w:rPr>
                <w:noProof/>
                <w:webHidden/>
              </w:rPr>
              <w:fldChar w:fldCharType="separate"/>
            </w:r>
            <w:r>
              <w:rPr>
                <w:noProof/>
                <w:webHidden/>
              </w:rPr>
              <w:t>15</w:t>
            </w:r>
            <w:r>
              <w:rPr>
                <w:noProof/>
                <w:webHidden/>
              </w:rPr>
              <w:fldChar w:fldCharType="end"/>
            </w:r>
          </w:hyperlink>
        </w:p>
        <w:p w14:paraId="0580F541" w14:textId="17A6B4C8" w:rsidR="00747DA4" w:rsidRDefault="00747DA4">
          <w:pPr>
            <w:pStyle w:val="TOC2"/>
            <w:tabs>
              <w:tab w:val="right" w:leader="dot" w:pos="9080"/>
            </w:tabs>
            <w:rPr>
              <w:rFonts w:asciiTheme="minorHAnsi" w:eastAsiaTheme="minorEastAsia" w:hAnsiTheme="minorHAnsi" w:cstheme="minorBidi"/>
              <w:noProof/>
              <w:sz w:val="22"/>
              <w:szCs w:val="22"/>
            </w:rPr>
          </w:pPr>
          <w:hyperlink w:anchor="_Toc61521718" w:history="1">
            <w:r w:rsidRPr="00415167">
              <w:rPr>
                <w:rStyle w:val="Hyperlink"/>
                <w:rFonts w:eastAsia="MS Gothic"/>
                <w:noProof/>
              </w:rPr>
              <w:t>2.1 Governance Platform</w:t>
            </w:r>
            <w:r>
              <w:rPr>
                <w:noProof/>
                <w:webHidden/>
              </w:rPr>
              <w:tab/>
            </w:r>
            <w:r>
              <w:rPr>
                <w:noProof/>
                <w:webHidden/>
              </w:rPr>
              <w:fldChar w:fldCharType="begin"/>
            </w:r>
            <w:r>
              <w:rPr>
                <w:noProof/>
                <w:webHidden/>
              </w:rPr>
              <w:instrText xml:space="preserve"> PAGEREF _Toc61521718 \h </w:instrText>
            </w:r>
            <w:r>
              <w:rPr>
                <w:noProof/>
                <w:webHidden/>
              </w:rPr>
            </w:r>
            <w:r>
              <w:rPr>
                <w:noProof/>
                <w:webHidden/>
              </w:rPr>
              <w:fldChar w:fldCharType="separate"/>
            </w:r>
            <w:r>
              <w:rPr>
                <w:noProof/>
                <w:webHidden/>
              </w:rPr>
              <w:t>16</w:t>
            </w:r>
            <w:r>
              <w:rPr>
                <w:noProof/>
                <w:webHidden/>
              </w:rPr>
              <w:fldChar w:fldCharType="end"/>
            </w:r>
          </w:hyperlink>
        </w:p>
        <w:p w14:paraId="3F4D717D" w14:textId="7184A73B" w:rsidR="00747DA4" w:rsidRDefault="00747DA4">
          <w:pPr>
            <w:pStyle w:val="TOC2"/>
            <w:tabs>
              <w:tab w:val="right" w:leader="dot" w:pos="9080"/>
            </w:tabs>
            <w:rPr>
              <w:rFonts w:asciiTheme="minorHAnsi" w:eastAsiaTheme="minorEastAsia" w:hAnsiTheme="minorHAnsi" w:cstheme="minorBidi"/>
              <w:noProof/>
              <w:sz w:val="22"/>
              <w:szCs w:val="22"/>
            </w:rPr>
          </w:pPr>
          <w:hyperlink w:anchor="_Toc61521719" w:history="1">
            <w:r w:rsidRPr="00415167">
              <w:rPr>
                <w:rStyle w:val="Hyperlink"/>
                <w:rFonts w:eastAsia="MS Gothic"/>
                <w:noProof/>
              </w:rPr>
              <w:t>2.2 Lifecycle Manager</w:t>
            </w:r>
            <w:r>
              <w:rPr>
                <w:noProof/>
                <w:webHidden/>
              </w:rPr>
              <w:tab/>
            </w:r>
            <w:r>
              <w:rPr>
                <w:noProof/>
                <w:webHidden/>
              </w:rPr>
              <w:fldChar w:fldCharType="begin"/>
            </w:r>
            <w:r>
              <w:rPr>
                <w:noProof/>
                <w:webHidden/>
              </w:rPr>
              <w:instrText xml:space="preserve"> PAGEREF _Toc61521719 \h </w:instrText>
            </w:r>
            <w:r>
              <w:rPr>
                <w:noProof/>
                <w:webHidden/>
              </w:rPr>
            </w:r>
            <w:r>
              <w:rPr>
                <w:noProof/>
                <w:webHidden/>
              </w:rPr>
              <w:fldChar w:fldCharType="separate"/>
            </w:r>
            <w:r>
              <w:rPr>
                <w:noProof/>
                <w:webHidden/>
              </w:rPr>
              <w:t>16</w:t>
            </w:r>
            <w:r>
              <w:rPr>
                <w:noProof/>
                <w:webHidden/>
              </w:rPr>
              <w:fldChar w:fldCharType="end"/>
            </w:r>
          </w:hyperlink>
        </w:p>
        <w:p w14:paraId="1907AF11" w14:textId="3EB0224D" w:rsidR="00747DA4" w:rsidRDefault="00747DA4">
          <w:pPr>
            <w:pStyle w:val="TOC2"/>
            <w:tabs>
              <w:tab w:val="right" w:leader="dot" w:pos="9080"/>
            </w:tabs>
            <w:rPr>
              <w:rFonts w:asciiTheme="minorHAnsi" w:eastAsiaTheme="minorEastAsia" w:hAnsiTheme="minorHAnsi" w:cstheme="minorBidi"/>
              <w:noProof/>
              <w:sz w:val="22"/>
              <w:szCs w:val="22"/>
            </w:rPr>
          </w:pPr>
          <w:hyperlink w:anchor="_Toc61521720" w:history="1">
            <w:r w:rsidRPr="00415167">
              <w:rPr>
                <w:rStyle w:val="Hyperlink"/>
                <w:rFonts w:eastAsia="MS Gothic"/>
                <w:noProof/>
              </w:rPr>
              <w:t>2.3 Provisioning Engine</w:t>
            </w:r>
            <w:r>
              <w:rPr>
                <w:noProof/>
                <w:webHidden/>
              </w:rPr>
              <w:tab/>
            </w:r>
            <w:r>
              <w:rPr>
                <w:noProof/>
                <w:webHidden/>
              </w:rPr>
              <w:fldChar w:fldCharType="begin"/>
            </w:r>
            <w:r>
              <w:rPr>
                <w:noProof/>
                <w:webHidden/>
              </w:rPr>
              <w:instrText xml:space="preserve"> PAGEREF _Toc61521720 \h </w:instrText>
            </w:r>
            <w:r>
              <w:rPr>
                <w:noProof/>
                <w:webHidden/>
              </w:rPr>
            </w:r>
            <w:r>
              <w:rPr>
                <w:noProof/>
                <w:webHidden/>
              </w:rPr>
              <w:fldChar w:fldCharType="separate"/>
            </w:r>
            <w:r>
              <w:rPr>
                <w:noProof/>
                <w:webHidden/>
              </w:rPr>
              <w:t>17</w:t>
            </w:r>
            <w:r>
              <w:rPr>
                <w:noProof/>
                <w:webHidden/>
              </w:rPr>
              <w:fldChar w:fldCharType="end"/>
            </w:r>
          </w:hyperlink>
        </w:p>
        <w:p w14:paraId="56D3CCCE" w14:textId="2CB4C06C" w:rsidR="00747DA4" w:rsidRDefault="00747DA4">
          <w:pPr>
            <w:pStyle w:val="TOC2"/>
            <w:tabs>
              <w:tab w:val="right" w:leader="dot" w:pos="9080"/>
            </w:tabs>
            <w:rPr>
              <w:rFonts w:asciiTheme="minorHAnsi" w:eastAsiaTheme="minorEastAsia" w:hAnsiTheme="minorHAnsi" w:cstheme="minorBidi"/>
              <w:noProof/>
              <w:sz w:val="22"/>
              <w:szCs w:val="22"/>
            </w:rPr>
          </w:pPr>
          <w:hyperlink w:anchor="_Toc61521721" w:history="1">
            <w:r w:rsidRPr="00415167">
              <w:rPr>
                <w:rStyle w:val="Hyperlink"/>
                <w:rFonts w:eastAsia="MS Gothic"/>
                <w:noProof/>
              </w:rPr>
              <w:t>2.4 Identity Intelligence</w:t>
            </w:r>
            <w:r>
              <w:rPr>
                <w:noProof/>
                <w:webHidden/>
              </w:rPr>
              <w:tab/>
            </w:r>
            <w:r>
              <w:rPr>
                <w:noProof/>
                <w:webHidden/>
              </w:rPr>
              <w:fldChar w:fldCharType="begin"/>
            </w:r>
            <w:r>
              <w:rPr>
                <w:noProof/>
                <w:webHidden/>
              </w:rPr>
              <w:instrText xml:space="preserve"> PAGEREF _Toc61521721 \h </w:instrText>
            </w:r>
            <w:r>
              <w:rPr>
                <w:noProof/>
                <w:webHidden/>
              </w:rPr>
            </w:r>
            <w:r>
              <w:rPr>
                <w:noProof/>
                <w:webHidden/>
              </w:rPr>
              <w:fldChar w:fldCharType="separate"/>
            </w:r>
            <w:r>
              <w:rPr>
                <w:noProof/>
                <w:webHidden/>
              </w:rPr>
              <w:t>17</w:t>
            </w:r>
            <w:r>
              <w:rPr>
                <w:noProof/>
                <w:webHidden/>
              </w:rPr>
              <w:fldChar w:fldCharType="end"/>
            </w:r>
          </w:hyperlink>
        </w:p>
        <w:p w14:paraId="1664EC6E" w14:textId="6A5C32E8" w:rsidR="00747DA4" w:rsidRDefault="00747DA4">
          <w:pPr>
            <w:pStyle w:val="TOC2"/>
            <w:tabs>
              <w:tab w:val="right" w:leader="dot" w:pos="9080"/>
            </w:tabs>
            <w:rPr>
              <w:rFonts w:asciiTheme="minorHAnsi" w:eastAsiaTheme="minorEastAsia" w:hAnsiTheme="minorHAnsi" w:cstheme="minorBidi"/>
              <w:noProof/>
              <w:sz w:val="22"/>
              <w:szCs w:val="22"/>
            </w:rPr>
          </w:pPr>
          <w:hyperlink w:anchor="_Toc61521722" w:history="1">
            <w:r w:rsidRPr="00415167">
              <w:rPr>
                <w:rStyle w:val="Hyperlink"/>
                <w:rFonts w:eastAsia="MS Gothic"/>
                <w:noProof/>
              </w:rPr>
              <w:t>2.5 Integration Modules</w:t>
            </w:r>
            <w:r>
              <w:rPr>
                <w:noProof/>
                <w:webHidden/>
              </w:rPr>
              <w:tab/>
            </w:r>
            <w:r>
              <w:rPr>
                <w:noProof/>
                <w:webHidden/>
              </w:rPr>
              <w:fldChar w:fldCharType="begin"/>
            </w:r>
            <w:r>
              <w:rPr>
                <w:noProof/>
                <w:webHidden/>
              </w:rPr>
              <w:instrText xml:space="preserve"> PAGEREF _Toc61521722 \h </w:instrText>
            </w:r>
            <w:r>
              <w:rPr>
                <w:noProof/>
                <w:webHidden/>
              </w:rPr>
            </w:r>
            <w:r>
              <w:rPr>
                <w:noProof/>
                <w:webHidden/>
              </w:rPr>
              <w:fldChar w:fldCharType="separate"/>
            </w:r>
            <w:r>
              <w:rPr>
                <w:noProof/>
                <w:webHidden/>
              </w:rPr>
              <w:t>18</w:t>
            </w:r>
            <w:r>
              <w:rPr>
                <w:noProof/>
                <w:webHidden/>
              </w:rPr>
              <w:fldChar w:fldCharType="end"/>
            </w:r>
          </w:hyperlink>
        </w:p>
        <w:p w14:paraId="38CEF986" w14:textId="66D002DF" w:rsidR="00747DA4" w:rsidRDefault="00747DA4">
          <w:pPr>
            <w:pStyle w:val="TOC1"/>
            <w:tabs>
              <w:tab w:val="right" w:leader="dot" w:pos="9080"/>
            </w:tabs>
            <w:rPr>
              <w:rFonts w:asciiTheme="minorHAnsi" w:eastAsiaTheme="minorEastAsia" w:hAnsiTheme="minorHAnsi" w:cstheme="minorBidi"/>
              <w:noProof/>
              <w:sz w:val="22"/>
              <w:szCs w:val="22"/>
            </w:rPr>
          </w:pPr>
          <w:hyperlink w:anchor="_Toc61521723" w:history="1">
            <w:r w:rsidRPr="00415167">
              <w:rPr>
                <w:rStyle w:val="Hyperlink"/>
                <w:rFonts w:eastAsia="MS Gothic"/>
                <w:noProof/>
              </w:rPr>
              <w:t>3. Operational Architecture</w:t>
            </w:r>
            <w:r>
              <w:rPr>
                <w:noProof/>
                <w:webHidden/>
              </w:rPr>
              <w:tab/>
            </w:r>
            <w:r>
              <w:rPr>
                <w:noProof/>
                <w:webHidden/>
              </w:rPr>
              <w:fldChar w:fldCharType="begin"/>
            </w:r>
            <w:r>
              <w:rPr>
                <w:noProof/>
                <w:webHidden/>
              </w:rPr>
              <w:instrText xml:space="preserve"> PAGEREF _Toc61521723 \h </w:instrText>
            </w:r>
            <w:r>
              <w:rPr>
                <w:noProof/>
                <w:webHidden/>
              </w:rPr>
            </w:r>
            <w:r>
              <w:rPr>
                <w:noProof/>
                <w:webHidden/>
              </w:rPr>
              <w:fldChar w:fldCharType="separate"/>
            </w:r>
            <w:r>
              <w:rPr>
                <w:noProof/>
                <w:webHidden/>
              </w:rPr>
              <w:t>18</w:t>
            </w:r>
            <w:r>
              <w:rPr>
                <w:noProof/>
                <w:webHidden/>
              </w:rPr>
              <w:fldChar w:fldCharType="end"/>
            </w:r>
          </w:hyperlink>
        </w:p>
        <w:p w14:paraId="7747610B" w14:textId="32104BE4" w:rsidR="00747DA4" w:rsidRDefault="00747DA4">
          <w:pPr>
            <w:pStyle w:val="TOC2"/>
            <w:tabs>
              <w:tab w:val="right" w:leader="dot" w:pos="9080"/>
            </w:tabs>
            <w:rPr>
              <w:rFonts w:asciiTheme="minorHAnsi" w:eastAsiaTheme="minorEastAsia" w:hAnsiTheme="minorHAnsi" w:cstheme="minorBidi"/>
              <w:noProof/>
              <w:sz w:val="22"/>
              <w:szCs w:val="22"/>
            </w:rPr>
          </w:pPr>
          <w:hyperlink w:anchor="_Toc61521724" w:history="1">
            <w:r w:rsidRPr="00415167">
              <w:rPr>
                <w:rStyle w:val="Hyperlink"/>
                <w:rFonts w:eastAsia="MS Gothic"/>
                <w:noProof/>
              </w:rPr>
              <w:t>3.1 Saviynt Users and Accounts</w:t>
            </w:r>
            <w:r>
              <w:rPr>
                <w:noProof/>
                <w:webHidden/>
              </w:rPr>
              <w:tab/>
            </w:r>
            <w:r>
              <w:rPr>
                <w:noProof/>
                <w:webHidden/>
              </w:rPr>
              <w:fldChar w:fldCharType="begin"/>
            </w:r>
            <w:r>
              <w:rPr>
                <w:noProof/>
                <w:webHidden/>
              </w:rPr>
              <w:instrText xml:space="preserve"> PAGEREF _Toc61521724 \h </w:instrText>
            </w:r>
            <w:r>
              <w:rPr>
                <w:noProof/>
                <w:webHidden/>
              </w:rPr>
            </w:r>
            <w:r>
              <w:rPr>
                <w:noProof/>
                <w:webHidden/>
              </w:rPr>
              <w:fldChar w:fldCharType="separate"/>
            </w:r>
            <w:r>
              <w:rPr>
                <w:noProof/>
                <w:webHidden/>
              </w:rPr>
              <w:t>19</w:t>
            </w:r>
            <w:r>
              <w:rPr>
                <w:noProof/>
                <w:webHidden/>
              </w:rPr>
              <w:fldChar w:fldCharType="end"/>
            </w:r>
          </w:hyperlink>
        </w:p>
        <w:p w14:paraId="0862DB42" w14:textId="0DD0B6CC" w:rsidR="00747DA4" w:rsidRDefault="00747DA4">
          <w:pPr>
            <w:pStyle w:val="TOC2"/>
            <w:tabs>
              <w:tab w:val="right" w:leader="dot" w:pos="9080"/>
            </w:tabs>
            <w:rPr>
              <w:rFonts w:asciiTheme="minorHAnsi" w:eastAsiaTheme="minorEastAsia" w:hAnsiTheme="minorHAnsi" w:cstheme="minorBidi"/>
              <w:noProof/>
              <w:sz w:val="22"/>
              <w:szCs w:val="22"/>
            </w:rPr>
          </w:pPr>
          <w:hyperlink w:anchor="_Toc61521725" w:history="1">
            <w:r w:rsidRPr="00415167">
              <w:rPr>
                <w:rStyle w:val="Hyperlink"/>
                <w:rFonts w:eastAsia="MS Gothic"/>
                <w:noProof/>
              </w:rPr>
              <w:t>3.2 Service Accounts</w:t>
            </w:r>
            <w:r>
              <w:rPr>
                <w:noProof/>
                <w:webHidden/>
              </w:rPr>
              <w:tab/>
            </w:r>
            <w:r>
              <w:rPr>
                <w:noProof/>
                <w:webHidden/>
              </w:rPr>
              <w:fldChar w:fldCharType="begin"/>
            </w:r>
            <w:r>
              <w:rPr>
                <w:noProof/>
                <w:webHidden/>
              </w:rPr>
              <w:instrText xml:space="preserve"> PAGEREF _Toc61521725 \h </w:instrText>
            </w:r>
            <w:r>
              <w:rPr>
                <w:noProof/>
                <w:webHidden/>
              </w:rPr>
            </w:r>
            <w:r>
              <w:rPr>
                <w:noProof/>
                <w:webHidden/>
              </w:rPr>
              <w:fldChar w:fldCharType="separate"/>
            </w:r>
            <w:r>
              <w:rPr>
                <w:noProof/>
                <w:webHidden/>
              </w:rPr>
              <w:t>19</w:t>
            </w:r>
            <w:r>
              <w:rPr>
                <w:noProof/>
                <w:webHidden/>
              </w:rPr>
              <w:fldChar w:fldCharType="end"/>
            </w:r>
          </w:hyperlink>
        </w:p>
        <w:p w14:paraId="53823AFB" w14:textId="7063D144"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726" w:history="1">
            <w:r w:rsidRPr="00415167">
              <w:rPr>
                <w:rStyle w:val="Hyperlink"/>
                <w:rFonts w:eastAsia="MS Gothic" w:cstheme="minorHAnsi"/>
                <w:noProof/>
              </w:rPr>
              <w:t>3.2.1</w:t>
            </w:r>
            <w:r w:rsidRPr="00415167">
              <w:rPr>
                <w:rStyle w:val="Hyperlink"/>
                <w:rFonts w:eastAsia="MS Gothic"/>
                <w:noProof/>
              </w:rPr>
              <w:t xml:space="preserve"> Saviynt Application Database</w:t>
            </w:r>
            <w:r>
              <w:rPr>
                <w:noProof/>
                <w:webHidden/>
              </w:rPr>
              <w:tab/>
            </w:r>
            <w:r>
              <w:rPr>
                <w:noProof/>
                <w:webHidden/>
              </w:rPr>
              <w:fldChar w:fldCharType="begin"/>
            </w:r>
            <w:r>
              <w:rPr>
                <w:noProof/>
                <w:webHidden/>
              </w:rPr>
              <w:instrText xml:space="preserve"> PAGEREF _Toc61521726 \h </w:instrText>
            </w:r>
            <w:r>
              <w:rPr>
                <w:noProof/>
                <w:webHidden/>
              </w:rPr>
            </w:r>
            <w:r>
              <w:rPr>
                <w:noProof/>
                <w:webHidden/>
              </w:rPr>
              <w:fldChar w:fldCharType="separate"/>
            </w:r>
            <w:r>
              <w:rPr>
                <w:noProof/>
                <w:webHidden/>
              </w:rPr>
              <w:t>19</w:t>
            </w:r>
            <w:r>
              <w:rPr>
                <w:noProof/>
                <w:webHidden/>
              </w:rPr>
              <w:fldChar w:fldCharType="end"/>
            </w:r>
          </w:hyperlink>
        </w:p>
        <w:p w14:paraId="461D9E61" w14:textId="399FA29D"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727" w:history="1">
            <w:r w:rsidRPr="00415167">
              <w:rPr>
                <w:rStyle w:val="Hyperlink"/>
                <w:rFonts w:eastAsia="MS Gothic" w:cstheme="minorHAnsi"/>
                <w:noProof/>
              </w:rPr>
              <w:t>3.2.2</w:t>
            </w:r>
            <w:r w:rsidRPr="00415167">
              <w:rPr>
                <w:rStyle w:val="Hyperlink"/>
                <w:rFonts w:eastAsia="MS Gothic"/>
                <w:noProof/>
              </w:rPr>
              <w:t xml:space="preserve"> Active Directory Application</w:t>
            </w:r>
            <w:r>
              <w:rPr>
                <w:noProof/>
                <w:webHidden/>
              </w:rPr>
              <w:tab/>
            </w:r>
            <w:r>
              <w:rPr>
                <w:noProof/>
                <w:webHidden/>
              </w:rPr>
              <w:fldChar w:fldCharType="begin"/>
            </w:r>
            <w:r>
              <w:rPr>
                <w:noProof/>
                <w:webHidden/>
              </w:rPr>
              <w:instrText xml:space="preserve"> PAGEREF _Toc61521727 \h </w:instrText>
            </w:r>
            <w:r>
              <w:rPr>
                <w:noProof/>
                <w:webHidden/>
              </w:rPr>
            </w:r>
            <w:r>
              <w:rPr>
                <w:noProof/>
                <w:webHidden/>
              </w:rPr>
              <w:fldChar w:fldCharType="separate"/>
            </w:r>
            <w:r>
              <w:rPr>
                <w:noProof/>
                <w:webHidden/>
              </w:rPr>
              <w:t>20</w:t>
            </w:r>
            <w:r>
              <w:rPr>
                <w:noProof/>
                <w:webHidden/>
              </w:rPr>
              <w:fldChar w:fldCharType="end"/>
            </w:r>
          </w:hyperlink>
        </w:p>
        <w:p w14:paraId="7951B7FE" w14:textId="03ACAFF0"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728" w:history="1">
            <w:r w:rsidRPr="00415167">
              <w:rPr>
                <w:rStyle w:val="Hyperlink"/>
                <w:rFonts w:eastAsia="MS Gothic" w:cstheme="minorHAnsi"/>
                <w:noProof/>
              </w:rPr>
              <w:t>3.2.3</w:t>
            </w:r>
            <w:r w:rsidRPr="00415167">
              <w:rPr>
                <w:rStyle w:val="Hyperlink"/>
                <w:rFonts w:eastAsia="MS Gothic"/>
                <w:noProof/>
              </w:rPr>
              <w:t xml:space="preserve"> Windows Connector Server</w:t>
            </w:r>
            <w:r>
              <w:rPr>
                <w:noProof/>
                <w:webHidden/>
              </w:rPr>
              <w:tab/>
            </w:r>
            <w:r>
              <w:rPr>
                <w:noProof/>
                <w:webHidden/>
              </w:rPr>
              <w:fldChar w:fldCharType="begin"/>
            </w:r>
            <w:r>
              <w:rPr>
                <w:noProof/>
                <w:webHidden/>
              </w:rPr>
              <w:instrText xml:space="preserve"> PAGEREF _Toc61521728 \h </w:instrText>
            </w:r>
            <w:r>
              <w:rPr>
                <w:noProof/>
                <w:webHidden/>
              </w:rPr>
            </w:r>
            <w:r>
              <w:rPr>
                <w:noProof/>
                <w:webHidden/>
              </w:rPr>
              <w:fldChar w:fldCharType="separate"/>
            </w:r>
            <w:r>
              <w:rPr>
                <w:noProof/>
                <w:webHidden/>
              </w:rPr>
              <w:t>20</w:t>
            </w:r>
            <w:r>
              <w:rPr>
                <w:noProof/>
                <w:webHidden/>
              </w:rPr>
              <w:fldChar w:fldCharType="end"/>
            </w:r>
          </w:hyperlink>
        </w:p>
        <w:p w14:paraId="4F0C736C" w14:textId="49B29BA2"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729" w:history="1">
            <w:r w:rsidRPr="00415167">
              <w:rPr>
                <w:rStyle w:val="Hyperlink"/>
                <w:rFonts w:eastAsia="MS Gothic" w:cstheme="minorHAnsi"/>
                <w:noProof/>
              </w:rPr>
              <w:t>3.2.4</w:t>
            </w:r>
            <w:r w:rsidRPr="00415167">
              <w:rPr>
                <w:rStyle w:val="Hyperlink"/>
                <w:rFonts w:eastAsia="MS Gothic"/>
                <w:noProof/>
              </w:rPr>
              <w:t xml:space="preserve"> Oracle HCM</w:t>
            </w:r>
            <w:r>
              <w:rPr>
                <w:noProof/>
                <w:webHidden/>
              </w:rPr>
              <w:tab/>
            </w:r>
            <w:r>
              <w:rPr>
                <w:noProof/>
                <w:webHidden/>
              </w:rPr>
              <w:fldChar w:fldCharType="begin"/>
            </w:r>
            <w:r>
              <w:rPr>
                <w:noProof/>
                <w:webHidden/>
              </w:rPr>
              <w:instrText xml:space="preserve"> PAGEREF _Toc61521729 \h </w:instrText>
            </w:r>
            <w:r>
              <w:rPr>
                <w:noProof/>
                <w:webHidden/>
              </w:rPr>
            </w:r>
            <w:r>
              <w:rPr>
                <w:noProof/>
                <w:webHidden/>
              </w:rPr>
              <w:fldChar w:fldCharType="separate"/>
            </w:r>
            <w:r>
              <w:rPr>
                <w:noProof/>
                <w:webHidden/>
              </w:rPr>
              <w:t>20</w:t>
            </w:r>
            <w:r>
              <w:rPr>
                <w:noProof/>
                <w:webHidden/>
              </w:rPr>
              <w:fldChar w:fldCharType="end"/>
            </w:r>
          </w:hyperlink>
        </w:p>
        <w:p w14:paraId="2BB4E2A8" w14:textId="0AABF6C2" w:rsidR="00747DA4" w:rsidRDefault="00747DA4">
          <w:pPr>
            <w:pStyle w:val="TOC2"/>
            <w:tabs>
              <w:tab w:val="right" w:leader="dot" w:pos="9080"/>
            </w:tabs>
            <w:rPr>
              <w:rFonts w:asciiTheme="minorHAnsi" w:eastAsiaTheme="minorEastAsia" w:hAnsiTheme="minorHAnsi" w:cstheme="minorBidi"/>
              <w:noProof/>
              <w:sz w:val="22"/>
              <w:szCs w:val="22"/>
            </w:rPr>
          </w:pPr>
          <w:hyperlink w:anchor="_Toc61521730" w:history="1">
            <w:r w:rsidRPr="00415167">
              <w:rPr>
                <w:rStyle w:val="Hyperlink"/>
                <w:rFonts w:eastAsia="MS Gothic"/>
                <w:noProof/>
              </w:rPr>
              <w:t>3.3 Server Infrastructure</w:t>
            </w:r>
            <w:r>
              <w:rPr>
                <w:noProof/>
                <w:webHidden/>
              </w:rPr>
              <w:tab/>
            </w:r>
            <w:r>
              <w:rPr>
                <w:noProof/>
                <w:webHidden/>
              </w:rPr>
              <w:fldChar w:fldCharType="begin"/>
            </w:r>
            <w:r>
              <w:rPr>
                <w:noProof/>
                <w:webHidden/>
              </w:rPr>
              <w:instrText xml:space="preserve"> PAGEREF _Toc61521730 \h </w:instrText>
            </w:r>
            <w:r>
              <w:rPr>
                <w:noProof/>
                <w:webHidden/>
              </w:rPr>
            </w:r>
            <w:r>
              <w:rPr>
                <w:noProof/>
                <w:webHidden/>
              </w:rPr>
              <w:fldChar w:fldCharType="separate"/>
            </w:r>
            <w:r>
              <w:rPr>
                <w:noProof/>
                <w:webHidden/>
              </w:rPr>
              <w:t>20</w:t>
            </w:r>
            <w:r>
              <w:rPr>
                <w:noProof/>
                <w:webHidden/>
              </w:rPr>
              <w:fldChar w:fldCharType="end"/>
            </w:r>
          </w:hyperlink>
        </w:p>
        <w:p w14:paraId="55681A80" w14:textId="4F787F84"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731" w:history="1">
            <w:r w:rsidRPr="00415167">
              <w:rPr>
                <w:rStyle w:val="Hyperlink"/>
                <w:rFonts w:eastAsia="MS Gothic" w:cstheme="minorHAnsi"/>
                <w:noProof/>
              </w:rPr>
              <w:t>3.3.1</w:t>
            </w:r>
            <w:r w:rsidRPr="00415167">
              <w:rPr>
                <w:rStyle w:val="Hyperlink"/>
                <w:rFonts w:eastAsia="MS Gothic"/>
                <w:noProof/>
              </w:rPr>
              <w:t xml:space="preserve"> DEV Environment</w:t>
            </w:r>
            <w:r>
              <w:rPr>
                <w:noProof/>
                <w:webHidden/>
              </w:rPr>
              <w:tab/>
            </w:r>
            <w:r>
              <w:rPr>
                <w:noProof/>
                <w:webHidden/>
              </w:rPr>
              <w:fldChar w:fldCharType="begin"/>
            </w:r>
            <w:r>
              <w:rPr>
                <w:noProof/>
                <w:webHidden/>
              </w:rPr>
              <w:instrText xml:space="preserve"> PAGEREF _Toc61521731 \h </w:instrText>
            </w:r>
            <w:r>
              <w:rPr>
                <w:noProof/>
                <w:webHidden/>
              </w:rPr>
            </w:r>
            <w:r>
              <w:rPr>
                <w:noProof/>
                <w:webHidden/>
              </w:rPr>
              <w:fldChar w:fldCharType="separate"/>
            </w:r>
            <w:r>
              <w:rPr>
                <w:noProof/>
                <w:webHidden/>
              </w:rPr>
              <w:t>21</w:t>
            </w:r>
            <w:r>
              <w:rPr>
                <w:noProof/>
                <w:webHidden/>
              </w:rPr>
              <w:fldChar w:fldCharType="end"/>
            </w:r>
          </w:hyperlink>
        </w:p>
        <w:p w14:paraId="15CD87AE" w14:textId="71F97E4E"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732" w:history="1">
            <w:r w:rsidRPr="00415167">
              <w:rPr>
                <w:rStyle w:val="Hyperlink"/>
                <w:rFonts w:eastAsia="MS Gothic" w:cstheme="minorHAnsi"/>
                <w:noProof/>
              </w:rPr>
              <w:t>3.3.2</w:t>
            </w:r>
            <w:r w:rsidRPr="00415167">
              <w:rPr>
                <w:rStyle w:val="Hyperlink"/>
                <w:rFonts w:eastAsia="MS Gothic"/>
                <w:noProof/>
              </w:rPr>
              <w:t xml:space="preserve"> TEST Environment</w:t>
            </w:r>
            <w:r>
              <w:rPr>
                <w:noProof/>
                <w:webHidden/>
              </w:rPr>
              <w:tab/>
            </w:r>
            <w:r>
              <w:rPr>
                <w:noProof/>
                <w:webHidden/>
              </w:rPr>
              <w:fldChar w:fldCharType="begin"/>
            </w:r>
            <w:r>
              <w:rPr>
                <w:noProof/>
                <w:webHidden/>
              </w:rPr>
              <w:instrText xml:space="preserve"> PAGEREF _Toc61521732 \h </w:instrText>
            </w:r>
            <w:r>
              <w:rPr>
                <w:noProof/>
                <w:webHidden/>
              </w:rPr>
            </w:r>
            <w:r>
              <w:rPr>
                <w:noProof/>
                <w:webHidden/>
              </w:rPr>
              <w:fldChar w:fldCharType="separate"/>
            </w:r>
            <w:r>
              <w:rPr>
                <w:noProof/>
                <w:webHidden/>
              </w:rPr>
              <w:t>21</w:t>
            </w:r>
            <w:r>
              <w:rPr>
                <w:noProof/>
                <w:webHidden/>
              </w:rPr>
              <w:fldChar w:fldCharType="end"/>
            </w:r>
          </w:hyperlink>
        </w:p>
        <w:p w14:paraId="08DAD643" w14:textId="4A6EA606"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733" w:history="1">
            <w:r w:rsidRPr="00415167">
              <w:rPr>
                <w:rStyle w:val="Hyperlink"/>
                <w:rFonts w:eastAsia="MS Gothic" w:cstheme="minorHAnsi"/>
                <w:noProof/>
              </w:rPr>
              <w:t>3.3.3</w:t>
            </w:r>
            <w:r w:rsidRPr="00415167">
              <w:rPr>
                <w:rStyle w:val="Hyperlink"/>
                <w:rFonts w:eastAsia="MS Gothic"/>
                <w:noProof/>
              </w:rPr>
              <w:t xml:space="preserve"> PROD Environment</w:t>
            </w:r>
            <w:r>
              <w:rPr>
                <w:noProof/>
                <w:webHidden/>
              </w:rPr>
              <w:tab/>
            </w:r>
            <w:r>
              <w:rPr>
                <w:noProof/>
                <w:webHidden/>
              </w:rPr>
              <w:fldChar w:fldCharType="begin"/>
            </w:r>
            <w:r>
              <w:rPr>
                <w:noProof/>
                <w:webHidden/>
              </w:rPr>
              <w:instrText xml:space="preserve"> PAGEREF _Toc61521733 \h </w:instrText>
            </w:r>
            <w:r>
              <w:rPr>
                <w:noProof/>
                <w:webHidden/>
              </w:rPr>
            </w:r>
            <w:r>
              <w:rPr>
                <w:noProof/>
                <w:webHidden/>
              </w:rPr>
              <w:fldChar w:fldCharType="separate"/>
            </w:r>
            <w:r>
              <w:rPr>
                <w:noProof/>
                <w:webHidden/>
              </w:rPr>
              <w:t>22</w:t>
            </w:r>
            <w:r>
              <w:rPr>
                <w:noProof/>
                <w:webHidden/>
              </w:rPr>
              <w:fldChar w:fldCharType="end"/>
            </w:r>
          </w:hyperlink>
        </w:p>
        <w:p w14:paraId="4E5A76B8" w14:textId="3C6AABB4" w:rsidR="00747DA4" w:rsidRDefault="00747DA4">
          <w:pPr>
            <w:pStyle w:val="TOC2"/>
            <w:tabs>
              <w:tab w:val="right" w:leader="dot" w:pos="9080"/>
            </w:tabs>
            <w:rPr>
              <w:rFonts w:asciiTheme="minorHAnsi" w:eastAsiaTheme="minorEastAsia" w:hAnsiTheme="minorHAnsi" w:cstheme="minorBidi"/>
              <w:noProof/>
              <w:sz w:val="22"/>
              <w:szCs w:val="22"/>
            </w:rPr>
          </w:pPr>
          <w:hyperlink w:anchor="_Toc61521734" w:history="1">
            <w:r w:rsidRPr="00415167">
              <w:rPr>
                <w:rStyle w:val="Hyperlink"/>
                <w:rFonts w:eastAsia="MS Gothic"/>
                <w:noProof/>
              </w:rPr>
              <w:t>3.4 Disaster Recovery</w:t>
            </w:r>
            <w:r>
              <w:rPr>
                <w:noProof/>
                <w:webHidden/>
              </w:rPr>
              <w:tab/>
            </w:r>
            <w:r>
              <w:rPr>
                <w:noProof/>
                <w:webHidden/>
              </w:rPr>
              <w:fldChar w:fldCharType="begin"/>
            </w:r>
            <w:r>
              <w:rPr>
                <w:noProof/>
                <w:webHidden/>
              </w:rPr>
              <w:instrText xml:space="preserve"> PAGEREF _Toc61521734 \h </w:instrText>
            </w:r>
            <w:r>
              <w:rPr>
                <w:noProof/>
                <w:webHidden/>
              </w:rPr>
            </w:r>
            <w:r>
              <w:rPr>
                <w:noProof/>
                <w:webHidden/>
              </w:rPr>
              <w:fldChar w:fldCharType="separate"/>
            </w:r>
            <w:r>
              <w:rPr>
                <w:noProof/>
                <w:webHidden/>
              </w:rPr>
              <w:t>22</w:t>
            </w:r>
            <w:r>
              <w:rPr>
                <w:noProof/>
                <w:webHidden/>
              </w:rPr>
              <w:fldChar w:fldCharType="end"/>
            </w:r>
          </w:hyperlink>
        </w:p>
        <w:p w14:paraId="7F895B63" w14:textId="7E9DCE1C"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735" w:history="1">
            <w:r w:rsidRPr="00415167">
              <w:rPr>
                <w:rStyle w:val="Hyperlink"/>
                <w:rFonts w:eastAsia="MS Gothic" w:cstheme="minorHAnsi"/>
                <w:noProof/>
              </w:rPr>
              <w:t>3.4.1</w:t>
            </w:r>
            <w:r w:rsidRPr="00415167">
              <w:rPr>
                <w:rStyle w:val="Hyperlink"/>
                <w:rFonts w:eastAsia="MS Gothic"/>
                <w:noProof/>
              </w:rPr>
              <w:t xml:space="preserve"> DR Terminology</w:t>
            </w:r>
            <w:r>
              <w:rPr>
                <w:noProof/>
                <w:webHidden/>
              </w:rPr>
              <w:tab/>
            </w:r>
            <w:r>
              <w:rPr>
                <w:noProof/>
                <w:webHidden/>
              </w:rPr>
              <w:fldChar w:fldCharType="begin"/>
            </w:r>
            <w:r>
              <w:rPr>
                <w:noProof/>
                <w:webHidden/>
              </w:rPr>
              <w:instrText xml:space="preserve"> PAGEREF _Toc61521735 \h </w:instrText>
            </w:r>
            <w:r>
              <w:rPr>
                <w:noProof/>
                <w:webHidden/>
              </w:rPr>
            </w:r>
            <w:r>
              <w:rPr>
                <w:noProof/>
                <w:webHidden/>
              </w:rPr>
              <w:fldChar w:fldCharType="separate"/>
            </w:r>
            <w:r>
              <w:rPr>
                <w:noProof/>
                <w:webHidden/>
              </w:rPr>
              <w:t>22</w:t>
            </w:r>
            <w:r>
              <w:rPr>
                <w:noProof/>
                <w:webHidden/>
              </w:rPr>
              <w:fldChar w:fldCharType="end"/>
            </w:r>
          </w:hyperlink>
        </w:p>
        <w:p w14:paraId="5383F068" w14:textId="1F3945A4"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736" w:history="1">
            <w:r w:rsidRPr="00415167">
              <w:rPr>
                <w:rStyle w:val="Hyperlink"/>
                <w:rFonts w:eastAsia="MS Gothic" w:cstheme="minorHAnsi"/>
                <w:noProof/>
              </w:rPr>
              <w:t>3.4.2</w:t>
            </w:r>
            <w:r w:rsidRPr="00415167">
              <w:rPr>
                <w:rStyle w:val="Hyperlink"/>
                <w:rFonts w:eastAsia="MS Gothic"/>
                <w:noProof/>
              </w:rPr>
              <w:t xml:space="preserve"> High-Level Backup and Archival Strategy</w:t>
            </w:r>
            <w:r>
              <w:rPr>
                <w:noProof/>
                <w:webHidden/>
              </w:rPr>
              <w:tab/>
            </w:r>
            <w:r>
              <w:rPr>
                <w:noProof/>
                <w:webHidden/>
              </w:rPr>
              <w:fldChar w:fldCharType="begin"/>
            </w:r>
            <w:r>
              <w:rPr>
                <w:noProof/>
                <w:webHidden/>
              </w:rPr>
              <w:instrText xml:space="preserve"> PAGEREF _Toc61521736 \h </w:instrText>
            </w:r>
            <w:r>
              <w:rPr>
                <w:noProof/>
                <w:webHidden/>
              </w:rPr>
            </w:r>
            <w:r>
              <w:rPr>
                <w:noProof/>
                <w:webHidden/>
              </w:rPr>
              <w:fldChar w:fldCharType="separate"/>
            </w:r>
            <w:r>
              <w:rPr>
                <w:noProof/>
                <w:webHidden/>
              </w:rPr>
              <w:t>22</w:t>
            </w:r>
            <w:r>
              <w:rPr>
                <w:noProof/>
                <w:webHidden/>
              </w:rPr>
              <w:fldChar w:fldCharType="end"/>
            </w:r>
          </w:hyperlink>
        </w:p>
        <w:p w14:paraId="07AAA0F9" w14:textId="4599D8DB" w:rsidR="00747DA4" w:rsidRDefault="00747DA4">
          <w:pPr>
            <w:pStyle w:val="TOC1"/>
            <w:tabs>
              <w:tab w:val="right" w:leader="dot" w:pos="9080"/>
            </w:tabs>
            <w:rPr>
              <w:rFonts w:asciiTheme="minorHAnsi" w:eastAsiaTheme="minorEastAsia" w:hAnsiTheme="minorHAnsi" w:cstheme="minorBidi"/>
              <w:noProof/>
              <w:sz w:val="22"/>
              <w:szCs w:val="22"/>
            </w:rPr>
          </w:pPr>
          <w:hyperlink w:anchor="_Toc61521737" w:history="1">
            <w:r w:rsidRPr="00415167">
              <w:rPr>
                <w:rStyle w:val="Hyperlink"/>
                <w:rFonts w:eastAsia="MS Gothic"/>
                <w:noProof/>
              </w:rPr>
              <w:t>4. Server Lifecycle Support</w:t>
            </w:r>
            <w:r>
              <w:rPr>
                <w:noProof/>
                <w:webHidden/>
              </w:rPr>
              <w:tab/>
            </w:r>
            <w:r>
              <w:rPr>
                <w:noProof/>
                <w:webHidden/>
              </w:rPr>
              <w:fldChar w:fldCharType="begin"/>
            </w:r>
            <w:r>
              <w:rPr>
                <w:noProof/>
                <w:webHidden/>
              </w:rPr>
              <w:instrText xml:space="preserve"> PAGEREF _Toc61521737 \h </w:instrText>
            </w:r>
            <w:r>
              <w:rPr>
                <w:noProof/>
                <w:webHidden/>
              </w:rPr>
            </w:r>
            <w:r>
              <w:rPr>
                <w:noProof/>
                <w:webHidden/>
              </w:rPr>
              <w:fldChar w:fldCharType="separate"/>
            </w:r>
            <w:r>
              <w:rPr>
                <w:noProof/>
                <w:webHidden/>
              </w:rPr>
              <w:t>24</w:t>
            </w:r>
            <w:r>
              <w:rPr>
                <w:noProof/>
                <w:webHidden/>
              </w:rPr>
              <w:fldChar w:fldCharType="end"/>
            </w:r>
          </w:hyperlink>
        </w:p>
        <w:p w14:paraId="37EE261B" w14:textId="7A8E6C54" w:rsidR="00747DA4" w:rsidRDefault="00747DA4">
          <w:pPr>
            <w:pStyle w:val="TOC2"/>
            <w:tabs>
              <w:tab w:val="right" w:leader="dot" w:pos="9080"/>
            </w:tabs>
            <w:rPr>
              <w:rFonts w:asciiTheme="minorHAnsi" w:eastAsiaTheme="minorEastAsia" w:hAnsiTheme="minorHAnsi" w:cstheme="minorBidi"/>
              <w:noProof/>
              <w:sz w:val="22"/>
              <w:szCs w:val="22"/>
            </w:rPr>
          </w:pPr>
          <w:hyperlink w:anchor="_Toc61521738" w:history="1">
            <w:r w:rsidRPr="00415167">
              <w:rPr>
                <w:rStyle w:val="Hyperlink"/>
                <w:rFonts w:eastAsia="MS Gothic"/>
                <w:noProof/>
              </w:rPr>
              <w:t>4.1 Reboot Saviynt Application Pool deployed on Windows Connector Server</w:t>
            </w:r>
            <w:r>
              <w:rPr>
                <w:noProof/>
                <w:webHidden/>
              </w:rPr>
              <w:tab/>
            </w:r>
            <w:r>
              <w:rPr>
                <w:noProof/>
                <w:webHidden/>
              </w:rPr>
              <w:fldChar w:fldCharType="begin"/>
            </w:r>
            <w:r>
              <w:rPr>
                <w:noProof/>
                <w:webHidden/>
              </w:rPr>
              <w:instrText xml:space="preserve"> PAGEREF _Toc61521738 \h </w:instrText>
            </w:r>
            <w:r>
              <w:rPr>
                <w:noProof/>
                <w:webHidden/>
              </w:rPr>
            </w:r>
            <w:r>
              <w:rPr>
                <w:noProof/>
                <w:webHidden/>
              </w:rPr>
              <w:fldChar w:fldCharType="separate"/>
            </w:r>
            <w:r>
              <w:rPr>
                <w:noProof/>
                <w:webHidden/>
              </w:rPr>
              <w:t>24</w:t>
            </w:r>
            <w:r>
              <w:rPr>
                <w:noProof/>
                <w:webHidden/>
              </w:rPr>
              <w:fldChar w:fldCharType="end"/>
            </w:r>
          </w:hyperlink>
        </w:p>
        <w:p w14:paraId="4638B5BF" w14:textId="34997A1B" w:rsidR="00747DA4" w:rsidRDefault="00747DA4">
          <w:pPr>
            <w:pStyle w:val="TOC2"/>
            <w:tabs>
              <w:tab w:val="right" w:leader="dot" w:pos="9080"/>
            </w:tabs>
            <w:rPr>
              <w:rFonts w:asciiTheme="minorHAnsi" w:eastAsiaTheme="minorEastAsia" w:hAnsiTheme="minorHAnsi" w:cstheme="minorBidi"/>
              <w:noProof/>
              <w:sz w:val="22"/>
              <w:szCs w:val="22"/>
            </w:rPr>
          </w:pPr>
          <w:hyperlink w:anchor="_Toc61521739" w:history="1">
            <w:r w:rsidRPr="00415167">
              <w:rPr>
                <w:rStyle w:val="Hyperlink"/>
                <w:rFonts w:eastAsia="MS Gothic"/>
                <w:noProof/>
              </w:rPr>
              <w:t>4.2 Reboot Saviynt Security Manager Server</w:t>
            </w:r>
            <w:r>
              <w:rPr>
                <w:noProof/>
                <w:webHidden/>
              </w:rPr>
              <w:tab/>
            </w:r>
            <w:r>
              <w:rPr>
                <w:noProof/>
                <w:webHidden/>
              </w:rPr>
              <w:fldChar w:fldCharType="begin"/>
            </w:r>
            <w:r>
              <w:rPr>
                <w:noProof/>
                <w:webHidden/>
              </w:rPr>
              <w:instrText xml:space="preserve"> PAGEREF _Toc61521739 \h </w:instrText>
            </w:r>
            <w:r>
              <w:rPr>
                <w:noProof/>
                <w:webHidden/>
              </w:rPr>
            </w:r>
            <w:r>
              <w:rPr>
                <w:noProof/>
                <w:webHidden/>
              </w:rPr>
              <w:fldChar w:fldCharType="separate"/>
            </w:r>
            <w:r>
              <w:rPr>
                <w:noProof/>
                <w:webHidden/>
              </w:rPr>
              <w:t>27</w:t>
            </w:r>
            <w:r>
              <w:rPr>
                <w:noProof/>
                <w:webHidden/>
              </w:rPr>
              <w:fldChar w:fldCharType="end"/>
            </w:r>
          </w:hyperlink>
        </w:p>
        <w:p w14:paraId="08A1355C" w14:textId="7497BAC9" w:rsidR="00747DA4" w:rsidRDefault="00747DA4">
          <w:pPr>
            <w:pStyle w:val="TOC2"/>
            <w:tabs>
              <w:tab w:val="right" w:leader="dot" w:pos="9080"/>
            </w:tabs>
            <w:rPr>
              <w:rFonts w:asciiTheme="minorHAnsi" w:eastAsiaTheme="minorEastAsia" w:hAnsiTheme="minorHAnsi" w:cstheme="minorBidi"/>
              <w:noProof/>
              <w:sz w:val="22"/>
              <w:szCs w:val="22"/>
            </w:rPr>
          </w:pPr>
          <w:hyperlink w:anchor="_Toc61521740" w:history="1">
            <w:r w:rsidRPr="00415167">
              <w:rPr>
                <w:rStyle w:val="Hyperlink"/>
                <w:rFonts w:eastAsia="MS Gothic"/>
                <w:noProof/>
              </w:rPr>
              <w:t>4.3 Database Repository Operations</w:t>
            </w:r>
            <w:r>
              <w:rPr>
                <w:noProof/>
                <w:webHidden/>
              </w:rPr>
              <w:tab/>
            </w:r>
            <w:r>
              <w:rPr>
                <w:noProof/>
                <w:webHidden/>
              </w:rPr>
              <w:fldChar w:fldCharType="begin"/>
            </w:r>
            <w:r>
              <w:rPr>
                <w:noProof/>
                <w:webHidden/>
              </w:rPr>
              <w:instrText xml:space="preserve"> PAGEREF _Toc61521740 \h </w:instrText>
            </w:r>
            <w:r>
              <w:rPr>
                <w:noProof/>
                <w:webHidden/>
              </w:rPr>
            </w:r>
            <w:r>
              <w:rPr>
                <w:noProof/>
                <w:webHidden/>
              </w:rPr>
              <w:fldChar w:fldCharType="separate"/>
            </w:r>
            <w:r>
              <w:rPr>
                <w:noProof/>
                <w:webHidden/>
              </w:rPr>
              <w:t>30</w:t>
            </w:r>
            <w:r>
              <w:rPr>
                <w:noProof/>
                <w:webHidden/>
              </w:rPr>
              <w:fldChar w:fldCharType="end"/>
            </w:r>
          </w:hyperlink>
        </w:p>
        <w:p w14:paraId="2B88BD26" w14:textId="439B3D76" w:rsidR="00747DA4" w:rsidRDefault="00747DA4">
          <w:pPr>
            <w:pStyle w:val="TOC2"/>
            <w:tabs>
              <w:tab w:val="right" w:leader="dot" w:pos="9080"/>
            </w:tabs>
            <w:rPr>
              <w:rFonts w:asciiTheme="minorHAnsi" w:eastAsiaTheme="minorEastAsia" w:hAnsiTheme="minorHAnsi" w:cstheme="minorBidi"/>
              <w:noProof/>
              <w:sz w:val="22"/>
              <w:szCs w:val="22"/>
            </w:rPr>
          </w:pPr>
          <w:hyperlink w:anchor="_Toc61521741" w:history="1">
            <w:r w:rsidRPr="00415167">
              <w:rPr>
                <w:rStyle w:val="Hyperlink"/>
                <w:rFonts w:eastAsia="MS Gothic"/>
                <w:noProof/>
              </w:rPr>
              <w:t>4.4 Saviynt Security Manager Patching</w:t>
            </w:r>
            <w:r>
              <w:rPr>
                <w:noProof/>
                <w:webHidden/>
              </w:rPr>
              <w:tab/>
            </w:r>
            <w:r>
              <w:rPr>
                <w:noProof/>
                <w:webHidden/>
              </w:rPr>
              <w:fldChar w:fldCharType="begin"/>
            </w:r>
            <w:r>
              <w:rPr>
                <w:noProof/>
                <w:webHidden/>
              </w:rPr>
              <w:instrText xml:space="preserve"> PAGEREF _Toc61521741 \h </w:instrText>
            </w:r>
            <w:r>
              <w:rPr>
                <w:noProof/>
                <w:webHidden/>
              </w:rPr>
            </w:r>
            <w:r>
              <w:rPr>
                <w:noProof/>
                <w:webHidden/>
              </w:rPr>
              <w:fldChar w:fldCharType="separate"/>
            </w:r>
            <w:r>
              <w:rPr>
                <w:noProof/>
                <w:webHidden/>
              </w:rPr>
              <w:t>30</w:t>
            </w:r>
            <w:r>
              <w:rPr>
                <w:noProof/>
                <w:webHidden/>
              </w:rPr>
              <w:fldChar w:fldCharType="end"/>
            </w:r>
          </w:hyperlink>
        </w:p>
        <w:p w14:paraId="37CD3385" w14:textId="450032F9"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742" w:history="1">
            <w:r w:rsidRPr="00415167">
              <w:rPr>
                <w:rStyle w:val="Hyperlink"/>
                <w:rFonts w:eastAsia="MS Gothic" w:cstheme="minorHAnsi"/>
                <w:noProof/>
              </w:rPr>
              <w:t>4.4.1</w:t>
            </w:r>
            <w:r w:rsidRPr="00415167">
              <w:rPr>
                <w:rStyle w:val="Hyperlink"/>
                <w:rFonts w:eastAsia="MS Gothic"/>
                <w:noProof/>
              </w:rPr>
              <w:t xml:space="preserve"> Patching Scope</w:t>
            </w:r>
            <w:r>
              <w:rPr>
                <w:noProof/>
                <w:webHidden/>
              </w:rPr>
              <w:tab/>
            </w:r>
            <w:r>
              <w:rPr>
                <w:noProof/>
                <w:webHidden/>
              </w:rPr>
              <w:fldChar w:fldCharType="begin"/>
            </w:r>
            <w:r>
              <w:rPr>
                <w:noProof/>
                <w:webHidden/>
              </w:rPr>
              <w:instrText xml:space="preserve"> PAGEREF _Toc61521742 \h </w:instrText>
            </w:r>
            <w:r>
              <w:rPr>
                <w:noProof/>
                <w:webHidden/>
              </w:rPr>
            </w:r>
            <w:r>
              <w:rPr>
                <w:noProof/>
                <w:webHidden/>
              </w:rPr>
              <w:fldChar w:fldCharType="separate"/>
            </w:r>
            <w:r>
              <w:rPr>
                <w:noProof/>
                <w:webHidden/>
              </w:rPr>
              <w:t>30</w:t>
            </w:r>
            <w:r>
              <w:rPr>
                <w:noProof/>
                <w:webHidden/>
              </w:rPr>
              <w:fldChar w:fldCharType="end"/>
            </w:r>
          </w:hyperlink>
        </w:p>
        <w:p w14:paraId="563E518D" w14:textId="5ECB62FD"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743" w:history="1">
            <w:r w:rsidRPr="00415167">
              <w:rPr>
                <w:rStyle w:val="Hyperlink"/>
                <w:rFonts w:eastAsia="MS Gothic" w:cstheme="minorHAnsi"/>
                <w:noProof/>
              </w:rPr>
              <w:t>4.4.2</w:t>
            </w:r>
            <w:r w:rsidRPr="00415167">
              <w:rPr>
                <w:rStyle w:val="Hyperlink"/>
                <w:rFonts w:eastAsia="MS Gothic"/>
                <w:noProof/>
              </w:rPr>
              <w:t xml:space="preserve"> Roles and Responsibilities</w:t>
            </w:r>
            <w:r>
              <w:rPr>
                <w:noProof/>
                <w:webHidden/>
              </w:rPr>
              <w:tab/>
            </w:r>
            <w:r>
              <w:rPr>
                <w:noProof/>
                <w:webHidden/>
              </w:rPr>
              <w:fldChar w:fldCharType="begin"/>
            </w:r>
            <w:r>
              <w:rPr>
                <w:noProof/>
                <w:webHidden/>
              </w:rPr>
              <w:instrText xml:space="preserve"> PAGEREF _Toc61521743 \h </w:instrText>
            </w:r>
            <w:r>
              <w:rPr>
                <w:noProof/>
                <w:webHidden/>
              </w:rPr>
            </w:r>
            <w:r>
              <w:rPr>
                <w:noProof/>
                <w:webHidden/>
              </w:rPr>
              <w:fldChar w:fldCharType="separate"/>
            </w:r>
            <w:r>
              <w:rPr>
                <w:noProof/>
                <w:webHidden/>
              </w:rPr>
              <w:t>30</w:t>
            </w:r>
            <w:r>
              <w:rPr>
                <w:noProof/>
                <w:webHidden/>
              </w:rPr>
              <w:fldChar w:fldCharType="end"/>
            </w:r>
          </w:hyperlink>
        </w:p>
        <w:p w14:paraId="2FCB7F11" w14:textId="031192EA"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744" w:history="1">
            <w:r w:rsidRPr="00415167">
              <w:rPr>
                <w:rStyle w:val="Hyperlink"/>
                <w:rFonts w:eastAsia="MS Gothic" w:cstheme="minorHAnsi"/>
                <w:noProof/>
              </w:rPr>
              <w:t>4.4.3</w:t>
            </w:r>
            <w:r w:rsidRPr="00415167">
              <w:rPr>
                <w:rStyle w:val="Hyperlink"/>
                <w:rFonts w:eastAsia="MS Gothic"/>
                <w:noProof/>
              </w:rPr>
              <w:t xml:space="preserve"> Patching Frequency</w:t>
            </w:r>
            <w:r>
              <w:rPr>
                <w:noProof/>
                <w:webHidden/>
              </w:rPr>
              <w:tab/>
            </w:r>
            <w:r>
              <w:rPr>
                <w:noProof/>
                <w:webHidden/>
              </w:rPr>
              <w:fldChar w:fldCharType="begin"/>
            </w:r>
            <w:r>
              <w:rPr>
                <w:noProof/>
                <w:webHidden/>
              </w:rPr>
              <w:instrText xml:space="preserve"> PAGEREF _Toc61521744 \h </w:instrText>
            </w:r>
            <w:r>
              <w:rPr>
                <w:noProof/>
                <w:webHidden/>
              </w:rPr>
            </w:r>
            <w:r>
              <w:rPr>
                <w:noProof/>
                <w:webHidden/>
              </w:rPr>
              <w:fldChar w:fldCharType="separate"/>
            </w:r>
            <w:r>
              <w:rPr>
                <w:noProof/>
                <w:webHidden/>
              </w:rPr>
              <w:t>31</w:t>
            </w:r>
            <w:r>
              <w:rPr>
                <w:noProof/>
                <w:webHidden/>
              </w:rPr>
              <w:fldChar w:fldCharType="end"/>
            </w:r>
          </w:hyperlink>
        </w:p>
        <w:p w14:paraId="2CD677C8" w14:textId="7AE6709B"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745" w:history="1">
            <w:r w:rsidRPr="00415167">
              <w:rPr>
                <w:rStyle w:val="Hyperlink"/>
                <w:rFonts w:eastAsia="MS Gothic" w:cstheme="minorHAnsi"/>
                <w:noProof/>
              </w:rPr>
              <w:t>4.4.4</w:t>
            </w:r>
            <w:r w:rsidRPr="00415167">
              <w:rPr>
                <w:rStyle w:val="Hyperlink"/>
                <w:rFonts w:eastAsia="MS Gothic"/>
                <w:noProof/>
              </w:rPr>
              <w:t xml:space="preserve"> Saviynt Cloud Patch Management Cycle</w:t>
            </w:r>
            <w:r>
              <w:rPr>
                <w:noProof/>
                <w:webHidden/>
              </w:rPr>
              <w:tab/>
            </w:r>
            <w:r>
              <w:rPr>
                <w:noProof/>
                <w:webHidden/>
              </w:rPr>
              <w:fldChar w:fldCharType="begin"/>
            </w:r>
            <w:r>
              <w:rPr>
                <w:noProof/>
                <w:webHidden/>
              </w:rPr>
              <w:instrText xml:space="preserve"> PAGEREF _Toc61521745 \h </w:instrText>
            </w:r>
            <w:r>
              <w:rPr>
                <w:noProof/>
                <w:webHidden/>
              </w:rPr>
            </w:r>
            <w:r>
              <w:rPr>
                <w:noProof/>
                <w:webHidden/>
              </w:rPr>
              <w:fldChar w:fldCharType="separate"/>
            </w:r>
            <w:r>
              <w:rPr>
                <w:noProof/>
                <w:webHidden/>
              </w:rPr>
              <w:t>32</w:t>
            </w:r>
            <w:r>
              <w:rPr>
                <w:noProof/>
                <w:webHidden/>
              </w:rPr>
              <w:fldChar w:fldCharType="end"/>
            </w:r>
          </w:hyperlink>
        </w:p>
        <w:p w14:paraId="3ABE0DDF" w14:textId="7221D5C1"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746" w:history="1">
            <w:r w:rsidRPr="00415167">
              <w:rPr>
                <w:rStyle w:val="Hyperlink"/>
                <w:rFonts w:eastAsia="MS Gothic" w:cstheme="minorHAnsi"/>
                <w:noProof/>
              </w:rPr>
              <w:t>4.4.5</w:t>
            </w:r>
            <w:r w:rsidRPr="00415167">
              <w:rPr>
                <w:rStyle w:val="Hyperlink"/>
                <w:rFonts w:eastAsia="MS Gothic"/>
                <w:noProof/>
              </w:rPr>
              <w:t xml:space="preserve"> Virtual Machines Patching Process</w:t>
            </w:r>
            <w:r>
              <w:rPr>
                <w:noProof/>
                <w:webHidden/>
              </w:rPr>
              <w:tab/>
            </w:r>
            <w:r>
              <w:rPr>
                <w:noProof/>
                <w:webHidden/>
              </w:rPr>
              <w:fldChar w:fldCharType="begin"/>
            </w:r>
            <w:r>
              <w:rPr>
                <w:noProof/>
                <w:webHidden/>
              </w:rPr>
              <w:instrText xml:space="preserve"> PAGEREF _Toc61521746 \h </w:instrText>
            </w:r>
            <w:r>
              <w:rPr>
                <w:noProof/>
                <w:webHidden/>
              </w:rPr>
            </w:r>
            <w:r>
              <w:rPr>
                <w:noProof/>
                <w:webHidden/>
              </w:rPr>
              <w:fldChar w:fldCharType="separate"/>
            </w:r>
            <w:r>
              <w:rPr>
                <w:noProof/>
                <w:webHidden/>
              </w:rPr>
              <w:t>33</w:t>
            </w:r>
            <w:r>
              <w:rPr>
                <w:noProof/>
                <w:webHidden/>
              </w:rPr>
              <w:fldChar w:fldCharType="end"/>
            </w:r>
          </w:hyperlink>
        </w:p>
        <w:p w14:paraId="2826F22A" w14:textId="280643C5"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747" w:history="1">
            <w:r w:rsidRPr="00415167">
              <w:rPr>
                <w:rStyle w:val="Hyperlink"/>
                <w:rFonts w:eastAsia="MS Gothic" w:cstheme="minorHAnsi"/>
                <w:noProof/>
              </w:rPr>
              <w:t>4.4.6</w:t>
            </w:r>
            <w:r w:rsidRPr="00415167">
              <w:rPr>
                <w:rStyle w:val="Hyperlink"/>
                <w:rFonts w:eastAsia="MS Gothic"/>
                <w:noProof/>
              </w:rPr>
              <w:t xml:space="preserve"> Applied Patches on Saviynt Security Manager Instance</w:t>
            </w:r>
            <w:r>
              <w:rPr>
                <w:noProof/>
                <w:webHidden/>
              </w:rPr>
              <w:tab/>
            </w:r>
            <w:r>
              <w:rPr>
                <w:noProof/>
                <w:webHidden/>
              </w:rPr>
              <w:fldChar w:fldCharType="begin"/>
            </w:r>
            <w:r>
              <w:rPr>
                <w:noProof/>
                <w:webHidden/>
              </w:rPr>
              <w:instrText xml:space="preserve"> PAGEREF _Toc61521747 \h </w:instrText>
            </w:r>
            <w:r>
              <w:rPr>
                <w:noProof/>
                <w:webHidden/>
              </w:rPr>
            </w:r>
            <w:r>
              <w:rPr>
                <w:noProof/>
                <w:webHidden/>
              </w:rPr>
              <w:fldChar w:fldCharType="separate"/>
            </w:r>
            <w:r>
              <w:rPr>
                <w:noProof/>
                <w:webHidden/>
              </w:rPr>
              <w:t>34</w:t>
            </w:r>
            <w:r>
              <w:rPr>
                <w:noProof/>
                <w:webHidden/>
              </w:rPr>
              <w:fldChar w:fldCharType="end"/>
            </w:r>
          </w:hyperlink>
        </w:p>
        <w:p w14:paraId="7924FA0A" w14:textId="72CBF3F3" w:rsidR="00747DA4" w:rsidRDefault="00747DA4">
          <w:pPr>
            <w:pStyle w:val="TOC2"/>
            <w:tabs>
              <w:tab w:val="right" w:leader="dot" w:pos="9080"/>
            </w:tabs>
            <w:rPr>
              <w:rFonts w:asciiTheme="minorHAnsi" w:eastAsiaTheme="minorEastAsia" w:hAnsiTheme="minorHAnsi" w:cstheme="minorBidi"/>
              <w:noProof/>
              <w:sz w:val="22"/>
              <w:szCs w:val="22"/>
            </w:rPr>
          </w:pPr>
          <w:hyperlink w:anchor="_Toc61521748" w:history="1">
            <w:r w:rsidRPr="00415167">
              <w:rPr>
                <w:rStyle w:val="Hyperlink"/>
                <w:rFonts w:eastAsia="MS Gothic"/>
                <w:noProof/>
              </w:rPr>
              <w:t>4.5 Server Monitoring</w:t>
            </w:r>
            <w:r>
              <w:rPr>
                <w:noProof/>
                <w:webHidden/>
              </w:rPr>
              <w:tab/>
            </w:r>
            <w:r>
              <w:rPr>
                <w:noProof/>
                <w:webHidden/>
              </w:rPr>
              <w:fldChar w:fldCharType="begin"/>
            </w:r>
            <w:r>
              <w:rPr>
                <w:noProof/>
                <w:webHidden/>
              </w:rPr>
              <w:instrText xml:space="preserve"> PAGEREF _Toc61521748 \h </w:instrText>
            </w:r>
            <w:r>
              <w:rPr>
                <w:noProof/>
                <w:webHidden/>
              </w:rPr>
            </w:r>
            <w:r>
              <w:rPr>
                <w:noProof/>
                <w:webHidden/>
              </w:rPr>
              <w:fldChar w:fldCharType="separate"/>
            </w:r>
            <w:r>
              <w:rPr>
                <w:noProof/>
                <w:webHidden/>
              </w:rPr>
              <w:t>34</w:t>
            </w:r>
            <w:r>
              <w:rPr>
                <w:noProof/>
                <w:webHidden/>
              </w:rPr>
              <w:fldChar w:fldCharType="end"/>
            </w:r>
          </w:hyperlink>
        </w:p>
        <w:p w14:paraId="1A994819" w14:textId="703DC382"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749" w:history="1">
            <w:r w:rsidRPr="00415167">
              <w:rPr>
                <w:rStyle w:val="Hyperlink"/>
                <w:rFonts w:eastAsia="MS Gothic" w:cstheme="minorHAnsi"/>
                <w:noProof/>
              </w:rPr>
              <w:t>4.5.1</w:t>
            </w:r>
            <w:r w:rsidRPr="00415167">
              <w:rPr>
                <w:rStyle w:val="Hyperlink"/>
                <w:rFonts w:eastAsia="MS Gothic"/>
                <w:noProof/>
              </w:rPr>
              <w:t xml:space="preserve"> Saviynt Security Manager (SSM) Monitoring</w:t>
            </w:r>
            <w:r>
              <w:rPr>
                <w:noProof/>
                <w:webHidden/>
              </w:rPr>
              <w:tab/>
            </w:r>
            <w:r>
              <w:rPr>
                <w:noProof/>
                <w:webHidden/>
              </w:rPr>
              <w:fldChar w:fldCharType="begin"/>
            </w:r>
            <w:r>
              <w:rPr>
                <w:noProof/>
                <w:webHidden/>
              </w:rPr>
              <w:instrText xml:space="preserve"> PAGEREF _Toc61521749 \h </w:instrText>
            </w:r>
            <w:r>
              <w:rPr>
                <w:noProof/>
                <w:webHidden/>
              </w:rPr>
            </w:r>
            <w:r>
              <w:rPr>
                <w:noProof/>
                <w:webHidden/>
              </w:rPr>
              <w:fldChar w:fldCharType="separate"/>
            </w:r>
            <w:r>
              <w:rPr>
                <w:noProof/>
                <w:webHidden/>
              </w:rPr>
              <w:t>34</w:t>
            </w:r>
            <w:r>
              <w:rPr>
                <w:noProof/>
                <w:webHidden/>
              </w:rPr>
              <w:fldChar w:fldCharType="end"/>
            </w:r>
          </w:hyperlink>
        </w:p>
        <w:p w14:paraId="056FA14E" w14:textId="7E6B3072"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750" w:history="1">
            <w:r w:rsidRPr="00415167">
              <w:rPr>
                <w:rStyle w:val="Hyperlink"/>
                <w:rFonts w:eastAsia="MS Gothic" w:cstheme="minorHAnsi"/>
                <w:noProof/>
              </w:rPr>
              <w:t>4.5.2</w:t>
            </w:r>
            <w:r w:rsidRPr="00415167">
              <w:rPr>
                <w:rStyle w:val="Hyperlink"/>
                <w:rFonts w:eastAsia="MS Gothic"/>
                <w:noProof/>
              </w:rPr>
              <w:t xml:space="preserve"> Monitor CPU Utilization on Windows Connector Server</w:t>
            </w:r>
            <w:r>
              <w:rPr>
                <w:noProof/>
                <w:webHidden/>
              </w:rPr>
              <w:tab/>
            </w:r>
            <w:r>
              <w:rPr>
                <w:noProof/>
                <w:webHidden/>
              </w:rPr>
              <w:fldChar w:fldCharType="begin"/>
            </w:r>
            <w:r>
              <w:rPr>
                <w:noProof/>
                <w:webHidden/>
              </w:rPr>
              <w:instrText xml:space="preserve"> PAGEREF _Toc61521750 \h </w:instrText>
            </w:r>
            <w:r>
              <w:rPr>
                <w:noProof/>
                <w:webHidden/>
              </w:rPr>
            </w:r>
            <w:r>
              <w:rPr>
                <w:noProof/>
                <w:webHidden/>
              </w:rPr>
              <w:fldChar w:fldCharType="separate"/>
            </w:r>
            <w:r>
              <w:rPr>
                <w:noProof/>
                <w:webHidden/>
              </w:rPr>
              <w:t>35</w:t>
            </w:r>
            <w:r>
              <w:rPr>
                <w:noProof/>
                <w:webHidden/>
              </w:rPr>
              <w:fldChar w:fldCharType="end"/>
            </w:r>
          </w:hyperlink>
        </w:p>
        <w:p w14:paraId="268BE5FC" w14:textId="1374054C" w:rsidR="00747DA4" w:rsidRDefault="00747DA4">
          <w:pPr>
            <w:pStyle w:val="TOC2"/>
            <w:tabs>
              <w:tab w:val="right" w:leader="dot" w:pos="9080"/>
            </w:tabs>
            <w:rPr>
              <w:rFonts w:asciiTheme="minorHAnsi" w:eastAsiaTheme="minorEastAsia" w:hAnsiTheme="minorHAnsi" w:cstheme="minorBidi"/>
              <w:noProof/>
              <w:sz w:val="22"/>
              <w:szCs w:val="22"/>
            </w:rPr>
          </w:pPr>
          <w:hyperlink w:anchor="_Toc61521751" w:history="1">
            <w:r w:rsidRPr="00415167">
              <w:rPr>
                <w:rStyle w:val="Hyperlink"/>
                <w:rFonts w:eastAsia="MS Gothic"/>
                <w:noProof/>
              </w:rPr>
              <w:t>4.6 Certificate Management: Renew SSL Certs</w:t>
            </w:r>
            <w:r>
              <w:rPr>
                <w:noProof/>
                <w:webHidden/>
              </w:rPr>
              <w:tab/>
            </w:r>
            <w:r>
              <w:rPr>
                <w:noProof/>
                <w:webHidden/>
              </w:rPr>
              <w:fldChar w:fldCharType="begin"/>
            </w:r>
            <w:r>
              <w:rPr>
                <w:noProof/>
                <w:webHidden/>
              </w:rPr>
              <w:instrText xml:space="preserve"> PAGEREF _Toc61521751 \h </w:instrText>
            </w:r>
            <w:r>
              <w:rPr>
                <w:noProof/>
                <w:webHidden/>
              </w:rPr>
            </w:r>
            <w:r>
              <w:rPr>
                <w:noProof/>
                <w:webHidden/>
              </w:rPr>
              <w:fldChar w:fldCharType="separate"/>
            </w:r>
            <w:r>
              <w:rPr>
                <w:noProof/>
                <w:webHidden/>
              </w:rPr>
              <w:t>35</w:t>
            </w:r>
            <w:r>
              <w:rPr>
                <w:noProof/>
                <w:webHidden/>
              </w:rPr>
              <w:fldChar w:fldCharType="end"/>
            </w:r>
          </w:hyperlink>
        </w:p>
        <w:p w14:paraId="6002B44F" w14:textId="2C9439B6"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752" w:history="1">
            <w:r w:rsidRPr="00415167">
              <w:rPr>
                <w:rStyle w:val="Hyperlink"/>
                <w:rFonts w:eastAsia="MS Gothic" w:cstheme="minorHAnsi"/>
                <w:noProof/>
              </w:rPr>
              <w:t>4.6.1</w:t>
            </w:r>
            <w:r w:rsidRPr="00415167">
              <w:rPr>
                <w:rStyle w:val="Hyperlink"/>
                <w:rFonts w:eastAsia="MS Gothic"/>
                <w:noProof/>
              </w:rPr>
              <w:t xml:space="preserve"> Digital Certificates</w:t>
            </w:r>
            <w:r>
              <w:rPr>
                <w:noProof/>
                <w:webHidden/>
              </w:rPr>
              <w:tab/>
            </w:r>
            <w:r>
              <w:rPr>
                <w:noProof/>
                <w:webHidden/>
              </w:rPr>
              <w:fldChar w:fldCharType="begin"/>
            </w:r>
            <w:r>
              <w:rPr>
                <w:noProof/>
                <w:webHidden/>
              </w:rPr>
              <w:instrText xml:space="preserve"> PAGEREF _Toc61521752 \h </w:instrText>
            </w:r>
            <w:r>
              <w:rPr>
                <w:noProof/>
                <w:webHidden/>
              </w:rPr>
            </w:r>
            <w:r>
              <w:rPr>
                <w:noProof/>
                <w:webHidden/>
              </w:rPr>
              <w:fldChar w:fldCharType="separate"/>
            </w:r>
            <w:r>
              <w:rPr>
                <w:noProof/>
                <w:webHidden/>
              </w:rPr>
              <w:t>35</w:t>
            </w:r>
            <w:r>
              <w:rPr>
                <w:noProof/>
                <w:webHidden/>
              </w:rPr>
              <w:fldChar w:fldCharType="end"/>
            </w:r>
          </w:hyperlink>
        </w:p>
        <w:p w14:paraId="62CC2AA4" w14:textId="110DB0AB" w:rsidR="00747DA4" w:rsidRDefault="00747DA4">
          <w:pPr>
            <w:pStyle w:val="TOC1"/>
            <w:tabs>
              <w:tab w:val="right" w:leader="dot" w:pos="9080"/>
            </w:tabs>
            <w:rPr>
              <w:rFonts w:asciiTheme="minorHAnsi" w:eastAsiaTheme="minorEastAsia" w:hAnsiTheme="minorHAnsi" w:cstheme="minorBidi"/>
              <w:noProof/>
              <w:sz w:val="22"/>
              <w:szCs w:val="22"/>
            </w:rPr>
          </w:pPr>
          <w:hyperlink w:anchor="_Toc61521753" w:history="1">
            <w:r w:rsidRPr="00415167">
              <w:rPr>
                <w:rStyle w:val="Hyperlink"/>
                <w:rFonts w:eastAsia="MS Gothic"/>
                <w:noProof/>
              </w:rPr>
              <w:t>5. Saviynt Administrative Tasks</w:t>
            </w:r>
            <w:r>
              <w:rPr>
                <w:noProof/>
                <w:webHidden/>
              </w:rPr>
              <w:tab/>
            </w:r>
            <w:r>
              <w:rPr>
                <w:noProof/>
                <w:webHidden/>
              </w:rPr>
              <w:fldChar w:fldCharType="begin"/>
            </w:r>
            <w:r>
              <w:rPr>
                <w:noProof/>
                <w:webHidden/>
              </w:rPr>
              <w:instrText xml:space="preserve"> PAGEREF _Toc61521753 \h </w:instrText>
            </w:r>
            <w:r>
              <w:rPr>
                <w:noProof/>
                <w:webHidden/>
              </w:rPr>
            </w:r>
            <w:r>
              <w:rPr>
                <w:noProof/>
                <w:webHidden/>
              </w:rPr>
              <w:fldChar w:fldCharType="separate"/>
            </w:r>
            <w:r>
              <w:rPr>
                <w:noProof/>
                <w:webHidden/>
              </w:rPr>
              <w:t>36</w:t>
            </w:r>
            <w:r>
              <w:rPr>
                <w:noProof/>
                <w:webHidden/>
              </w:rPr>
              <w:fldChar w:fldCharType="end"/>
            </w:r>
          </w:hyperlink>
        </w:p>
        <w:p w14:paraId="4D8CBDA7" w14:textId="68253B89" w:rsidR="00747DA4" w:rsidRDefault="00747DA4">
          <w:pPr>
            <w:pStyle w:val="TOC2"/>
            <w:tabs>
              <w:tab w:val="right" w:leader="dot" w:pos="9080"/>
            </w:tabs>
            <w:rPr>
              <w:rFonts w:asciiTheme="minorHAnsi" w:eastAsiaTheme="minorEastAsia" w:hAnsiTheme="minorHAnsi" w:cstheme="minorBidi"/>
              <w:noProof/>
              <w:sz w:val="22"/>
              <w:szCs w:val="22"/>
            </w:rPr>
          </w:pPr>
          <w:hyperlink w:anchor="_Toc61521754" w:history="1">
            <w:r w:rsidRPr="00415167">
              <w:rPr>
                <w:rStyle w:val="Hyperlink"/>
                <w:rFonts w:eastAsia="MS Gothic"/>
                <w:noProof/>
              </w:rPr>
              <w:t>5.1 Permissions</w:t>
            </w:r>
            <w:r>
              <w:rPr>
                <w:noProof/>
                <w:webHidden/>
              </w:rPr>
              <w:tab/>
            </w:r>
            <w:r>
              <w:rPr>
                <w:noProof/>
                <w:webHidden/>
              </w:rPr>
              <w:fldChar w:fldCharType="begin"/>
            </w:r>
            <w:r>
              <w:rPr>
                <w:noProof/>
                <w:webHidden/>
              </w:rPr>
              <w:instrText xml:space="preserve"> PAGEREF _Toc61521754 \h </w:instrText>
            </w:r>
            <w:r>
              <w:rPr>
                <w:noProof/>
                <w:webHidden/>
              </w:rPr>
            </w:r>
            <w:r>
              <w:rPr>
                <w:noProof/>
                <w:webHidden/>
              </w:rPr>
              <w:fldChar w:fldCharType="separate"/>
            </w:r>
            <w:r>
              <w:rPr>
                <w:noProof/>
                <w:webHidden/>
              </w:rPr>
              <w:t>36</w:t>
            </w:r>
            <w:r>
              <w:rPr>
                <w:noProof/>
                <w:webHidden/>
              </w:rPr>
              <w:fldChar w:fldCharType="end"/>
            </w:r>
          </w:hyperlink>
        </w:p>
        <w:p w14:paraId="2B5494F9" w14:textId="126D7B6E"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755" w:history="1">
            <w:r w:rsidRPr="00415167">
              <w:rPr>
                <w:rStyle w:val="Hyperlink"/>
                <w:rFonts w:eastAsia="MS Gothic" w:cstheme="minorHAnsi"/>
                <w:noProof/>
              </w:rPr>
              <w:t>5.1.1</w:t>
            </w:r>
            <w:r w:rsidRPr="00415167">
              <w:rPr>
                <w:rStyle w:val="Hyperlink"/>
                <w:rFonts w:eastAsia="MS Gothic"/>
                <w:noProof/>
              </w:rPr>
              <w:t xml:space="preserve"> Grant Admin SAV role to user</w:t>
            </w:r>
            <w:r>
              <w:rPr>
                <w:noProof/>
                <w:webHidden/>
              </w:rPr>
              <w:tab/>
            </w:r>
            <w:r>
              <w:rPr>
                <w:noProof/>
                <w:webHidden/>
              </w:rPr>
              <w:fldChar w:fldCharType="begin"/>
            </w:r>
            <w:r>
              <w:rPr>
                <w:noProof/>
                <w:webHidden/>
              </w:rPr>
              <w:instrText xml:space="preserve"> PAGEREF _Toc61521755 \h </w:instrText>
            </w:r>
            <w:r>
              <w:rPr>
                <w:noProof/>
                <w:webHidden/>
              </w:rPr>
            </w:r>
            <w:r>
              <w:rPr>
                <w:noProof/>
                <w:webHidden/>
              </w:rPr>
              <w:fldChar w:fldCharType="separate"/>
            </w:r>
            <w:r>
              <w:rPr>
                <w:noProof/>
                <w:webHidden/>
              </w:rPr>
              <w:t>36</w:t>
            </w:r>
            <w:r>
              <w:rPr>
                <w:noProof/>
                <w:webHidden/>
              </w:rPr>
              <w:fldChar w:fldCharType="end"/>
            </w:r>
          </w:hyperlink>
        </w:p>
        <w:p w14:paraId="66E3DE1C" w14:textId="04670C94"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756" w:history="1">
            <w:r w:rsidRPr="00415167">
              <w:rPr>
                <w:rStyle w:val="Hyperlink"/>
                <w:rFonts w:eastAsia="MS Gothic" w:cstheme="minorHAnsi"/>
                <w:noProof/>
              </w:rPr>
              <w:t>5.1.2</w:t>
            </w:r>
            <w:r w:rsidRPr="00415167">
              <w:rPr>
                <w:rStyle w:val="Hyperlink"/>
                <w:rFonts w:eastAsia="MS Gothic"/>
                <w:noProof/>
              </w:rPr>
              <w:t xml:space="preserve"> Grant End-User SAV role to user</w:t>
            </w:r>
            <w:r>
              <w:rPr>
                <w:noProof/>
                <w:webHidden/>
              </w:rPr>
              <w:tab/>
            </w:r>
            <w:r>
              <w:rPr>
                <w:noProof/>
                <w:webHidden/>
              </w:rPr>
              <w:fldChar w:fldCharType="begin"/>
            </w:r>
            <w:r>
              <w:rPr>
                <w:noProof/>
                <w:webHidden/>
              </w:rPr>
              <w:instrText xml:space="preserve"> PAGEREF _Toc61521756 \h </w:instrText>
            </w:r>
            <w:r>
              <w:rPr>
                <w:noProof/>
                <w:webHidden/>
              </w:rPr>
            </w:r>
            <w:r>
              <w:rPr>
                <w:noProof/>
                <w:webHidden/>
              </w:rPr>
              <w:fldChar w:fldCharType="separate"/>
            </w:r>
            <w:r>
              <w:rPr>
                <w:noProof/>
                <w:webHidden/>
              </w:rPr>
              <w:t>40</w:t>
            </w:r>
            <w:r>
              <w:rPr>
                <w:noProof/>
                <w:webHidden/>
              </w:rPr>
              <w:fldChar w:fldCharType="end"/>
            </w:r>
          </w:hyperlink>
        </w:p>
        <w:p w14:paraId="4ECCC737" w14:textId="29C71B46"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757" w:history="1">
            <w:r w:rsidRPr="00415167">
              <w:rPr>
                <w:rStyle w:val="Hyperlink"/>
                <w:rFonts w:eastAsia="MS Gothic" w:cstheme="minorHAnsi"/>
                <w:noProof/>
              </w:rPr>
              <w:t>5.1.3</w:t>
            </w:r>
            <w:r w:rsidRPr="00415167">
              <w:rPr>
                <w:rStyle w:val="Hyperlink"/>
                <w:rFonts w:eastAsia="MS Gothic"/>
                <w:noProof/>
              </w:rPr>
              <w:t xml:space="preserve"> Grant Helpdesk SAV role to user</w:t>
            </w:r>
            <w:r>
              <w:rPr>
                <w:noProof/>
                <w:webHidden/>
              </w:rPr>
              <w:tab/>
            </w:r>
            <w:r>
              <w:rPr>
                <w:noProof/>
                <w:webHidden/>
              </w:rPr>
              <w:fldChar w:fldCharType="begin"/>
            </w:r>
            <w:r>
              <w:rPr>
                <w:noProof/>
                <w:webHidden/>
              </w:rPr>
              <w:instrText xml:space="preserve"> PAGEREF _Toc61521757 \h </w:instrText>
            </w:r>
            <w:r>
              <w:rPr>
                <w:noProof/>
                <w:webHidden/>
              </w:rPr>
            </w:r>
            <w:r>
              <w:rPr>
                <w:noProof/>
                <w:webHidden/>
              </w:rPr>
              <w:fldChar w:fldCharType="separate"/>
            </w:r>
            <w:r>
              <w:rPr>
                <w:noProof/>
                <w:webHidden/>
              </w:rPr>
              <w:t>41</w:t>
            </w:r>
            <w:r>
              <w:rPr>
                <w:noProof/>
                <w:webHidden/>
              </w:rPr>
              <w:fldChar w:fldCharType="end"/>
            </w:r>
          </w:hyperlink>
        </w:p>
        <w:p w14:paraId="21036A2A" w14:textId="451E5ED4"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758" w:history="1">
            <w:r w:rsidRPr="00415167">
              <w:rPr>
                <w:rStyle w:val="Hyperlink"/>
                <w:rFonts w:eastAsia="MS Gothic" w:cstheme="minorHAnsi"/>
                <w:noProof/>
              </w:rPr>
              <w:t>5.1.4</w:t>
            </w:r>
            <w:r w:rsidRPr="00415167">
              <w:rPr>
                <w:rStyle w:val="Hyperlink"/>
                <w:rFonts w:eastAsia="MS Gothic"/>
                <w:noProof/>
              </w:rPr>
              <w:t xml:space="preserve"> Revoke administrator SAV role from user</w:t>
            </w:r>
            <w:r>
              <w:rPr>
                <w:noProof/>
                <w:webHidden/>
              </w:rPr>
              <w:tab/>
            </w:r>
            <w:r>
              <w:rPr>
                <w:noProof/>
                <w:webHidden/>
              </w:rPr>
              <w:fldChar w:fldCharType="begin"/>
            </w:r>
            <w:r>
              <w:rPr>
                <w:noProof/>
                <w:webHidden/>
              </w:rPr>
              <w:instrText xml:space="preserve"> PAGEREF _Toc61521758 \h </w:instrText>
            </w:r>
            <w:r>
              <w:rPr>
                <w:noProof/>
                <w:webHidden/>
              </w:rPr>
            </w:r>
            <w:r>
              <w:rPr>
                <w:noProof/>
                <w:webHidden/>
              </w:rPr>
              <w:fldChar w:fldCharType="separate"/>
            </w:r>
            <w:r>
              <w:rPr>
                <w:noProof/>
                <w:webHidden/>
              </w:rPr>
              <w:t>44</w:t>
            </w:r>
            <w:r>
              <w:rPr>
                <w:noProof/>
                <w:webHidden/>
              </w:rPr>
              <w:fldChar w:fldCharType="end"/>
            </w:r>
          </w:hyperlink>
        </w:p>
        <w:p w14:paraId="1B0C974A" w14:textId="020DB135"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759" w:history="1">
            <w:r w:rsidRPr="00415167">
              <w:rPr>
                <w:rStyle w:val="Hyperlink"/>
                <w:rFonts w:eastAsia="MS Gothic" w:cstheme="minorHAnsi"/>
                <w:noProof/>
              </w:rPr>
              <w:t>5.1.5</w:t>
            </w:r>
            <w:r w:rsidRPr="00415167">
              <w:rPr>
                <w:rStyle w:val="Hyperlink"/>
                <w:rFonts w:eastAsia="MS Gothic"/>
                <w:noProof/>
              </w:rPr>
              <w:t xml:space="preserve"> Revoke Helpdesk SAV role from user</w:t>
            </w:r>
            <w:r>
              <w:rPr>
                <w:noProof/>
                <w:webHidden/>
              </w:rPr>
              <w:tab/>
            </w:r>
            <w:r>
              <w:rPr>
                <w:noProof/>
                <w:webHidden/>
              </w:rPr>
              <w:fldChar w:fldCharType="begin"/>
            </w:r>
            <w:r>
              <w:rPr>
                <w:noProof/>
                <w:webHidden/>
              </w:rPr>
              <w:instrText xml:space="preserve"> PAGEREF _Toc61521759 \h </w:instrText>
            </w:r>
            <w:r>
              <w:rPr>
                <w:noProof/>
                <w:webHidden/>
              </w:rPr>
            </w:r>
            <w:r>
              <w:rPr>
                <w:noProof/>
                <w:webHidden/>
              </w:rPr>
              <w:fldChar w:fldCharType="separate"/>
            </w:r>
            <w:r>
              <w:rPr>
                <w:noProof/>
                <w:webHidden/>
              </w:rPr>
              <w:t>47</w:t>
            </w:r>
            <w:r>
              <w:rPr>
                <w:noProof/>
                <w:webHidden/>
              </w:rPr>
              <w:fldChar w:fldCharType="end"/>
            </w:r>
          </w:hyperlink>
        </w:p>
        <w:p w14:paraId="4D14B70B" w14:textId="75DFBDE5" w:rsidR="00747DA4" w:rsidRDefault="00747DA4">
          <w:pPr>
            <w:pStyle w:val="TOC2"/>
            <w:tabs>
              <w:tab w:val="right" w:leader="dot" w:pos="9080"/>
            </w:tabs>
            <w:rPr>
              <w:rFonts w:asciiTheme="minorHAnsi" w:eastAsiaTheme="minorEastAsia" w:hAnsiTheme="minorHAnsi" w:cstheme="minorBidi"/>
              <w:noProof/>
              <w:sz w:val="22"/>
              <w:szCs w:val="22"/>
            </w:rPr>
          </w:pPr>
          <w:hyperlink w:anchor="_Toc61521760" w:history="1">
            <w:r w:rsidRPr="00415167">
              <w:rPr>
                <w:rStyle w:val="Hyperlink"/>
                <w:rFonts w:eastAsia="MS Gothic"/>
                <w:noProof/>
              </w:rPr>
              <w:t>5.2 UI Customizations</w:t>
            </w:r>
            <w:r>
              <w:rPr>
                <w:noProof/>
                <w:webHidden/>
              </w:rPr>
              <w:tab/>
            </w:r>
            <w:r>
              <w:rPr>
                <w:noProof/>
                <w:webHidden/>
              </w:rPr>
              <w:fldChar w:fldCharType="begin"/>
            </w:r>
            <w:r>
              <w:rPr>
                <w:noProof/>
                <w:webHidden/>
              </w:rPr>
              <w:instrText xml:space="preserve"> PAGEREF _Toc61521760 \h </w:instrText>
            </w:r>
            <w:r>
              <w:rPr>
                <w:noProof/>
                <w:webHidden/>
              </w:rPr>
            </w:r>
            <w:r>
              <w:rPr>
                <w:noProof/>
                <w:webHidden/>
              </w:rPr>
              <w:fldChar w:fldCharType="separate"/>
            </w:r>
            <w:r>
              <w:rPr>
                <w:noProof/>
                <w:webHidden/>
              </w:rPr>
              <w:t>50</w:t>
            </w:r>
            <w:r>
              <w:rPr>
                <w:noProof/>
                <w:webHidden/>
              </w:rPr>
              <w:fldChar w:fldCharType="end"/>
            </w:r>
          </w:hyperlink>
        </w:p>
        <w:p w14:paraId="2EBEED93" w14:textId="528959AC"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761" w:history="1">
            <w:r w:rsidRPr="00415167">
              <w:rPr>
                <w:rStyle w:val="Hyperlink"/>
                <w:rFonts w:eastAsia="MS Gothic" w:cstheme="minorHAnsi"/>
                <w:noProof/>
              </w:rPr>
              <w:t>5.2.1</w:t>
            </w:r>
            <w:r w:rsidRPr="00415167">
              <w:rPr>
                <w:rStyle w:val="Hyperlink"/>
                <w:rFonts w:eastAsia="MS Gothic"/>
                <w:noProof/>
              </w:rPr>
              <w:t xml:space="preserve"> Custom Branding</w:t>
            </w:r>
            <w:r>
              <w:rPr>
                <w:noProof/>
                <w:webHidden/>
              </w:rPr>
              <w:tab/>
            </w:r>
            <w:r>
              <w:rPr>
                <w:noProof/>
                <w:webHidden/>
              </w:rPr>
              <w:fldChar w:fldCharType="begin"/>
            </w:r>
            <w:r>
              <w:rPr>
                <w:noProof/>
                <w:webHidden/>
              </w:rPr>
              <w:instrText xml:space="preserve"> PAGEREF _Toc61521761 \h </w:instrText>
            </w:r>
            <w:r>
              <w:rPr>
                <w:noProof/>
                <w:webHidden/>
              </w:rPr>
            </w:r>
            <w:r>
              <w:rPr>
                <w:noProof/>
                <w:webHidden/>
              </w:rPr>
              <w:fldChar w:fldCharType="separate"/>
            </w:r>
            <w:r>
              <w:rPr>
                <w:noProof/>
                <w:webHidden/>
              </w:rPr>
              <w:t>51</w:t>
            </w:r>
            <w:r>
              <w:rPr>
                <w:noProof/>
                <w:webHidden/>
              </w:rPr>
              <w:fldChar w:fldCharType="end"/>
            </w:r>
          </w:hyperlink>
        </w:p>
        <w:p w14:paraId="6DACEC4D" w14:textId="657DECE7" w:rsidR="00747DA4" w:rsidRDefault="00747DA4">
          <w:pPr>
            <w:pStyle w:val="TOC2"/>
            <w:tabs>
              <w:tab w:val="right" w:leader="dot" w:pos="9080"/>
            </w:tabs>
            <w:rPr>
              <w:rFonts w:asciiTheme="minorHAnsi" w:eastAsiaTheme="minorEastAsia" w:hAnsiTheme="minorHAnsi" w:cstheme="minorBidi"/>
              <w:noProof/>
              <w:sz w:val="22"/>
              <w:szCs w:val="22"/>
            </w:rPr>
          </w:pPr>
          <w:hyperlink w:anchor="_Toc61521762" w:history="1">
            <w:r w:rsidRPr="00415167">
              <w:rPr>
                <w:rStyle w:val="Hyperlink"/>
                <w:rFonts w:eastAsia="MS Gothic"/>
                <w:noProof/>
              </w:rPr>
              <w:t>5.3 Scheduled Jobs</w:t>
            </w:r>
            <w:r>
              <w:rPr>
                <w:noProof/>
                <w:webHidden/>
              </w:rPr>
              <w:tab/>
            </w:r>
            <w:r>
              <w:rPr>
                <w:noProof/>
                <w:webHidden/>
              </w:rPr>
              <w:fldChar w:fldCharType="begin"/>
            </w:r>
            <w:r>
              <w:rPr>
                <w:noProof/>
                <w:webHidden/>
              </w:rPr>
              <w:instrText xml:space="preserve"> PAGEREF _Toc61521762 \h </w:instrText>
            </w:r>
            <w:r>
              <w:rPr>
                <w:noProof/>
                <w:webHidden/>
              </w:rPr>
            </w:r>
            <w:r>
              <w:rPr>
                <w:noProof/>
                <w:webHidden/>
              </w:rPr>
              <w:fldChar w:fldCharType="separate"/>
            </w:r>
            <w:r>
              <w:rPr>
                <w:noProof/>
                <w:webHidden/>
              </w:rPr>
              <w:t>54</w:t>
            </w:r>
            <w:r>
              <w:rPr>
                <w:noProof/>
                <w:webHidden/>
              </w:rPr>
              <w:fldChar w:fldCharType="end"/>
            </w:r>
          </w:hyperlink>
        </w:p>
        <w:p w14:paraId="1DF24641" w14:textId="7C017AAB" w:rsidR="00747DA4" w:rsidRDefault="00747DA4">
          <w:pPr>
            <w:pStyle w:val="TOC2"/>
            <w:tabs>
              <w:tab w:val="right" w:leader="dot" w:pos="9080"/>
            </w:tabs>
            <w:rPr>
              <w:rFonts w:asciiTheme="minorHAnsi" w:eastAsiaTheme="minorEastAsia" w:hAnsiTheme="minorHAnsi" w:cstheme="minorBidi"/>
              <w:noProof/>
              <w:sz w:val="22"/>
              <w:szCs w:val="22"/>
            </w:rPr>
          </w:pPr>
          <w:hyperlink w:anchor="_Toc61521763" w:history="1">
            <w:r w:rsidRPr="00415167">
              <w:rPr>
                <w:rStyle w:val="Hyperlink"/>
                <w:rFonts w:eastAsia="MS Gothic"/>
                <w:noProof/>
              </w:rPr>
              <w:t>5.4 Use Case Customizations</w:t>
            </w:r>
            <w:r>
              <w:rPr>
                <w:noProof/>
                <w:webHidden/>
              </w:rPr>
              <w:tab/>
            </w:r>
            <w:r>
              <w:rPr>
                <w:noProof/>
                <w:webHidden/>
              </w:rPr>
              <w:fldChar w:fldCharType="begin"/>
            </w:r>
            <w:r>
              <w:rPr>
                <w:noProof/>
                <w:webHidden/>
              </w:rPr>
              <w:instrText xml:space="preserve"> PAGEREF _Toc61521763 \h </w:instrText>
            </w:r>
            <w:r>
              <w:rPr>
                <w:noProof/>
                <w:webHidden/>
              </w:rPr>
            </w:r>
            <w:r>
              <w:rPr>
                <w:noProof/>
                <w:webHidden/>
              </w:rPr>
              <w:fldChar w:fldCharType="separate"/>
            </w:r>
            <w:r>
              <w:rPr>
                <w:noProof/>
                <w:webHidden/>
              </w:rPr>
              <w:t>56</w:t>
            </w:r>
            <w:r>
              <w:rPr>
                <w:noProof/>
                <w:webHidden/>
              </w:rPr>
              <w:fldChar w:fldCharType="end"/>
            </w:r>
          </w:hyperlink>
        </w:p>
        <w:p w14:paraId="727DDDE3" w14:textId="313353CE"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764" w:history="1">
            <w:r w:rsidRPr="00415167">
              <w:rPr>
                <w:rStyle w:val="Hyperlink"/>
                <w:rFonts w:eastAsia="MS Gothic" w:cstheme="minorHAnsi"/>
                <w:noProof/>
              </w:rPr>
              <w:t>5.4.1</w:t>
            </w:r>
            <w:r w:rsidRPr="00415167">
              <w:rPr>
                <w:rStyle w:val="Hyperlink"/>
                <w:rFonts w:eastAsia="MS Gothic"/>
                <w:noProof/>
              </w:rPr>
              <w:t xml:space="preserve"> Addition of New Email Domain</w:t>
            </w:r>
            <w:r>
              <w:rPr>
                <w:noProof/>
                <w:webHidden/>
              </w:rPr>
              <w:tab/>
            </w:r>
            <w:r>
              <w:rPr>
                <w:noProof/>
                <w:webHidden/>
              </w:rPr>
              <w:fldChar w:fldCharType="begin"/>
            </w:r>
            <w:r>
              <w:rPr>
                <w:noProof/>
                <w:webHidden/>
              </w:rPr>
              <w:instrText xml:space="preserve"> PAGEREF _Toc61521764 \h </w:instrText>
            </w:r>
            <w:r>
              <w:rPr>
                <w:noProof/>
                <w:webHidden/>
              </w:rPr>
            </w:r>
            <w:r>
              <w:rPr>
                <w:noProof/>
                <w:webHidden/>
              </w:rPr>
              <w:fldChar w:fldCharType="separate"/>
            </w:r>
            <w:r>
              <w:rPr>
                <w:noProof/>
                <w:webHidden/>
              </w:rPr>
              <w:t>56</w:t>
            </w:r>
            <w:r>
              <w:rPr>
                <w:noProof/>
                <w:webHidden/>
              </w:rPr>
              <w:fldChar w:fldCharType="end"/>
            </w:r>
          </w:hyperlink>
        </w:p>
        <w:p w14:paraId="61B64918" w14:textId="2F46C187"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765" w:history="1">
            <w:r w:rsidRPr="00415167">
              <w:rPr>
                <w:rStyle w:val="Hyperlink"/>
                <w:rFonts w:eastAsia="MS Gothic" w:cstheme="minorHAnsi"/>
                <w:noProof/>
              </w:rPr>
              <w:t>5.4.2</w:t>
            </w:r>
            <w:r w:rsidRPr="00415167">
              <w:rPr>
                <w:rStyle w:val="Hyperlink"/>
                <w:rFonts w:eastAsia="MS Gothic"/>
                <w:noProof/>
              </w:rPr>
              <w:t xml:space="preserve"> Addition of New OU Location Name</w:t>
            </w:r>
            <w:r>
              <w:rPr>
                <w:noProof/>
                <w:webHidden/>
              </w:rPr>
              <w:tab/>
            </w:r>
            <w:r>
              <w:rPr>
                <w:noProof/>
                <w:webHidden/>
              </w:rPr>
              <w:fldChar w:fldCharType="begin"/>
            </w:r>
            <w:r>
              <w:rPr>
                <w:noProof/>
                <w:webHidden/>
              </w:rPr>
              <w:instrText xml:space="preserve"> PAGEREF _Toc61521765 \h </w:instrText>
            </w:r>
            <w:r>
              <w:rPr>
                <w:noProof/>
                <w:webHidden/>
              </w:rPr>
            </w:r>
            <w:r>
              <w:rPr>
                <w:noProof/>
                <w:webHidden/>
              </w:rPr>
              <w:fldChar w:fldCharType="separate"/>
            </w:r>
            <w:r>
              <w:rPr>
                <w:noProof/>
                <w:webHidden/>
              </w:rPr>
              <w:t>65</w:t>
            </w:r>
            <w:r>
              <w:rPr>
                <w:noProof/>
                <w:webHidden/>
              </w:rPr>
              <w:fldChar w:fldCharType="end"/>
            </w:r>
          </w:hyperlink>
        </w:p>
        <w:p w14:paraId="291F12D5" w14:textId="4D594EB5"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766" w:history="1">
            <w:r w:rsidRPr="00415167">
              <w:rPr>
                <w:rStyle w:val="Hyperlink"/>
                <w:rFonts w:eastAsia="MS Gothic" w:cstheme="minorHAnsi"/>
                <w:noProof/>
              </w:rPr>
              <w:t>5.4.3</w:t>
            </w:r>
            <w:r w:rsidRPr="00415167">
              <w:rPr>
                <w:rStyle w:val="Hyperlink"/>
                <w:rFonts w:eastAsia="MS Gothic"/>
                <w:noProof/>
              </w:rPr>
              <w:t xml:space="preserve"> Addition of new Active Directory group to retain access on user account disable.</w:t>
            </w:r>
            <w:r>
              <w:rPr>
                <w:noProof/>
                <w:webHidden/>
              </w:rPr>
              <w:tab/>
            </w:r>
            <w:r>
              <w:rPr>
                <w:noProof/>
                <w:webHidden/>
              </w:rPr>
              <w:fldChar w:fldCharType="begin"/>
            </w:r>
            <w:r>
              <w:rPr>
                <w:noProof/>
                <w:webHidden/>
              </w:rPr>
              <w:instrText xml:space="preserve"> PAGEREF _Toc61521766 \h </w:instrText>
            </w:r>
            <w:r>
              <w:rPr>
                <w:noProof/>
                <w:webHidden/>
              </w:rPr>
            </w:r>
            <w:r>
              <w:rPr>
                <w:noProof/>
                <w:webHidden/>
              </w:rPr>
              <w:fldChar w:fldCharType="separate"/>
            </w:r>
            <w:r>
              <w:rPr>
                <w:noProof/>
                <w:webHidden/>
              </w:rPr>
              <w:t>68</w:t>
            </w:r>
            <w:r>
              <w:rPr>
                <w:noProof/>
                <w:webHidden/>
              </w:rPr>
              <w:fldChar w:fldCharType="end"/>
            </w:r>
          </w:hyperlink>
        </w:p>
        <w:p w14:paraId="28224B8C" w14:textId="047BF72A"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767" w:history="1">
            <w:r w:rsidRPr="00415167">
              <w:rPr>
                <w:rStyle w:val="Hyperlink"/>
                <w:rFonts w:eastAsia="MS Gothic" w:cstheme="minorHAnsi"/>
                <w:noProof/>
              </w:rPr>
              <w:t>5.4.4</w:t>
            </w:r>
            <w:r w:rsidRPr="00415167">
              <w:rPr>
                <w:rStyle w:val="Hyperlink"/>
                <w:rFonts w:eastAsia="MS Gothic"/>
                <w:noProof/>
              </w:rPr>
              <w:t xml:space="preserve"> Change New Hire Number of 14 Days Prior Criteria.</w:t>
            </w:r>
            <w:r>
              <w:rPr>
                <w:noProof/>
                <w:webHidden/>
              </w:rPr>
              <w:tab/>
            </w:r>
            <w:r>
              <w:rPr>
                <w:noProof/>
                <w:webHidden/>
              </w:rPr>
              <w:fldChar w:fldCharType="begin"/>
            </w:r>
            <w:r>
              <w:rPr>
                <w:noProof/>
                <w:webHidden/>
              </w:rPr>
              <w:instrText xml:space="preserve"> PAGEREF _Toc61521767 \h </w:instrText>
            </w:r>
            <w:r>
              <w:rPr>
                <w:noProof/>
                <w:webHidden/>
              </w:rPr>
            </w:r>
            <w:r>
              <w:rPr>
                <w:noProof/>
                <w:webHidden/>
              </w:rPr>
              <w:fldChar w:fldCharType="separate"/>
            </w:r>
            <w:r>
              <w:rPr>
                <w:noProof/>
                <w:webHidden/>
              </w:rPr>
              <w:t>70</w:t>
            </w:r>
            <w:r>
              <w:rPr>
                <w:noProof/>
                <w:webHidden/>
              </w:rPr>
              <w:fldChar w:fldCharType="end"/>
            </w:r>
          </w:hyperlink>
        </w:p>
        <w:p w14:paraId="46B90F5A" w14:textId="3155E178"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768" w:history="1">
            <w:r w:rsidRPr="00415167">
              <w:rPr>
                <w:rStyle w:val="Hyperlink"/>
                <w:rFonts w:eastAsia="MS Gothic" w:cstheme="minorHAnsi"/>
                <w:noProof/>
              </w:rPr>
              <w:t>5.4.5</w:t>
            </w:r>
            <w:r w:rsidRPr="00415167">
              <w:rPr>
                <w:rStyle w:val="Hyperlink"/>
                <w:rFonts w:eastAsia="MS Gothic"/>
                <w:noProof/>
              </w:rPr>
              <w:t xml:space="preserve"> Birthright Criteria changed for Active Directory</w:t>
            </w:r>
            <w:r>
              <w:rPr>
                <w:noProof/>
                <w:webHidden/>
              </w:rPr>
              <w:tab/>
            </w:r>
            <w:r>
              <w:rPr>
                <w:noProof/>
                <w:webHidden/>
              </w:rPr>
              <w:fldChar w:fldCharType="begin"/>
            </w:r>
            <w:r>
              <w:rPr>
                <w:noProof/>
                <w:webHidden/>
              </w:rPr>
              <w:instrText xml:space="preserve"> PAGEREF _Toc61521768 \h </w:instrText>
            </w:r>
            <w:r>
              <w:rPr>
                <w:noProof/>
                <w:webHidden/>
              </w:rPr>
            </w:r>
            <w:r>
              <w:rPr>
                <w:noProof/>
                <w:webHidden/>
              </w:rPr>
              <w:fldChar w:fldCharType="separate"/>
            </w:r>
            <w:r>
              <w:rPr>
                <w:noProof/>
                <w:webHidden/>
              </w:rPr>
              <w:t>76</w:t>
            </w:r>
            <w:r>
              <w:rPr>
                <w:noProof/>
                <w:webHidden/>
              </w:rPr>
              <w:fldChar w:fldCharType="end"/>
            </w:r>
          </w:hyperlink>
        </w:p>
        <w:p w14:paraId="448ED333" w14:textId="4840F1C0"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769" w:history="1">
            <w:r w:rsidRPr="00415167">
              <w:rPr>
                <w:rStyle w:val="Hyperlink"/>
                <w:rFonts w:eastAsia="MS Gothic" w:cstheme="minorHAnsi"/>
                <w:noProof/>
              </w:rPr>
              <w:t>5.4.6</w:t>
            </w:r>
            <w:r w:rsidRPr="00415167">
              <w:rPr>
                <w:rStyle w:val="Hyperlink"/>
                <w:rFonts w:eastAsia="MS Gothic"/>
                <w:noProof/>
              </w:rPr>
              <w:t xml:space="preserve"> Birthright Criteria changed for Mailbox</w:t>
            </w:r>
            <w:r>
              <w:rPr>
                <w:noProof/>
                <w:webHidden/>
              </w:rPr>
              <w:tab/>
            </w:r>
            <w:r>
              <w:rPr>
                <w:noProof/>
                <w:webHidden/>
              </w:rPr>
              <w:fldChar w:fldCharType="begin"/>
            </w:r>
            <w:r>
              <w:rPr>
                <w:noProof/>
                <w:webHidden/>
              </w:rPr>
              <w:instrText xml:space="preserve"> PAGEREF _Toc61521769 \h </w:instrText>
            </w:r>
            <w:r>
              <w:rPr>
                <w:noProof/>
                <w:webHidden/>
              </w:rPr>
            </w:r>
            <w:r>
              <w:rPr>
                <w:noProof/>
                <w:webHidden/>
              </w:rPr>
              <w:fldChar w:fldCharType="separate"/>
            </w:r>
            <w:r>
              <w:rPr>
                <w:noProof/>
                <w:webHidden/>
              </w:rPr>
              <w:t>80</w:t>
            </w:r>
            <w:r>
              <w:rPr>
                <w:noProof/>
                <w:webHidden/>
              </w:rPr>
              <w:fldChar w:fldCharType="end"/>
            </w:r>
          </w:hyperlink>
        </w:p>
        <w:p w14:paraId="36492DC2" w14:textId="622CA489"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770" w:history="1">
            <w:r w:rsidRPr="00415167">
              <w:rPr>
                <w:rStyle w:val="Hyperlink"/>
                <w:rFonts w:eastAsia="MS Gothic" w:cstheme="minorHAnsi"/>
                <w:noProof/>
              </w:rPr>
              <w:t>5.4.7</w:t>
            </w:r>
            <w:r w:rsidRPr="00415167">
              <w:rPr>
                <w:rStyle w:val="Hyperlink"/>
                <w:rFonts w:eastAsia="MS Gothic"/>
                <w:noProof/>
              </w:rPr>
              <w:t xml:space="preserve"> New External OU addition</w:t>
            </w:r>
            <w:r>
              <w:rPr>
                <w:noProof/>
                <w:webHidden/>
              </w:rPr>
              <w:tab/>
            </w:r>
            <w:r>
              <w:rPr>
                <w:noProof/>
                <w:webHidden/>
              </w:rPr>
              <w:fldChar w:fldCharType="begin"/>
            </w:r>
            <w:r>
              <w:rPr>
                <w:noProof/>
                <w:webHidden/>
              </w:rPr>
              <w:instrText xml:space="preserve"> PAGEREF _Toc61521770 \h </w:instrText>
            </w:r>
            <w:r>
              <w:rPr>
                <w:noProof/>
                <w:webHidden/>
              </w:rPr>
            </w:r>
            <w:r>
              <w:rPr>
                <w:noProof/>
                <w:webHidden/>
              </w:rPr>
              <w:fldChar w:fldCharType="separate"/>
            </w:r>
            <w:r>
              <w:rPr>
                <w:noProof/>
                <w:webHidden/>
              </w:rPr>
              <w:t>82</w:t>
            </w:r>
            <w:r>
              <w:rPr>
                <w:noProof/>
                <w:webHidden/>
              </w:rPr>
              <w:fldChar w:fldCharType="end"/>
            </w:r>
          </w:hyperlink>
        </w:p>
        <w:p w14:paraId="306D4A56" w14:textId="43E96EEB"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771" w:history="1">
            <w:r w:rsidRPr="00415167">
              <w:rPr>
                <w:rStyle w:val="Hyperlink"/>
                <w:rFonts w:eastAsia="MS Gothic" w:cstheme="minorHAnsi"/>
                <w:noProof/>
              </w:rPr>
              <w:t>5.4.8</w:t>
            </w:r>
            <w:r w:rsidRPr="00415167">
              <w:rPr>
                <w:rStyle w:val="Hyperlink"/>
                <w:rFonts w:eastAsia="MS Gothic"/>
                <w:noProof/>
              </w:rPr>
              <w:t xml:space="preserve"> New Birthright Groups Adding or Removing</w:t>
            </w:r>
            <w:r>
              <w:rPr>
                <w:noProof/>
                <w:webHidden/>
              </w:rPr>
              <w:tab/>
            </w:r>
            <w:r>
              <w:rPr>
                <w:noProof/>
                <w:webHidden/>
              </w:rPr>
              <w:fldChar w:fldCharType="begin"/>
            </w:r>
            <w:r>
              <w:rPr>
                <w:noProof/>
                <w:webHidden/>
              </w:rPr>
              <w:instrText xml:space="preserve"> PAGEREF _Toc61521771 \h </w:instrText>
            </w:r>
            <w:r>
              <w:rPr>
                <w:noProof/>
                <w:webHidden/>
              </w:rPr>
            </w:r>
            <w:r>
              <w:rPr>
                <w:noProof/>
                <w:webHidden/>
              </w:rPr>
              <w:fldChar w:fldCharType="separate"/>
            </w:r>
            <w:r>
              <w:rPr>
                <w:noProof/>
                <w:webHidden/>
              </w:rPr>
              <w:t>86</w:t>
            </w:r>
            <w:r>
              <w:rPr>
                <w:noProof/>
                <w:webHidden/>
              </w:rPr>
              <w:fldChar w:fldCharType="end"/>
            </w:r>
          </w:hyperlink>
        </w:p>
        <w:p w14:paraId="6BC99D6E" w14:textId="2CD4CC2B" w:rsidR="00747DA4" w:rsidRDefault="00BC222A">
          <w:pPr>
            <w:pStyle w:val="TOC3"/>
            <w:tabs>
              <w:tab w:val="right" w:leader="dot" w:pos="9080"/>
            </w:tabs>
            <w:rPr>
              <w:rFonts w:asciiTheme="minorHAnsi" w:eastAsiaTheme="minorEastAsia" w:hAnsiTheme="minorHAnsi" w:cstheme="minorBidi"/>
              <w:noProof/>
              <w:sz w:val="22"/>
              <w:szCs w:val="22"/>
            </w:rPr>
          </w:pPr>
          <w:r>
            <w:fldChar w:fldCharType="begin"/>
          </w:r>
          <w:r>
            <w:instrText xml:space="preserve"> HYPERLINK \l "_Toc61521772" </w:instrText>
          </w:r>
          <w:r>
            <w:fldChar w:fldCharType="separate"/>
          </w:r>
          <w:r w:rsidR="00747DA4" w:rsidRPr="00415167">
            <w:rPr>
              <w:rStyle w:val="Hyperlink"/>
              <w:rFonts w:eastAsia="MS Gothic" w:cstheme="minorHAnsi"/>
              <w:noProof/>
            </w:rPr>
            <w:t>5.4.9</w:t>
          </w:r>
          <w:r w:rsidR="00747DA4" w:rsidRPr="00415167">
            <w:rPr>
              <w:rStyle w:val="Hyperlink"/>
              <w:rFonts w:eastAsia="MS Gothic"/>
              <w:noProof/>
            </w:rPr>
            <w:t xml:space="preserve"> Delete Active Directory account after </w:t>
          </w:r>
          <w:del w:id="2" w:author="Rowden_Wesley_E" w:date="2021-04-08T15:59:00Z">
            <w:r w:rsidR="00747DA4" w:rsidRPr="00415167" w:rsidDel="00BC222A">
              <w:rPr>
                <w:rStyle w:val="Hyperlink"/>
                <w:rFonts w:eastAsia="MS Gothic"/>
                <w:noProof/>
              </w:rPr>
              <w:delText xml:space="preserve">90 </w:delText>
            </w:r>
          </w:del>
          <w:ins w:id="3" w:author="Rowden_Wesley_E" w:date="2021-04-08T15:59:00Z">
            <w:r>
              <w:rPr>
                <w:rStyle w:val="Hyperlink"/>
                <w:rFonts w:eastAsia="MS Gothic"/>
                <w:noProof/>
              </w:rPr>
              <w:t>30</w:t>
            </w:r>
            <w:r w:rsidRPr="00415167">
              <w:rPr>
                <w:rStyle w:val="Hyperlink"/>
                <w:rFonts w:eastAsia="MS Gothic"/>
                <w:noProof/>
              </w:rPr>
              <w:t xml:space="preserve"> </w:t>
            </w:r>
          </w:ins>
          <w:r w:rsidR="00747DA4" w:rsidRPr="00415167">
            <w:rPr>
              <w:rStyle w:val="Hyperlink"/>
              <w:rFonts w:eastAsia="MS Gothic"/>
              <w:noProof/>
            </w:rPr>
            <w:t>days criteria change</w:t>
          </w:r>
          <w:r w:rsidR="00747DA4">
            <w:rPr>
              <w:noProof/>
              <w:webHidden/>
            </w:rPr>
            <w:tab/>
          </w:r>
          <w:r w:rsidR="00747DA4">
            <w:rPr>
              <w:noProof/>
              <w:webHidden/>
            </w:rPr>
            <w:fldChar w:fldCharType="begin"/>
          </w:r>
          <w:r w:rsidR="00747DA4">
            <w:rPr>
              <w:noProof/>
              <w:webHidden/>
            </w:rPr>
            <w:instrText xml:space="preserve"> PAGEREF _Toc61521772 \h </w:instrText>
          </w:r>
          <w:r w:rsidR="00747DA4">
            <w:rPr>
              <w:noProof/>
              <w:webHidden/>
            </w:rPr>
          </w:r>
          <w:r w:rsidR="00747DA4">
            <w:rPr>
              <w:noProof/>
              <w:webHidden/>
            </w:rPr>
            <w:fldChar w:fldCharType="separate"/>
          </w:r>
          <w:r w:rsidR="00747DA4">
            <w:rPr>
              <w:noProof/>
              <w:webHidden/>
            </w:rPr>
            <w:t>90</w:t>
          </w:r>
          <w:r w:rsidR="00747DA4">
            <w:rPr>
              <w:noProof/>
              <w:webHidden/>
            </w:rPr>
            <w:fldChar w:fldCharType="end"/>
          </w:r>
          <w:r>
            <w:rPr>
              <w:noProof/>
            </w:rPr>
            <w:fldChar w:fldCharType="end"/>
          </w:r>
        </w:p>
        <w:p w14:paraId="30A97D26" w14:textId="3E12665F"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773" w:history="1">
            <w:r w:rsidRPr="00415167">
              <w:rPr>
                <w:rStyle w:val="Hyperlink"/>
                <w:rFonts w:eastAsia="MS Gothic" w:cstheme="minorHAnsi"/>
                <w:noProof/>
              </w:rPr>
              <w:t>5.4.10</w:t>
            </w:r>
            <w:r w:rsidRPr="00415167">
              <w:rPr>
                <w:rStyle w:val="Hyperlink"/>
                <w:rFonts w:eastAsia="MS Gothic"/>
                <w:noProof/>
              </w:rPr>
              <w:t xml:space="preserve"> Oracle HCM Atom feed settings</w:t>
            </w:r>
            <w:r>
              <w:rPr>
                <w:noProof/>
                <w:webHidden/>
              </w:rPr>
              <w:tab/>
            </w:r>
            <w:r>
              <w:rPr>
                <w:noProof/>
                <w:webHidden/>
              </w:rPr>
              <w:fldChar w:fldCharType="begin"/>
            </w:r>
            <w:r>
              <w:rPr>
                <w:noProof/>
                <w:webHidden/>
              </w:rPr>
              <w:instrText xml:space="preserve"> PAGEREF _Toc61521773 \h </w:instrText>
            </w:r>
            <w:r>
              <w:rPr>
                <w:noProof/>
                <w:webHidden/>
              </w:rPr>
            </w:r>
            <w:r>
              <w:rPr>
                <w:noProof/>
                <w:webHidden/>
              </w:rPr>
              <w:fldChar w:fldCharType="separate"/>
            </w:r>
            <w:r>
              <w:rPr>
                <w:noProof/>
                <w:webHidden/>
              </w:rPr>
              <w:t>95</w:t>
            </w:r>
            <w:r>
              <w:rPr>
                <w:noProof/>
                <w:webHidden/>
              </w:rPr>
              <w:fldChar w:fldCharType="end"/>
            </w:r>
          </w:hyperlink>
        </w:p>
        <w:p w14:paraId="7132DBC4" w14:textId="34F98F28"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774" w:history="1">
            <w:r w:rsidRPr="00415167">
              <w:rPr>
                <w:rStyle w:val="Hyperlink"/>
                <w:rFonts w:eastAsia="MS Gothic" w:cstheme="minorHAnsi"/>
                <w:noProof/>
              </w:rPr>
              <w:t>5.4.11</w:t>
            </w:r>
            <w:r w:rsidRPr="00415167">
              <w:rPr>
                <w:rStyle w:val="Hyperlink"/>
                <w:rFonts w:eastAsia="MS Gothic"/>
                <w:noProof/>
              </w:rPr>
              <w:t xml:space="preserve"> Onboard existing contingent worker into Oracle HCM and Saviynt</w:t>
            </w:r>
            <w:r>
              <w:rPr>
                <w:noProof/>
                <w:webHidden/>
              </w:rPr>
              <w:tab/>
            </w:r>
            <w:r>
              <w:rPr>
                <w:noProof/>
                <w:webHidden/>
              </w:rPr>
              <w:fldChar w:fldCharType="begin"/>
            </w:r>
            <w:r>
              <w:rPr>
                <w:noProof/>
                <w:webHidden/>
              </w:rPr>
              <w:instrText xml:space="preserve"> PAGEREF _Toc61521774 \h </w:instrText>
            </w:r>
            <w:r>
              <w:rPr>
                <w:noProof/>
                <w:webHidden/>
              </w:rPr>
            </w:r>
            <w:r>
              <w:rPr>
                <w:noProof/>
                <w:webHidden/>
              </w:rPr>
              <w:fldChar w:fldCharType="separate"/>
            </w:r>
            <w:r>
              <w:rPr>
                <w:noProof/>
                <w:webHidden/>
              </w:rPr>
              <w:t>105</w:t>
            </w:r>
            <w:r>
              <w:rPr>
                <w:noProof/>
                <w:webHidden/>
              </w:rPr>
              <w:fldChar w:fldCharType="end"/>
            </w:r>
          </w:hyperlink>
        </w:p>
        <w:p w14:paraId="4725DA8D" w14:textId="2F3AE9FE"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775" w:history="1">
            <w:r w:rsidRPr="00415167">
              <w:rPr>
                <w:rStyle w:val="Hyperlink"/>
                <w:rFonts w:eastAsia="MS Gothic" w:cstheme="minorHAnsi"/>
                <w:noProof/>
              </w:rPr>
              <w:t>5.4.12</w:t>
            </w:r>
            <w:r w:rsidRPr="00415167">
              <w:rPr>
                <w:rStyle w:val="Hyperlink"/>
                <w:rFonts w:eastAsia="MS Gothic"/>
                <w:noProof/>
              </w:rPr>
              <w:t xml:space="preserve"> Change in First name, Last name, Display name and Username.</w:t>
            </w:r>
            <w:r>
              <w:rPr>
                <w:noProof/>
                <w:webHidden/>
              </w:rPr>
              <w:tab/>
            </w:r>
            <w:r>
              <w:rPr>
                <w:noProof/>
                <w:webHidden/>
              </w:rPr>
              <w:fldChar w:fldCharType="begin"/>
            </w:r>
            <w:r>
              <w:rPr>
                <w:noProof/>
                <w:webHidden/>
              </w:rPr>
              <w:instrText xml:space="preserve"> PAGEREF _Toc61521775 \h </w:instrText>
            </w:r>
            <w:r>
              <w:rPr>
                <w:noProof/>
                <w:webHidden/>
              </w:rPr>
            </w:r>
            <w:r>
              <w:rPr>
                <w:noProof/>
                <w:webHidden/>
              </w:rPr>
              <w:fldChar w:fldCharType="separate"/>
            </w:r>
            <w:r>
              <w:rPr>
                <w:noProof/>
                <w:webHidden/>
              </w:rPr>
              <w:t>112</w:t>
            </w:r>
            <w:r>
              <w:rPr>
                <w:noProof/>
                <w:webHidden/>
              </w:rPr>
              <w:fldChar w:fldCharType="end"/>
            </w:r>
          </w:hyperlink>
        </w:p>
        <w:p w14:paraId="123E1FE1" w14:textId="6584131D"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776" w:history="1">
            <w:r w:rsidRPr="00415167">
              <w:rPr>
                <w:rStyle w:val="Hyperlink"/>
                <w:rFonts w:eastAsia="MS Gothic" w:cstheme="minorHAnsi"/>
                <w:noProof/>
              </w:rPr>
              <w:t>5.4.13</w:t>
            </w:r>
            <w:r w:rsidRPr="00415167">
              <w:rPr>
                <w:rStyle w:val="Hyperlink"/>
                <w:rFonts w:eastAsia="MS Gothic"/>
                <w:noProof/>
              </w:rPr>
              <w:t xml:space="preserve"> Updating UPN address in Saviynt</w:t>
            </w:r>
            <w:r>
              <w:rPr>
                <w:noProof/>
                <w:webHidden/>
              </w:rPr>
              <w:tab/>
            </w:r>
            <w:r>
              <w:rPr>
                <w:noProof/>
                <w:webHidden/>
              </w:rPr>
              <w:fldChar w:fldCharType="begin"/>
            </w:r>
            <w:r>
              <w:rPr>
                <w:noProof/>
                <w:webHidden/>
              </w:rPr>
              <w:instrText xml:space="preserve"> PAGEREF _Toc61521776 \h </w:instrText>
            </w:r>
            <w:r>
              <w:rPr>
                <w:noProof/>
                <w:webHidden/>
              </w:rPr>
            </w:r>
            <w:r>
              <w:rPr>
                <w:noProof/>
                <w:webHidden/>
              </w:rPr>
              <w:fldChar w:fldCharType="separate"/>
            </w:r>
            <w:r>
              <w:rPr>
                <w:noProof/>
                <w:webHidden/>
              </w:rPr>
              <w:t>114</w:t>
            </w:r>
            <w:r>
              <w:rPr>
                <w:noProof/>
                <w:webHidden/>
              </w:rPr>
              <w:fldChar w:fldCharType="end"/>
            </w:r>
          </w:hyperlink>
        </w:p>
        <w:p w14:paraId="7459A73E" w14:textId="5E4B92DE"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777" w:history="1">
            <w:r w:rsidRPr="00415167">
              <w:rPr>
                <w:rStyle w:val="Hyperlink"/>
                <w:rFonts w:eastAsia="MS Gothic" w:cstheme="minorHAnsi"/>
                <w:noProof/>
              </w:rPr>
              <w:t>5.4.14</w:t>
            </w:r>
            <w:r w:rsidRPr="00415167">
              <w:rPr>
                <w:rStyle w:val="Hyperlink"/>
                <w:rFonts w:eastAsia="MS Gothic"/>
                <w:noProof/>
              </w:rPr>
              <w:t xml:space="preserve"> Manage Remove and Disable account in Pending task</w:t>
            </w:r>
            <w:r>
              <w:rPr>
                <w:noProof/>
                <w:webHidden/>
              </w:rPr>
              <w:tab/>
            </w:r>
            <w:r>
              <w:rPr>
                <w:noProof/>
                <w:webHidden/>
              </w:rPr>
              <w:fldChar w:fldCharType="begin"/>
            </w:r>
            <w:r>
              <w:rPr>
                <w:noProof/>
                <w:webHidden/>
              </w:rPr>
              <w:instrText xml:space="preserve"> PAGEREF _Toc61521777 \h </w:instrText>
            </w:r>
            <w:r>
              <w:rPr>
                <w:noProof/>
                <w:webHidden/>
              </w:rPr>
            </w:r>
            <w:r>
              <w:rPr>
                <w:noProof/>
                <w:webHidden/>
              </w:rPr>
              <w:fldChar w:fldCharType="separate"/>
            </w:r>
            <w:r>
              <w:rPr>
                <w:noProof/>
                <w:webHidden/>
              </w:rPr>
              <w:t>116</w:t>
            </w:r>
            <w:r>
              <w:rPr>
                <w:noProof/>
                <w:webHidden/>
              </w:rPr>
              <w:fldChar w:fldCharType="end"/>
            </w:r>
          </w:hyperlink>
        </w:p>
        <w:p w14:paraId="2E71F1AE" w14:textId="7E988F90"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778" w:history="1">
            <w:r w:rsidRPr="00415167">
              <w:rPr>
                <w:rStyle w:val="Hyperlink"/>
                <w:rFonts w:eastAsia="MS Gothic" w:cstheme="minorHAnsi"/>
                <w:noProof/>
              </w:rPr>
              <w:t>5.4.15</w:t>
            </w:r>
            <w:r w:rsidRPr="00415167">
              <w:rPr>
                <w:rStyle w:val="Hyperlink"/>
                <w:rFonts w:eastAsia="MS Gothic"/>
                <w:noProof/>
              </w:rPr>
              <w:t xml:space="preserve"> Technical Rule</w:t>
            </w:r>
            <w:r>
              <w:rPr>
                <w:noProof/>
                <w:webHidden/>
              </w:rPr>
              <w:tab/>
            </w:r>
            <w:r>
              <w:rPr>
                <w:noProof/>
                <w:webHidden/>
              </w:rPr>
              <w:fldChar w:fldCharType="begin"/>
            </w:r>
            <w:r>
              <w:rPr>
                <w:noProof/>
                <w:webHidden/>
              </w:rPr>
              <w:instrText xml:space="preserve"> PAGEREF _Toc61521778 \h </w:instrText>
            </w:r>
            <w:r>
              <w:rPr>
                <w:noProof/>
                <w:webHidden/>
              </w:rPr>
            </w:r>
            <w:r>
              <w:rPr>
                <w:noProof/>
                <w:webHidden/>
              </w:rPr>
              <w:fldChar w:fldCharType="separate"/>
            </w:r>
            <w:r>
              <w:rPr>
                <w:noProof/>
                <w:webHidden/>
              </w:rPr>
              <w:t>118</w:t>
            </w:r>
            <w:r>
              <w:rPr>
                <w:noProof/>
                <w:webHidden/>
              </w:rPr>
              <w:fldChar w:fldCharType="end"/>
            </w:r>
          </w:hyperlink>
        </w:p>
        <w:p w14:paraId="6451794C" w14:textId="18875E2A"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779" w:history="1">
            <w:r w:rsidRPr="00415167">
              <w:rPr>
                <w:rStyle w:val="Hyperlink"/>
                <w:rFonts w:eastAsia="MS Gothic" w:cstheme="minorHAnsi"/>
                <w:noProof/>
              </w:rPr>
              <w:t>5.4.16</w:t>
            </w:r>
            <w:r w:rsidRPr="00415167">
              <w:rPr>
                <w:rStyle w:val="Hyperlink"/>
                <w:rFonts w:eastAsia="MS Gothic"/>
                <w:noProof/>
              </w:rPr>
              <w:t xml:space="preserve"> User Update Rule</w:t>
            </w:r>
            <w:r>
              <w:rPr>
                <w:noProof/>
                <w:webHidden/>
              </w:rPr>
              <w:tab/>
            </w:r>
            <w:r>
              <w:rPr>
                <w:noProof/>
                <w:webHidden/>
              </w:rPr>
              <w:fldChar w:fldCharType="begin"/>
            </w:r>
            <w:r>
              <w:rPr>
                <w:noProof/>
                <w:webHidden/>
              </w:rPr>
              <w:instrText xml:space="preserve"> PAGEREF _Toc61521779 \h </w:instrText>
            </w:r>
            <w:r>
              <w:rPr>
                <w:noProof/>
                <w:webHidden/>
              </w:rPr>
            </w:r>
            <w:r>
              <w:rPr>
                <w:noProof/>
                <w:webHidden/>
              </w:rPr>
              <w:fldChar w:fldCharType="separate"/>
            </w:r>
            <w:r>
              <w:rPr>
                <w:noProof/>
                <w:webHidden/>
              </w:rPr>
              <w:t>120</w:t>
            </w:r>
            <w:r>
              <w:rPr>
                <w:noProof/>
                <w:webHidden/>
              </w:rPr>
              <w:fldChar w:fldCharType="end"/>
            </w:r>
          </w:hyperlink>
        </w:p>
        <w:p w14:paraId="24A757B1" w14:textId="01B669D5" w:rsidR="00747DA4" w:rsidRDefault="00747DA4">
          <w:pPr>
            <w:pStyle w:val="TOC2"/>
            <w:tabs>
              <w:tab w:val="right" w:leader="dot" w:pos="9080"/>
            </w:tabs>
            <w:rPr>
              <w:rFonts w:asciiTheme="minorHAnsi" w:eastAsiaTheme="minorEastAsia" w:hAnsiTheme="minorHAnsi" w:cstheme="minorBidi"/>
              <w:noProof/>
              <w:sz w:val="22"/>
              <w:szCs w:val="22"/>
            </w:rPr>
          </w:pPr>
          <w:hyperlink w:anchor="_Toc61521780" w:history="1">
            <w:r w:rsidRPr="00415167">
              <w:rPr>
                <w:rStyle w:val="Hyperlink"/>
                <w:rFonts w:eastAsia="MS Gothic"/>
                <w:noProof/>
              </w:rPr>
              <w:t>5.5 Access Request Operation</w:t>
            </w:r>
            <w:r>
              <w:rPr>
                <w:noProof/>
                <w:webHidden/>
              </w:rPr>
              <w:tab/>
            </w:r>
            <w:r>
              <w:rPr>
                <w:noProof/>
                <w:webHidden/>
              </w:rPr>
              <w:fldChar w:fldCharType="begin"/>
            </w:r>
            <w:r>
              <w:rPr>
                <w:noProof/>
                <w:webHidden/>
              </w:rPr>
              <w:instrText xml:space="preserve"> PAGEREF _Toc61521780 \h </w:instrText>
            </w:r>
            <w:r>
              <w:rPr>
                <w:noProof/>
                <w:webHidden/>
              </w:rPr>
            </w:r>
            <w:r>
              <w:rPr>
                <w:noProof/>
                <w:webHidden/>
              </w:rPr>
              <w:fldChar w:fldCharType="separate"/>
            </w:r>
            <w:r>
              <w:rPr>
                <w:noProof/>
                <w:webHidden/>
              </w:rPr>
              <w:t>122</w:t>
            </w:r>
            <w:r>
              <w:rPr>
                <w:noProof/>
                <w:webHidden/>
              </w:rPr>
              <w:fldChar w:fldCharType="end"/>
            </w:r>
          </w:hyperlink>
        </w:p>
        <w:p w14:paraId="42DBD72D" w14:textId="66410966"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781" w:history="1">
            <w:r w:rsidRPr="00415167">
              <w:rPr>
                <w:rStyle w:val="Hyperlink"/>
                <w:rFonts w:eastAsia="MS Gothic" w:cstheme="minorHAnsi"/>
                <w:noProof/>
              </w:rPr>
              <w:t>5.5.1</w:t>
            </w:r>
            <w:r w:rsidRPr="00415167">
              <w:rPr>
                <w:rStyle w:val="Hyperlink"/>
                <w:rFonts w:eastAsia="MS Gothic"/>
                <w:noProof/>
              </w:rPr>
              <w:t xml:space="preserve"> Request Access</w:t>
            </w:r>
            <w:r>
              <w:rPr>
                <w:noProof/>
                <w:webHidden/>
              </w:rPr>
              <w:tab/>
            </w:r>
            <w:r>
              <w:rPr>
                <w:noProof/>
                <w:webHidden/>
              </w:rPr>
              <w:fldChar w:fldCharType="begin"/>
            </w:r>
            <w:r>
              <w:rPr>
                <w:noProof/>
                <w:webHidden/>
              </w:rPr>
              <w:instrText xml:space="preserve"> PAGEREF _Toc61521781 \h </w:instrText>
            </w:r>
            <w:r>
              <w:rPr>
                <w:noProof/>
                <w:webHidden/>
              </w:rPr>
            </w:r>
            <w:r>
              <w:rPr>
                <w:noProof/>
                <w:webHidden/>
              </w:rPr>
              <w:fldChar w:fldCharType="separate"/>
            </w:r>
            <w:r>
              <w:rPr>
                <w:noProof/>
                <w:webHidden/>
              </w:rPr>
              <w:t>123</w:t>
            </w:r>
            <w:r>
              <w:rPr>
                <w:noProof/>
                <w:webHidden/>
              </w:rPr>
              <w:fldChar w:fldCharType="end"/>
            </w:r>
          </w:hyperlink>
        </w:p>
        <w:p w14:paraId="06DAA3D5" w14:textId="29E30F8D"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782" w:history="1">
            <w:r w:rsidRPr="00415167">
              <w:rPr>
                <w:rStyle w:val="Hyperlink"/>
                <w:rFonts w:eastAsia="MS Gothic" w:cstheme="minorHAnsi"/>
                <w:noProof/>
              </w:rPr>
              <w:t>5.5.2</w:t>
            </w:r>
            <w:r w:rsidRPr="00415167">
              <w:rPr>
                <w:rStyle w:val="Hyperlink"/>
                <w:rFonts w:eastAsia="MS Gothic"/>
                <w:noProof/>
              </w:rPr>
              <w:t xml:space="preserve"> Remove Access</w:t>
            </w:r>
            <w:r>
              <w:rPr>
                <w:noProof/>
                <w:webHidden/>
              </w:rPr>
              <w:tab/>
            </w:r>
            <w:r>
              <w:rPr>
                <w:noProof/>
                <w:webHidden/>
              </w:rPr>
              <w:fldChar w:fldCharType="begin"/>
            </w:r>
            <w:r>
              <w:rPr>
                <w:noProof/>
                <w:webHidden/>
              </w:rPr>
              <w:instrText xml:space="preserve"> PAGEREF _Toc61521782 \h </w:instrText>
            </w:r>
            <w:r>
              <w:rPr>
                <w:noProof/>
                <w:webHidden/>
              </w:rPr>
            </w:r>
            <w:r>
              <w:rPr>
                <w:noProof/>
                <w:webHidden/>
              </w:rPr>
              <w:fldChar w:fldCharType="separate"/>
            </w:r>
            <w:r>
              <w:rPr>
                <w:noProof/>
                <w:webHidden/>
              </w:rPr>
              <w:t>129</w:t>
            </w:r>
            <w:r>
              <w:rPr>
                <w:noProof/>
                <w:webHidden/>
              </w:rPr>
              <w:fldChar w:fldCharType="end"/>
            </w:r>
          </w:hyperlink>
        </w:p>
        <w:p w14:paraId="0CCBC4A0" w14:textId="18FDD657" w:rsidR="00747DA4" w:rsidRDefault="00747DA4">
          <w:pPr>
            <w:pStyle w:val="TOC2"/>
            <w:tabs>
              <w:tab w:val="right" w:leader="dot" w:pos="9080"/>
            </w:tabs>
            <w:rPr>
              <w:rFonts w:asciiTheme="minorHAnsi" w:eastAsiaTheme="minorEastAsia" w:hAnsiTheme="minorHAnsi" w:cstheme="minorBidi"/>
              <w:noProof/>
              <w:sz w:val="22"/>
              <w:szCs w:val="22"/>
            </w:rPr>
          </w:pPr>
          <w:hyperlink w:anchor="_Toc61521783" w:history="1">
            <w:r w:rsidRPr="00415167">
              <w:rPr>
                <w:rStyle w:val="Hyperlink"/>
                <w:rFonts w:eastAsia="MS Gothic"/>
                <w:noProof/>
              </w:rPr>
              <w:t>5.6 Request Approval</w:t>
            </w:r>
            <w:r>
              <w:rPr>
                <w:noProof/>
                <w:webHidden/>
              </w:rPr>
              <w:tab/>
            </w:r>
            <w:r>
              <w:rPr>
                <w:noProof/>
                <w:webHidden/>
              </w:rPr>
              <w:fldChar w:fldCharType="begin"/>
            </w:r>
            <w:r>
              <w:rPr>
                <w:noProof/>
                <w:webHidden/>
              </w:rPr>
              <w:instrText xml:space="preserve"> PAGEREF _Toc61521783 \h </w:instrText>
            </w:r>
            <w:r>
              <w:rPr>
                <w:noProof/>
                <w:webHidden/>
              </w:rPr>
            </w:r>
            <w:r>
              <w:rPr>
                <w:noProof/>
                <w:webHidden/>
              </w:rPr>
              <w:fldChar w:fldCharType="separate"/>
            </w:r>
            <w:r>
              <w:rPr>
                <w:noProof/>
                <w:webHidden/>
              </w:rPr>
              <w:t>132</w:t>
            </w:r>
            <w:r>
              <w:rPr>
                <w:noProof/>
                <w:webHidden/>
              </w:rPr>
              <w:fldChar w:fldCharType="end"/>
            </w:r>
          </w:hyperlink>
        </w:p>
        <w:p w14:paraId="0042E1FB" w14:textId="6B68E4D9"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784" w:history="1">
            <w:r w:rsidRPr="00415167">
              <w:rPr>
                <w:rStyle w:val="Hyperlink"/>
                <w:rFonts w:eastAsia="MS Gothic" w:cstheme="minorHAnsi"/>
                <w:noProof/>
              </w:rPr>
              <w:t>5.6.1</w:t>
            </w:r>
            <w:r w:rsidRPr="00415167">
              <w:rPr>
                <w:rStyle w:val="Hyperlink"/>
                <w:rFonts w:eastAsia="MS Gothic"/>
                <w:noProof/>
              </w:rPr>
              <w:t xml:space="preserve"> Request History</w:t>
            </w:r>
            <w:r>
              <w:rPr>
                <w:noProof/>
                <w:webHidden/>
              </w:rPr>
              <w:tab/>
            </w:r>
            <w:r>
              <w:rPr>
                <w:noProof/>
                <w:webHidden/>
              </w:rPr>
              <w:fldChar w:fldCharType="begin"/>
            </w:r>
            <w:r>
              <w:rPr>
                <w:noProof/>
                <w:webHidden/>
              </w:rPr>
              <w:instrText xml:space="preserve"> PAGEREF _Toc61521784 \h </w:instrText>
            </w:r>
            <w:r>
              <w:rPr>
                <w:noProof/>
                <w:webHidden/>
              </w:rPr>
            </w:r>
            <w:r>
              <w:rPr>
                <w:noProof/>
                <w:webHidden/>
              </w:rPr>
              <w:fldChar w:fldCharType="separate"/>
            </w:r>
            <w:r>
              <w:rPr>
                <w:noProof/>
                <w:webHidden/>
              </w:rPr>
              <w:t>132</w:t>
            </w:r>
            <w:r>
              <w:rPr>
                <w:noProof/>
                <w:webHidden/>
              </w:rPr>
              <w:fldChar w:fldCharType="end"/>
            </w:r>
          </w:hyperlink>
        </w:p>
        <w:p w14:paraId="20E401F9" w14:textId="01957B1B"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785" w:history="1">
            <w:r w:rsidRPr="00415167">
              <w:rPr>
                <w:rStyle w:val="Hyperlink"/>
                <w:rFonts w:eastAsia="MS Gothic" w:cstheme="minorHAnsi"/>
                <w:noProof/>
              </w:rPr>
              <w:t>5.6.2</w:t>
            </w:r>
            <w:r w:rsidRPr="00415167">
              <w:rPr>
                <w:rStyle w:val="Hyperlink"/>
                <w:rFonts w:eastAsia="MS Gothic"/>
                <w:noProof/>
              </w:rPr>
              <w:t xml:space="preserve"> Request Approval</w:t>
            </w:r>
            <w:r>
              <w:rPr>
                <w:noProof/>
                <w:webHidden/>
              </w:rPr>
              <w:tab/>
            </w:r>
            <w:r>
              <w:rPr>
                <w:noProof/>
                <w:webHidden/>
              </w:rPr>
              <w:fldChar w:fldCharType="begin"/>
            </w:r>
            <w:r>
              <w:rPr>
                <w:noProof/>
                <w:webHidden/>
              </w:rPr>
              <w:instrText xml:space="preserve"> PAGEREF _Toc61521785 \h </w:instrText>
            </w:r>
            <w:r>
              <w:rPr>
                <w:noProof/>
                <w:webHidden/>
              </w:rPr>
            </w:r>
            <w:r>
              <w:rPr>
                <w:noProof/>
                <w:webHidden/>
              </w:rPr>
              <w:fldChar w:fldCharType="separate"/>
            </w:r>
            <w:r>
              <w:rPr>
                <w:noProof/>
                <w:webHidden/>
              </w:rPr>
              <w:t>133</w:t>
            </w:r>
            <w:r>
              <w:rPr>
                <w:noProof/>
                <w:webHidden/>
              </w:rPr>
              <w:fldChar w:fldCharType="end"/>
            </w:r>
          </w:hyperlink>
        </w:p>
        <w:p w14:paraId="662C723E" w14:textId="71DAC6BE" w:rsidR="00747DA4" w:rsidRDefault="00747DA4">
          <w:pPr>
            <w:pStyle w:val="TOC2"/>
            <w:tabs>
              <w:tab w:val="right" w:leader="dot" w:pos="9080"/>
            </w:tabs>
            <w:rPr>
              <w:rFonts w:asciiTheme="minorHAnsi" w:eastAsiaTheme="minorEastAsia" w:hAnsiTheme="minorHAnsi" w:cstheme="minorBidi"/>
              <w:noProof/>
              <w:sz w:val="22"/>
              <w:szCs w:val="22"/>
            </w:rPr>
          </w:pPr>
          <w:hyperlink w:anchor="_Toc61521786" w:history="1">
            <w:r w:rsidRPr="00415167">
              <w:rPr>
                <w:rStyle w:val="Hyperlink"/>
                <w:rFonts w:eastAsia="MS Gothic"/>
                <w:noProof/>
              </w:rPr>
              <w:t>5.7 Password Management</w:t>
            </w:r>
            <w:r>
              <w:rPr>
                <w:noProof/>
                <w:webHidden/>
              </w:rPr>
              <w:tab/>
            </w:r>
            <w:r>
              <w:rPr>
                <w:noProof/>
                <w:webHidden/>
              </w:rPr>
              <w:fldChar w:fldCharType="begin"/>
            </w:r>
            <w:r>
              <w:rPr>
                <w:noProof/>
                <w:webHidden/>
              </w:rPr>
              <w:instrText xml:space="preserve"> PAGEREF _Toc61521786 \h </w:instrText>
            </w:r>
            <w:r>
              <w:rPr>
                <w:noProof/>
                <w:webHidden/>
              </w:rPr>
            </w:r>
            <w:r>
              <w:rPr>
                <w:noProof/>
                <w:webHidden/>
              </w:rPr>
              <w:fldChar w:fldCharType="separate"/>
            </w:r>
            <w:r>
              <w:rPr>
                <w:noProof/>
                <w:webHidden/>
              </w:rPr>
              <w:t>136</w:t>
            </w:r>
            <w:r>
              <w:rPr>
                <w:noProof/>
                <w:webHidden/>
              </w:rPr>
              <w:fldChar w:fldCharType="end"/>
            </w:r>
          </w:hyperlink>
        </w:p>
        <w:p w14:paraId="52279302" w14:textId="506B8080"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787" w:history="1">
            <w:r w:rsidRPr="00415167">
              <w:rPr>
                <w:rStyle w:val="Hyperlink"/>
                <w:rFonts w:eastAsia="MS Gothic" w:cstheme="minorHAnsi"/>
                <w:noProof/>
              </w:rPr>
              <w:t>5.7.1</w:t>
            </w:r>
            <w:r w:rsidRPr="00415167">
              <w:rPr>
                <w:rStyle w:val="Hyperlink"/>
                <w:rFonts w:eastAsia="MS Gothic"/>
                <w:noProof/>
              </w:rPr>
              <w:t xml:space="preserve"> Helpdesk Assisted Password Reset</w:t>
            </w:r>
            <w:r>
              <w:rPr>
                <w:noProof/>
                <w:webHidden/>
              </w:rPr>
              <w:tab/>
            </w:r>
            <w:r>
              <w:rPr>
                <w:noProof/>
                <w:webHidden/>
              </w:rPr>
              <w:fldChar w:fldCharType="begin"/>
            </w:r>
            <w:r>
              <w:rPr>
                <w:noProof/>
                <w:webHidden/>
              </w:rPr>
              <w:instrText xml:space="preserve"> PAGEREF _Toc61521787 \h </w:instrText>
            </w:r>
            <w:r>
              <w:rPr>
                <w:noProof/>
                <w:webHidden/>
              </w:rPr>
            </w:r>
            <w:r>
              <w:rPr>
                <w:noProof/>
                <w:webHidden/>
              </w:rPr>
              <w:fldChar w:fldCharType="separate"/>
            </w:r>
            <w:r>
              <w:rPr>
                <w:noProof/>
                <w:webHidden/>
              </w:rPr>
              <w:t>136</w:t>
            </w:r>
            <w:r>
              <w:rPr>
                <w:noProof/>
                <w:webHidden/>
              </w:rPr>
              <w:fldChar w:fldCharType="end"/>
            </w:r>
          </w:hyperlink>
        </w:p>
        <w:p w14:paraId="533F8F70" w14:textId="66FC5E28"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788" w:history="1">
            <w:r w:rsidRPr="00415167">
              <w:rPr>
                <w:rStyle w:val="Hyperlink"/>
                <w:rFonts w:eastAsia="MS Gothic" w:cstheme="minorHAnsi"/>
                <w:noProof/>
              </w:rPr>
              <w:t>5.7.2</w:t>
            </w:r>
            <w:r w:rsidRPr="00415167">
              <w:rPr>
                <w:rStyle w:val="Hyperlink"/>
                <w:rFonts w:eastAsia="MS Gothic"/>
                <w:noProof/>
              </w:rPr>
              <w:t xml:space="preserve"> Unlock User Account</w:t>
            </w:r>
            <w:r>
              <w:rPr>
                <w:noProof/>
                <w:webHidden/>
              </w:rPr>
              <w:tab/>
            </w:r>
            <w:r>
              <w:rPr>
                <w:noProof/>
                <w:webHidden/>
              </w:rPr>
              <w:fldChar w:fldCharType="begin"/>
            </w:r>
            <w:r>
              <w:rPr>
                <w:noProof/>
                <w:webHidden/>
              </w:rPr>
              <w:instrText xml:space="preserve"> PAGEREF _Toc61521788 \h </w:instrText>
            </w:r>
            <w:r>
              <w:rPr>
                <w:noProof/>
                <w:webHidden/>
              </w:rPr>
            </w:r>
            <w:r>
              <w:rPr>
                <w:noProof/>
                <w:webHidden/>
              </w:rPr>
              <w:fldChar w:fldCharType="separate"/>
            </w:r>
            <w:r>
              <w:rPr>
                <w:noProof/>
                <w:webHidden/>
              </w:rPr>
              <w:t>139</w:t>
            </w:r>
            <w:r>
              <w:rPr>
                <w:noProof/>
                <w:webHidden/>
              </w:rPr>
              <w:fldChar w:fldCharType="end"/>
            </w:r>
          </w:hyperlink>
        </w:p>
        <w:p w14:paraId="486EA21D" w14:textId="100769D5" w:rsidR="00747DA4" w:rsidRDefault="00747DA4">
          <w:pPr>
            <w:pStyle w:val="TOC2"/>
            <w:tabs>
              <w:tab w:val="right" w:leader="dot" w:pos="9080"/>
            </w:tabs>
            <w:rPr>
              <w:rFonts w:asciiTheme="minorHAnsi" w:eastAsiaTheme="minorEastAsia" w:hAnsiTheme="minorHAnsi" w:cstheme="minorBidi"/>
              <w:noProof/>
              <w:sz w:val="22"/>
              <w:szCs w:val="22"/>
            </w:rPr>
          </w:pPr>
          <w:hyperlink w:anchor="_Toc61521789" w:history="1">
            <w:r w:rsidRPr="00415167">
              <w:rPr>
                <w:rStyle w:val="Hyperlink"/>
                <w:rFonts w:eastAsia="MS Gothic"/>
                <w:noProof/>
              </w:rPr>
              <w:t>5.8 Connections</w:t>
            </w:r>
            <w:r>
              <w:rPr>
                <w:noProof/>
                <w:webHidden/>
              </w:rPr>
              <w:tab/>
            </w:r>
            <w:r>
              <w:rPr>
                <w:noProof/>
                <w:webHidden/>
              </w:rPr>
              <w:fldChar w:fldCharType="begin"/>
            </w:r>
            <w:r>
              <w:rPr>
                <w:noProof/>
                <w:webHidden/>
              </w:rPr>
              <w:instrText xml:space="preserve"> PAGEREF _Toc61521789 \h </w:instrText>
            </w:r>
            <w:r>
              <w:rPr>
                <w:noProof/>
                <w:webHidden/>
              </w:rPr>
            </w:r>
            <w:r>
              <w:rPr>
                <w:noProof/>
                <w:webHidden/>
              </w:rPr>
              <w:fldChar w:fldCharType="separate"/>
            </w:r>
            <w:r>
              <w:rPr>
                <w:noProof/>
                <w:webHidden/>
              </w:rPr>
              <w:t>141</w:t>
            </w:r>
            <w:r>
              <w:rPr>
                <w:noProof/>
                <w:webHidden/>
              </w:rPr>
              <w:fldChar w:fldCharType="end"/>
            </w:r>
          </w:hyperlink>
        </w:p>
        <w:p w14:paraId="574E17FD" w14:textId="6B6DE455"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790" w:history="1">
            <w:r w:rsidRPr="00415167">
              <w:rPr>
                <w:rStyle w:val="Hyperlink"/>
                <w:rFonts w:eastAsia="MS Gothic" w:cstheme="minorHAnsi"/>
                <w:noProof/>
              </w:rPr>
              <w:t>5.8.1</w:t>
            </w:r>
            <w:r w:rsidRPr="00415167">
              <w:rPr>
                <w:rStyle w:val="Hyperlink"/>
                <w:rFonts w:eastAsia="MS Gothic"/>
                <w:noProof/>
              </w:rPr>
              <w:t xml:space="preserve"> Oracle HCM</w:t>
            </w:r>
            <w:r>
              <w:rPr>
                <w:noProof/>
                <w:webHidden/>
              </w:rPr>
              <w:tab/>
            </w:r>
            <w:r>
              <w:rPr>
                <w:noProof/>
                <w:webHidden/>
              </w:rPr>
              <w:fldChar w:fldCharType="begin"/>
            </w:r>
            <w:r>
              <w:rPr>
                <w:noProof/>
                <w:webHidden/>
              </w:rPr>
              <w:instrText xml:space="preserve"> PAGEREF _Toc61521790 \h </w:instrText>
            </w:r>
            <w:r>
              <w:rPr>
                <w:noProof/>
                <w:webHidden/>
              </w:rPr>
            </w:r>
            <w:r>
              <w:rPr>
                <w:noProof/>
                <w:webHidden/>
              </w:rPr>
              <w:fldChar w:fldCharType="separate"/>
            </w:r>
            <w:r>
              <w:rPr>
                <w:noProof/>
                <w:webHidden/>
              </w:rPr>
              <w:t>142</w:t>
            </w:r>
            <w:r>
              <w:rPr>
                <w:noProof/>
                <w:webHidden/>
              </w:rPr>
              <w:fldChar w:fldCharType="end"/>
            </w:r>
          </w:hyperlink>
        </w:p>
        <w:p w14:paraId="69FB1C80" w14:textId="7DBE36B9"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791" w:history="1">
            <w:r w:rsidRPr="00415167">
              <w:rPr>
                <w:rStyle w:val="Hyperlink"/>
                <w:rFonts w:eastAsia="MS Gothic" w:cstheme="minorHAnsi"/>
                <w:noProof/>
              </w:rPr>
              <w:t>5.8.2</w:t>
            </w:r>
            <w:r w:rsidRPr="00415167">
              <w:rPr>
                <w:rStyle w:val="Hyperlink"/>
                <w:rFonts w:eastAsia="MS Gothic"/>
                <w:noProof/>
              </w:rPr>
              <w:t xml:space="preserve"> Active Directory</w:t>
            </w:r>
            <w:r>
              <w:rPr>
                <w:noProof/>
                <w:webHidden/>
              </w:rPr>
              <w:tab/>
            </w:r>
            <w:r>
              <w:rPr>
                <w:noProof/>
                <w:webHidden/>
              </w:rPr>
              <w:fldChar w:fldCharType="begin"/>
            </w:r>
            <w:r>
              <w:rPr>
                <w:noProof/>
                <w:webHidden/>
              </w:rPr>
              <w:instrText xml:space="preserve"> PAGEREF _Toc61521791 \h </w:instrText>
            </w:r>
            <w:r>
              <w:rPr>
                <w:noProof/>
                <w:webHidden/>
              </w:rPr>
            </w:r>
            <w:r>
              <w:rPr>
                <w:noProof/>
                <w:webHidden/>
              </w:rPr>
              <w:fldChar w:fldCharType="separate"/>
            </w:r>
            <w:r>
              <w:rPr>
                <w:noProof/>
                <w:webHidden/>
              </w:rPr>
              <w:t>142</w:t>
            </w:r>
            <w:r>
              <w:rPr>
                <w:noProof/>
                <w:webHidden/>
              </w:rPr>
              <w:fldChar w:fldCharType="end"/>
            </w:r>
          </w:hyperlink>
        </w:p>
        <w:p w14:paraId="6181414D" w14:textId="60333B2D"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792" w:history="1">
            <w:r w:rsidRPr="00415167">
              <w:rPr>
                <w:rStyle w:val="Hyperlink"/>
                <w:rFonts w:eastAsia="MS Gothic" w:cstheme="minorHAnsi"/>
                <w:noProof/>
              </w:rPr>
              <w:t>5.8.3</w:t>
            </w:r>
            <w:r w:rsidRPr="00415167">
              <w:rPr>
                <w:rStyle w:val="Hyperlink"/>
                <w:rFonts w:eastAsia="MS Gothic"/>
                <w:noProof/>
              </w:rPr>
              <w:t xml:space="preserve"> Mailbox</w:t>
            </w:r>
            <w:r>
              <w:rPr>
                <w:noProof/>
                <w:webHidden/>
              </w:rPr>
              <w:tab/>
            </w:r>
            <w:r>
              <w:rPr>
                <w:noProof/>
                <w:webHidden/>
              </w:rPr>
              <w:fldChar w:fldCharType="begin"/>
            </w:r>
            <w:r>
              <w:rPr>
                <w:noProof/>
                <w:webHidden/>
              </w:rPr>
              <w:instrText xml:space="preserve"> PAGEREF _Toc61521792 \h </w:instrText>
            </w:r>
            <w:r>
              <w:rPr>
                <w:noProof/>
                <w:webHidden/>
              </w:rPr>
            </w:r>
            <w:r>
              <w:rPr>
                <w:noProof/>
                <w:webHidden/>
              </w:rPr>
              <w:fldChar w:fldCharType="separate"/>
            </w:r>
            <w:r>
              <w:rPr>
                <w:noProof/>
                <w:webHidden/>
              </w:rPr>
              <w:t>143</w:t>
            </w:r>
            <w:r>
              <w:rPr>
                <w:noProof/>
                <w:webHidden/>
              </w:rPr>
              <w:fldChar w:fldCharType="end"/>
            </w:r>
          </w:hyperlink>
        </w:p>
        <w:p w14:paraId="36B308E8" w14:textId="7C813854" w:rsidR="00747DA4" w:rsidRDefault="00747DA4">
          <w:pPr>
            <w:pStyle w:val="TOC2"/>
            <w:tabs>
              <w:tab w:val="right" w:leader="dot" w:pos="9080"/>
            </w:tabs>
            <w:rPr>
              <w:rFonts w:asciiTheme="minorHAnsi" w:eastAsiaTheme="minorEastAsia" w:hAnsiTheme="minorHAnsi" w:cstheme="minorBidi"/>
              <w:noProof/>
              <w:sz w:val="22"/>
              <w:szCs w:val="22"/>
            </w:rPr>
          </w:pPr>
          <w:hyperlink w:anchor="_Toc61521793" w:history="1">
            <w:r w:rsidRPr="00415167">
              <w:rPr>
                <w:rStyle w:val="Hyperlink"/>
                <w:rFonts w:eastAsia="MS Gothic"/>
                <w:noProof/>
              </w:rPr>
              <w:t>5.9 Email Template</w:t>
            </w:r>
            <w:r>
              <w:rPr>
                <w:noProof/>
                <w:webHidden/>
              </w:rPr>
              <w:tab/>
            </w:r>
            <w:r>
              <w:rPr>
                <w:noProof/>
                <w:webHidden/>
              </w:rPr>
              <w:fldChar w:fldCharType="begin"/>
            </w:r>
            <w:r>
              <w:rPr>
                <w:noProof/>
                <w:webHidden/>
              </w:rPr>
              <w:instrText xml:space="preserve"> PAGEREF _Toc61521793 \h </w:instrText>
            </w:r>
            <w:r>
              <w:rPr>
                <w:noProof/>
                <w:webHidden/>
              </w:rPr>
            </w:r>
            <w:r>
              <w:rPr>
                <w:noProof/>
                <w:webHidden/>
              </w:rPr>
              <w:fldChar w:fldCharType="separate"/>
            </w:r>
            <w:r>
              <w:rPr>
                <w:noProof/>
                <w:webHidden/>
              </w:rPr>
              <w:t>143</w:t>
            </w:r>
            <w:r>
              <w:rPr>
                <w:noProof/>
                <w:webHidden/>
              </w:rPr>
              <w:fldChar w:fldCharType="end"/>
            </w:r>
          </w:hyperlink>
        </w:p>
        <w:p w14:paraId="0D696F45" w14:textId="4A2D5EE5" w:rsidR="00747DA4" w:rsidRDefault="00747DA4">
          <w:pPr>
            <w:pStyle w:val="TOC1"/>
            <w:tabs>
              <w:tab w:val="right" w:leader="dot" w:pos="9080"/>
            </w:tabs>
            <w:rPr>
              <w:rFonts w:asciiTheme="minorHAnsi" w:eastAsiaTheme="minorEastAsia" w:hAnsiTheme="minorHAnsi" w:cstheme="minorBidi"/>
              <w:noProof/>
              <w:sz w:val="22"/>
              <w:szCs w:val="22"/>
            </w:rPr>
          </w:pPr>
          <w:hyperlink w:anchor="_Toc61521794" w:history="1">
            <w:r w:rsidRPr="00415167">
              <w:rPr>
                <w:rStyle w:val="Hyperlink"/>
                <w:rFonts w:eastAsia="MS Gothic"/>
                <w:noProof/>
              </w:rPr>
              <w:t>6. Saviynt UI</w:t>
            </w:r>
            <w:r>
              <w:rPr>
                <w:noProof/>
                <w:webHidden/>
              </w:rPr>
              <w:tab/>
            </w:r>
            <w:r>
              <w:rPr>
                <w:noProof/>
                <w:webHidden/>
              </w:rPr>
              <w:fldChar w:fldCharType="begin"/>
            </w:r>
            <w:r>
              <w:rPr>
                <w:noProof/>
                <w:webHidden/>
              </w:rPr>
              <w:instrText xml:space="preserve"> PAGEREF _Toc61521794 \h </w:instrText>
            </w:r>
            <w:r>
              <w:rPr>
                <w:noProof/>
                <w:webHidden/>
              </w:rPr>
            </w:r>
            <w:r>
              <w:rPr>
                <w:noProof/>
                <w:webHidden/>
              </w:rPr>
              <w:fldChar w:fldCharType="separate"/>
            </w:r>
            <w:r>
              <w:rPr>
                <w:noProof/>
                <w:webHidden/>
              </w:rPr>
              <w:t>144</w:t>
            </w:r>
            <w:r>
              <w:rPr>
                <w:noProof/>
                <w:webHidden/>
              </w:rPr>
              <w:fldChar w:fldCharType="end"/>
            </w:r>
          </w:hyperlink>
        </w:p>
        <w:p w14:paraId="20DE6C61" w14:textId="64BED234" w:rsidR="00747DA4" w:rsidRDefault="00747DA4">
          <w:pPr>
            <w:pStyle w:val="TOC2"/>
            <w:tabs>
              <w:tab w:val="right" w:leader="dot" w:pos="9080"/>
            </w:tabs>
            <w:rPr>
              <w:rFonts w:asciiTheme="minorHAnsi" w:eastAsiaTheme="minorEastAsia" w:hAnsiTheme="minorHAnsi" w:cstheme="minorBidi"/>
              <w:noProof/>
              <w:sz w:val="22"/>
              <w:szCs w:val="22"/>
            </w:rPr>
          </w:pPr>
          <w:hyperlink w:anchor="_Toc61521795" w:history="1">
            <w:r w:rsidRPr="00415167">
              <w:rPr>
                <w:rStyle w:val="Hyperlink"/>
                <w:rFonts w:eastAsia="MS Gothic"/>
                <w:noProof/>
              </w:rPr>
              <w:t>6.1 Analytics</w:t>
            </w:r>
            <w:r>
              <w:rPr>
                <w:noProof/>
                <w:webHidden/>
              </w:rPr>
              <w:tab/>
            </w:r>
            <w:r>
              <w:rPr>
                <w:noProof/>
                <w:webHidden/>
              </w:rPr>
              <w:fldChar w:fldCharType="begin"/>
            </w:r>
            <w:r>
              <w:rPr>
                <w:noProof/>
                <w:webHidden/>
              </w:rPr>
              <w:instrText xml:space="preserve"> PAGEREF _Toc61521795 \h </w:instrText>
            </w:r>
            <w:r>
              <w:rPr>
                <w:noProof/>
                <w:webHidden/>
              </w:rPr>
            </w:r>
            <w:r>
              <w:rPr>
                <w:noProof/>
                <w:webHidden/>
              </w:rPr>
              <w:fldChar w:fldCharType="separate"/>
            </w:r>
            <w:r>
              <w:rPr>
                <w:noProof/>
                <w:webHidden/>
              </w:rPr>
              <w:t>144</w:t>
            </w:r>
            <w:r>
              <w:rPr>
                <w:noProof/>
                <w:webHidden/>
              </w:rPr>
              <w:fldChar w:fldCharType="end"/>
            </w:r>
          </w:hyperlink>
        </w:p>
        <w:p w14:paraId="0FF09591" w14:textId="05162A91"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796" w:history="1">
            <w:r w:rsidRPr="00415167">
              <w:rPr>
                <w:rStyle w:val="Hyperlink"/>
                <w:rFonts w:eastAsia="MS Gothic" w:cstheme="minorHAnsi"/>
                <w:noProof/>
              </w:rPr>
              <w:t>6.1.1</w:t>
            </w:r>
            <w:r w:rsidRPr="00415167">
              <w:rPr>
                <w:rStyle w:val="Hyperlink"/>
                <w:rFonts w:eastAsia="MS Gothic"/>
                <w:noProof/>
              </w:rPr>
              <w:t xml:space="preserve"> View and Execute Analytic Reports</w:t>
            </w:r>
            <w:r>
              <w:rPr>
                <w:noProof/>
                <w:webHidden/>
              </w:rPr>
              <w:tab/>
            </w:r>
            <w:r>
              <w:rPr>
                <w:noProof/>
                <w:webHidden/>
              </w:rPr>
              <w:fldChar w:fldCharType="begin"/>
            </w:r>
            <w:r>
              <w:rPr>
                <w:noProof/>
                <w:webHidden/>
              </w:rPr>
              <w:instrText xml:space="preserve"> PAGEREF _Toc61521796 \h </w:instrText>
            </w:r>
            <w:r>
              <w:rPr>
                <w:noProof/>
                <w:webHidden/>
              </w:rPr>
            </w:r>
            <w:r>
              <w:rPr>
                <w:noProof/>
                <w:webHidden/>
              </w:rPr>
              <w:fldChar w:fldCharType="separate"/>
            </w:r>
            <w:r>
              <w:rPr>
                <w:noProof/>
                <w:webHidden/>
              </w:rPr>
              <w:t>145</w:t>
            </w:r>
            <w:r>
              <w:rPr>
                <w:noProof/>
                <w:webHidden/>
              </w:rPr>
              <w:fldChar w:fldCharType="end"/>
            </w:r>
          </w:hyperlink>
        </w:p>
        <w:p w14:paraId="1BA6845D" w14:textId="77881892"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797" w:history="1">
            <w:r w:rsidRPr="00415167">
              <w:rPr>
                <w:rStyle w:val="Hyperlink"/>
                <w:rFonts w:eastAsia="MS Gothic" w:cstheme="minorHAnsi"/>
                <w:noProof/>
              </w:rPr>
              <w:t>6.1.2</w:t>
            </w:r>
            <w:r w:rsidRPr="00415167">
              <w:rPr>
                <w:rStyle w:val="Hyperlink"/>
                <w:rFonts w:eastAsia="MS Gothic"/>
                <w:noProof/>
              </w:rPr>
              <w:t xml:space="preserve"> User Activity in Saviynt</w:t>
            </w:r>
            <w:r>
              <w:rPr>
                <w:noProof/>
                <w:webHidden/>
              </w:rPr>
              <w:tab/>
            </w:r>
            <w:r>
              <w:rPr>
                <w:noProof/>
                <w:webHidden/>
              </w:rPr>
              <w:fldChar w:fldCharType="begin"/>
            </w:r>
            <w:r>
              <w:rPr>
                <w:noProof/>
                <w:webHidden/>
              </w:rPr>
              <w:instrText xml:space="preserve"> PAGEREF _Toc61521797 \h </w:instrText>
            </w:r>
            <w:r>
              <w:rPr>
                <w:noProof/>
                <w:webHidden/>
              </w:rPr>
            </w:r>
            <w:r>
              <w:rPr>
                <w:noProof/>
                <w:webHidden/>
              </w:rPr>
              <w:fldChar w:fldCharType="separate"/>
            </w:r>
            <w:r>
              <w:rPr>
                <w:noProof/>
                <w:webHidden/>
              </w:rPr>
              <w:t>147</w:t>
            </w:r>
            <w:r>
              <w:rPr>
                <w:noProof/>
                <w:webHidden/>
              </w:rPr>
              <w:fldChar w:fldCharType="end"/>
            </w:r>
          </w:hyperlink>
        </w:p>
        <w:p w14:paraId="5E30AF76" w14:textId="32553F16"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798" w:history="1">
            <w:r w:rsidRPr="00415167">
              <w:rPr>
                <w:rStyle w:val="Hyperlink"/>
                <w:rFonts w:eastAsia="MS Gothic" w:cstheme="minorHAnsi"/>
                <w:noProof/>
              </w:rPr>
              <w:t>6.1.3</w:t>
            </w:r>
            <w:r w:rsidRPr="00415167">
              <w:rPr>
                <w:rStyle w:val="Hyperlink"/>
                <w:rFonts w:eastAsia="MS Gothic"/>
                <w:noProof/>
              </w:rPr>
              <w:t xml:space="preserve"> Schedule Analytics</w:t>
            </w:r>
            <w:r>
              <w:rPr>
                <w:noProof/>
                <w:webHidden/>
              </w:rPr>
              <w:tab/>
            </w:r>
            <w:r>
              <w:rPr>
                <w:noProof/>
                <w:webHidden/>
              </w:rPr>
              <w:fldChar w:fldCharType="begin"/>
            </w:r>
            <w:r>
              <w:rPr>
                <w:noProof/>
                <w:webHidden/>
              </w:rPr>
              <w:instrText xml:space="preserve"> PAGEREF _Toc61521798 \h </w:instrText>
            </w:r>
            <w:r>
              <w:rPr>
                <w:noProof/>
                <w:webHidden/>
              </w:rPr>
            </w:r>
            <w:r>
              <w:rPr>
                <w:noProof/>
                <w:webHidden/>
              </w:rPr>
              <w:fldChar w:fldCharType="separate"/>
            </w:r>
            <w:r>
              <w:rPr>
                <w:noProof/>
                <w:webHidden/>
              </w:rPr>
              <w:t>150</w:t>
            </w:r>
            <w:r>
              <w:rPr>
                <w:noProof/>
                <w:webHidden/>
              </w:rPr>
              <w:fldChar w:fldCharType="end"/>
            </w:r>
          </w:hyperlink>
        </w:p>
        <w:p w14:paraId="0CC82D3E" w14:textId="31D55FFA" w:rsidR="00747DA4" w:rsidRDefault="00747DA4">
          <w:pPr>
            <w:pStyle w:val="TOC2"/>
            <w:tabs>
              <w:tab w:val="right" w:leader="dot" w:pos="9080"/>
            </w:tabs>
            <w:rPr>
              <w:rFonts w:asciiTheme="minorHAnsi" w:eastAsiaTheme="minorEastAsia" w:hAnsiTheme="minorHAnsi" w:cstheme="minorBidi"/>
              <w:noProof/>
              <w:sz w:val="22"/>
              <w:szCs w:val="22"/>
            </w:rPr>
          </w:pPr>
          <w:hyperlink w:anchor="_Toc61521799" w:history="1">
            <w:r w:rsidRPr="00415167">
              <w:rPr>
                <w:rStyle w:val="Hyperlink"/>
                <w:rFonts w:eastAsia="MS Gothic"/>
                <w:noProof/>
              </w:rPr>
              <w:t>6.2 Identity Correlation</w:t>
            </w:r>
            <w:r>
              <w:rPr>
                <w:noProof/>
                <w:webHidden/>
              </w:rPr>
              <w:tab/>
            </w:r>
            <w:r>
              <w:rPr>
                <w:noProof/>
                <w:webHidden/>
              </w:rPr>
              <w:fldChar w:fldCharType="begin"/>
            </w:r>
            <w:r>
              <w:rPr>
                <w:noProof/>
                <w:webHidden/>
              </w:rPr>
              <w:instrText xml:space="preserve"> PAGEREF _Toc61521799 \h </w:instrText>
            </w:r>
            <w:r>
              <w:rPr>
                <w:noProof/>
                <w:webHidden/>
              </w:rPr>
            </w:r>
            <w:r>
              <w:rPr>
                <w:noProof/>
                <w:webHidden/>
              </w:rPr>
              <w:fldChar w:fldCharType="separate"/>
            </w:r>
            <w:r>
              <w:rPr>
                <w:noProof/>
                <w:webHidden/>
              </w:rPr>
              <w:t>152</w:t>
            </w:r>
            <w:r>
              <w:rPr>
                <w:noProof/>
                <w:webHidden/>
              </w:rPr>
              <w:fldChar w:fldCharType="end"/>
            </w:r>
          </w:hyperlink>
        </w:p>
        <w:p w14:paraId="767C6229" w14:textId="692EFE40" w:rsidR="00747DA4" w:rsidRDefault="00747DA4">
          <w:pPr>
            <w:pStyle w:val="TOC2"/>
            <w:tabs>
              <w:tab w:val="right" w:leader="dot" w:pos="9080"/>
            </w:tabs>
            <w:rPr>
              <w:rFonts w:asciiTheme="minorHAnsi" w:eastAsiaTheme="minorEastAsia" w:hAnsiTheme="minorHAnsi" w:cstheme="minorBidi"/>
              <w:noProof/>
              <w:sz w:val="22"/>
              <w:szCs w:val="22"/>
            </w:rPr>
          </w:pPr>
          <w:hyperlink w:anchor="_Toc61521800" w:history="1">
            <w:r w:rsidRPr="00415167">
              <w:rPr>
                <w:rStyle w:val="Hyperlink"/>
                <w:rFonts w:eastAsia="MS Gothic"/>
                <w:noProof/>
              </w:rPr>
              <w:t>6.3 Workflows</w:t>
            </w:r>
            <w:r>
              <w:rPr>
                <w:noProof/>
                <w:webHidden/>
              </w:rPr>
              <w:tab/>
            </w:r>
            <w:r>
              <w:rPr>
                <w:noProof/>
                <w:webHidden/>
              </w:rPr>
              <w:fldChar w:fldCharType="begin"/>
            </w:r>
            <w:r>
              <w:rPr>
                <w:noProof/>
                <w:webHidden/>
              </w:rPr>
              <w:instrText xml:space="preserve"> PAGEREF _Toc61521800 \h </w:instrText>
            </w:r>
            <w:r>
              <w:rPr>
                <w:noProof/>
                <w:webHidden/>
              </w:rPr>
            </w:r>
            <w:r>
              <w:rPr>
                <w:noProof/>
                <w:webHidden/>
              </w:rPr>
              <w:fldChar w:fldCharType="separate"/>
            </w:r>
            <w:r>
              <w:rPr>
                <w:noProof/>
                <w:webHidden/>
              </w:rPr>
              <w:t>154</w:t>
            </w:r>
            <w:r>
              <w:rPr>
                <w:noProof/>
                <w:webHidden/>
              </w:rPr>
              <w:fldChar w:fldCharType="end"/>
            </w:r>
          </w:hyperlink>
        </w:p>
        <w:p w14:paraId="1CCEB968" w14:textId="494A9DAC" w:rsidR="00747DA4" w:rsidRDefault="00747DA4">
          <w:pPr>
            <w:pStyle w:val="TOC2"/>
            <w:tabs>
              <w:tab w:val="right" w:leader="dot" w:pos="9080"/>
            </w:tabs>
            <w:rPr>
              <w:rFonts w:asciiTheme="minorHAnsi" w:eastAsiaTheme="minorEastAsia" w:hAnsiTheme="minorHAnsi" w:cstheme="minorBidi"/>
              <w:noProof/>
              <w:sz w:val="22"/>
              <w:szCs w:val="22"/>
            </w:rPr>
          </w:pPr>
          <w:hyperlink w:anchor="_Toc61521801" w:history="1">
            <w:r w:rsidRPr="00415167">
              <w:rPr>
                <w:rStyle w:val="Hyperlink"/>
                <w:rFonts w:eastAsia="MS Gothic"/>
                <w:noProof/>
              </w:rPr>
              <w:t>6.4 Global Configuration</w:t>
            </w:r>
            <w:r>
              <w:rPr>
                <w:noProof/>
                <w:webHidden/>
              </w:rPr>
              <w:tab/>
            </w:r>
            <w:r>
              <w:rPr>
                <w:noProof/>
                <w:webHidden/>
              </w:rPr>
              <w:fldChar w:fldCharType="begin"/>
            </w:r>
            <w:r>
              <w:rPr>
                <w:noProof/>
                <w:webHidden/>
              </w:rPr>
              <w:instrText xml:space="preserve"> PAGEREF _Toc61521801 \h </w:instrText>
            </w:r>
            <w:r>
              <w:rPr>
                <w:noProof/>
                <w:webHidden/>
              </w:rPr>
            </w:r>
            <w:r>
              <w:rPr>
                <w:noProof/>
                <w:webHidden/>
              </w:rPr>
              <w:fldChar w:fldCharType="separate"/>
            </w:r>
            <w:r>
              <w:rPr>
                <w:noProof/>
                <w:webHidden/>
              </w:rPr>
              <w:t>156</w:t>
            </w:r>
            <w:r>
              <w:rPr>
                <w:noProof/>
                <w:webHidden/>
              </w:rPr>
              <w:fldChar w:fldCharType="end"/>
            </w:r>
          </w:hyperlink>
        </w:p>
        <w:p w14:paraId="41AB7DA8" w14:textId="300056A8"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802" w:history="1">
            <w:r w:rsidRPr="00415167">
              <w:rPr>
                <w:rStyle w:val="Hyperlink"/>
                <w:rFonts w:eastAsia="MS Gothic" w:cstheme="minorHAnsi"/>
                <w:noProof/>
              </w:rPr>
              <w:t>6.4.1</w:t>
            </w:r>
            <w:r w:rsidRPr="00415167">
              <w:rPr>
                <w:rStyle w:val="Hyperlink"/>
                <w:rFonts w:eastAsia="MS Gothic"/>
                <w:noProof/>
              </w:rPr>
              <w:t xml:space="preserve"> SMTP Configuration</w:t>
            </w:r>
            <w:r>
              <w:rPr>
                <w:noProof/>
                <w:webHidden/>
              </w:rPr>
              <w:tab/>
            </w:r>
            <w:r>
              <w:rPr>
                <w:noProof/>
                <w:webHidden/>
              </w:rPr>
              <w:fldChar w:fldCharType="begin"/>
            </w:r>
            <w:r>
              <w:rPr>
                <w:noProof/>
                <w:webHidden/>
              </w:rPr>
              <w:instrText xml:space="preserve"> PAGEREF _Toc61521802 \h </w:instrText>
            </w:r>
            <w:r>
              <w:rPr>
                <w:noProof/>
                <w:webHidden/>
              </w:rPr>
            </w:r>
            <w:r>
              <w:rPr>
                <w:noProof/>
                <w:webHidden/>
              </w:rPr>
              <w:fldChar w:fldCharType="separate"/>
            </w:r>
            <w:r>
              <w:rPr>
                <w:noProof/>
                <w:webHidden/>
              </w:rPr>
              <w:t>156</w:t>
            </w:r>
            <w:r>
              <w:rPr>
                <w:noProof/>
                <w:webHidden/>
              </w:rPr>
              <w:fldChar w:fldCharType="end"/>
            </w:r>
          </w:hyperlink>
        </w:p>
        <w:p w14:paraId="6B007CAE" w14:textId="4CB317E4" w:rsidR="00747DA4" w:rsidRDefault="00747DA4">
          <w:pPr>
            <w:pStyle w:val="TOC2"/>
            <w:tabs>
              <w:tab w:val="right" w:leader="dot" w:pos="9080"/>
            </w:tabs>
            <w:rPr>
              <w:rFonts w:asciiTheme="minorHAnsi" w:eastAsiaTheme="minorEastAsia" w:hAnsiTheme="minorHAnsi" w:cstheme="minorBidi"/>
              <w:noProof/>
              <w:sz w:val="22"/>
              <w:szCs w:val="22"/>
            </w:rPr>
          </w:pPr>
          <w:hyperlink w:anchor="_Toc61521803" w:history="1">
            <w:r w:rsidRPr="00415167">
              <w:rPr>
                <w:rStyle w:val="Hyperlink"/>
                <w:rFonts w:eastAsia="MS Gothic"/>
                <w:noProof/>
              </w:rPr>
              <w:t>6.5 Tasks</w:t>
            </w:r>
            <w:r>
              <w:rPr>
                <w:noProof/>
                <w:webHidden/>
              </w:rPr>
              <w:tab/>
            </w:r>
            <w:r>
              <w:rPr>
                <w:noProof/>
                <w:webHidden/>
              </w:rPr>
              <w:fldChar w:fldCharType="begin"/>
            </w:r>
            <w:r>
              <w:rPr>
                <w:noProof/>
                <w:webHidden/>
              </w:rPr>
              <w:instrText xml:space="preserve"> PAGEREF _Toc61521803 \h </w:instrText>
            </w:r>
            <w:r>
              <w:rPr>
                <w:noProof/>
                <w:webHidden/>
              </w:rPr>
            </w:r>
            <w:r>
              <w:rPr>
                <w:noProof/>
                <w:webHidden/>
              </w:rPr>
              <w:fldChar w:fldCharType="separate"/>
            </w:r>
            <w:r>
              <w:rPr>
                <w:noProof/>
                <w:webHidden/>
              </w:rPr>
              <w:t>160</w:t>
            </w:r>
            <w:r>
              <w:rPr>
                <w:noProof/>
                <w:webHidden/>
              </w:rPr>
              <w:fldChar w:fldCharType="end"/>
            </w:r>
          </w:hyperlink>
        </w:p>
        <w:p w14:paraId="0CBC1993" w14:textId="33C59049"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804" w:history="1">
            <w:r w:rsidRPr="00415167">
              <w:rPr>
                <w:rStyle w:val="Hyperlink"/>
                <w:rFonts w:eastAsia="MS Gothic" w:cstheme="minorHAnsi"/>
                <w:noProof/>
              </w:rPr>
              <w:t>6.5.1</w:t>
            </w:r>
            <w:r w:rsidRPr="00415167">
              <w:rPr>
                <w:rStyle w:val="Hyperlink"/>
                <w:rFonts w:eastAsia="MS Gothic"/>
                <w:noProof/>
              </w:rPr>
              <w:t xml:space="preserve"> Pending Task</w:t>
            </w:r>
            <w:r>
              <w:rPr>
                <w:noProof/>
                <w:webHidden/>
              </w:rPr>
              <w:tab/>
            </w:r>
            <w:r>
              <w:rPr>
                <w:noProof/>
                <w:webHidden/>
              </w:rPr>
              <w:fldChar w:fldCharType="begin"/>
            </w:r>
            <w:r>
              <w:rPr>
                <w:noProof/>
                <w:webHidden/>
              </w:rPr>
              <w:instrText xml:space="preserve"> PAGEREF _Toc61521804 \h </w:instrText>
            </w:r>
            <w:r>
              <w:rPr>
                <w:noProof/>
                <w:webHidden/>
              </w:rPr>
            </w:r>
            <w:r>
              <w:rPr>
                <w:noProof/>
                <w:webHidden/>
              </w:rPr>
              <w:fldChar w:fldCharType="separate"/>
            </w:r>
            <w:r>
              <w:rPr>
                <w:noProof/>
                <w:webHidden/>
              </w:rPr>
              <w:t>160</w:t>
            </w:r>
            <w:r>
              <w:rPr>
                <w:noProof/>
                <w:webHidden/>
              </w:rPr>
              <w:fldChar w:fldCharType="end"/>
            </w:r>
          </w:hyperlink>
        </w:p>
        <w:p w14:paraId="272DC158" w14:textId="20A99603"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805" w:history="1">
            <w:r w:rsidRPr="00415167">
              <w:rPr>
                <w:rStyle w:val="Hyperlink"/>
                <w:rFonts w:eastAsia="MS Gothic" w:cstheme="minorHAnsi"/>
                <w:noProof/>
              </w:rPr>
              <w:t>6.5.2</w:t>
            </w:r>
            <w:r w:rsidRPr="00415167">
              <w:rPr>
                <w:rStyle w:val="Hyperlink"/>
                <w:rFonts w:eastAsia="MS Gothic"/>
                <w:noProof/>
              </w:rPr>
              <w:t xml:space="preserve"> Managing Pending Tasks</w:t>
            </w:r>
            <w:r>
              <w:rPr>
                <w:noProof/>
                <w:webHidden/>
              </w:rPr>
              <w:tab/>
            </w:r>
            <w:r>
              <w:rPr>
                <w:noProof/>
                <w:webHidden/>
              </w:rPr>
              <w:fldChar w:fldCharType="begin"/>
            </w:r>
            <w:r>
              <w:rPr>
                <w:noProof/>
                <w:webHidden/>
              </w:rPr>
              <w:instrText xml:space="preserve"> PAGEREF _Toc61521805 \h </w:instrText>
            </w:r>
            <w:r>
              <w:rPr>
                <w:noProof/>
                <w:webHidden/>
              </w:rPr>
            </w:r>
            <w:r>
              <w:rPr>
                <w:noProof/>
                <w:webHidden/>
              </w:rPr>
              <w:fldChar w:fldCharType="separate"/>
            </w:r>
            <w:r>
              <w:rPr>
                <w:noProof/>
                <w:webHidden/>
              </w:rPr>
              <w:t>161</w:t>
            </w:r>
            <w:r>
              <w:rPr>
                <w:noProof/>
                <w:webHidden/>
              </w:rPr>
              <w:fldChar w:fldCharType="end"/>
            </w:r>
          </w:hyperlink>
        </w:p>
        <w:p w14:paraId="215F1580" w14:textId="3BD71484"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806" w:history="1">
            <w:r w:rsidRPr="00415167">
              <w:rPr>
                <w:rStyle w:val="Hyperlink"/>
                <w:rFonts w:eastAsia="MS Gothic" w:cstheme="minorHAnsi"/>
                <w:noProof/>
              </w:rPr>
              <w:t>6.5.3</w:t>
            </w:r>
            <w:r w:rsidRPr="00415167">
              <w:rPr>
                <w:rStyle w:val="Hyperlink"/>
                <w:rFonts w:eastAsia="MS Gothic"/>
                <w:noProof/>
              </w:rPr>
              <w:t xml:space="preserve"> Viewing Tasks Details</w:t>
            </w:r>
            <w:r>
              <w:rPr>
                <w:noProof/>
                <w:webHidden/>
              </w:rPr>
              <w:tab/>
            </w:r>
            <w:r>
              <w:rPr>
                <w:noProof/>
                <w:webHidden/>
              </w:rPr>
              <w:fldChar w:fldCharType="begin"/>
            </w:r>
            <w:r>
              <w:rPr>
                <w:noProof/>
                <w:webHidden/>
              </w:rPr>
              <w:instrText xml:space="preserve"> PAGEREF _Toc61521806 \h </w:instrText>
            </w:r>
            <w:r>
              <w:rPr>
                <w:noProof/>
                <w:webHidden/>
              </w:rPr>
            </w:r>
            <w:r>
              <w:rPr>
                <w:noProof/>
                <w:webHidden/>
              </w:rPr>
              <w:fldChar w:fldCharType="separate"/>
            </w:r>
            <w:r>
              <w:rPr>
                <w:noProof/>
                <w:webHidden/>
              </w:rPr>
              <w:t>163</w:t>
            </w:r>
            <w:r>
              <w:rPr>
                <w:noProof/>
                <w:webHidden/>
              </w:rPr>
              <w:fldChar w:fldCharType="end"/>
            </w:r>
          </w:hyperlink>
        </w:p>
        <w:p w14:paraId="57C8A2BF" w14:textId="4D1A4D22"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807" w:history="1">
            <w:r w:rsidRPr="00415167">
              <w:rPr>
                <w:rStyle w:val="Hyperlink"/>
                <w:rFonts w:eastAsia="MS Gothic" w:cstheme="minorHAnsi"/>
                <w:noProof/>
              </w:rPr>
              <w:t>6.5.4</w:t>
            </w:r>
            <w:r w:rsidRPr="00415167">
              <w:rPr>
                <w:rStyle w:val="Hyperlink"/>
                <w:rFonts w:eastAsia="MS Gothic"/>
                <w:noProof/>
              </w:rPr>
              <w:t xml:space="preserve"> Discontinuing Selected Pending Tasks</w:t>
            </w:r>
            <w:r>
              <w:rPr>
                <w:noProof/>
                <w:webHidden/>
              </w:rPr>
              <w:tab/>
            </w:r>
            <w:r>
              <w:rPr>
                <w:noProof/>
                <w:webHidden/>
              </w:rPr>
              <w:fldChar w:fldCharType="begin"/>
            </w:r>
            <w:r>
              <w:rPr>
                <w:noProof/>
                <w:webHidden/>
              </w:rPr>
              <w:instrText xml:space="preserve"> PAGEREF _Toc61521807 \h </w:instrText>
            </w:r>
            <w:r>
              <w:rPr>
                <w:noProof/>
                <w:webHidden/>
              </w:rPr>
            </w:r>
            <w:r>
              <w:rPr>
                <w:noProof/>
                <w:webHidden/>
              </w:rPr>
              <w:fldChar w:fldCharType="separate"/>
            </w:r>
            <w:r>
              <w:rPr>
                <w:noProof/>
                <w:webHidden/>
              </w:rPr>
              <w:t>166</w:t>
            </w:r>
            <w:r>
              <w:rPr>
                <w:noProof/>
                <w:webHidden/>
              </w:rPr>
              <w:fldChar w:fldCharType="end"/>
            </w:r>
          </w:hyperlink>
        </w:p>
        <w:p w14:paraId="47184BA8" w14:textId="3022A59E"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808" w:history="1">
            <w:r w:rsidRPr="00415167">
              <w:rPr>
                <w:rStyle w:val="Hyperlink"/>
                <w:rFonts w:eastAsia="MS Gothic" w:cstheme="minorHAnsi"/>
                <w:noProof/>
              </w:rPr>
              <w:t>6.5.5</w:t>
            </w:r>
            <w:r w:rsidRPr="00415167">
              <w:rPr>
                <w:rStyle w:val="Hyperlink"/>
                <w:rFonts w:eastAsia="MS Gothic"/>
                <w:noProof/>
              </w:rPr>
              <w:t xml:space="preserve"> Completed Tasks</w:t>
            </w:r>
            <w:r>
              <w:rPr>
                <w:noProof/>
                <w:webHidden/>
              </w:rPr>
              <w:tab/>
            </w:r>
            <w:r>
              <w:rPr>
                <w:noProof/>
                <w:webHidden/>
              </w:rPr>
              <w:fldChar w:fldCharType="begin"/>
            </w:r>
            <w:r>
              <w:rPr>
                <w:noProof/>
                <w:webHidden/>
              </w:rPr>
              <w:instrText xml:space="preserve"> PAGEREF _Toc61521808 \h </w:instrText>
            </w:r>
            <w:r>
              <w:rPr>
                <w:noProof/>
                <w:webHidden/>
              </w:rPr>
            </w:r>
            <w:r>
              <w:rPr>
                <w:noProof/>
                <w:webHidden/>
              </w:rPr>
              <w:fldChar w:fldCharType="separate"/>
            </w:r>
            <w:r>
              <w:rPr>
                <w:noProof/>
                <w:webHidden/>
              </w:rPr>
              <w:t>167</w:t>
            </w:r>
            <w:r>
              <w:rPr>
                <w:noProof/>
                <w:webHidden/>
              </w:rPr>
              <w:fldChar w:fldCharType="end"/>
            </w:r>
          </w:hyperlink>
        </w:p>
        <w:p w14:paraId="0A1B56CF" w14:textId="1374EF10" w:rsidR="00747DA4" w:rsidRDefault="00747DA4">
          <w:pPr>
            <w:pStyle w:val="TOC1"/>
            <w:tabs>
              <w:tab w:val="right" w:leader="dot" w:pos="9080"/>
            </w:tabs>
            <w:rPr>
              <w:rFonts w:asciiTheme="minorHAnsi" w:eastAsiaTheme="minorEastAsia" w:hAnsiTheme="minorHAnsi" w:cstheme="minorBidi"/>
              <w:noProof/>
              <w:sz w:val="22"/>
              <w:szCs w:val="22"/>
            </w:rPr>
          </w:pPr>
          <w:hyperlink w:anchor="_Toc61521809" w:history="1">
            <w:r w:rsidRPr="00415167">
              <w:rPr>
                <w:rStyle w:val="Hyperlink"/>
                <w:rFonts w:eastAsia="MS Gothic"/>
                <w:noProof/>
              </w:rPr>
              <w:t>7. Saviynt Security Manager Troubleshooting</w:t>
            </w:r>
            <w:r>
              <w:rPr>
                <w:noProof/>
                <w:webHidden/>
              </w:rPr>
              <w:tab/>
            </w:r>
            <w:r>
              <w:rPr>
                <w:noProof/>
                <w:webHidden/>
              </w:rPr>
              <w:fldChar w:fldCharType="begin"/>
            </w:r>
            <w:r>
              <w:rPr>
                <w:noProof/>
                <w:webHidden/>
              </w:rPr>
              <w:instrText xml:space="preserve"> PAGEREF _Toc61521809 \h </w:instrText>
            </w:r>
            <w:r>
              <w:rPr>
                <w:noProof/>
                <w:webHidden/>
              </w:rPr>
            </w:r>
            <w:r>
              <w:rPr>
                <w:noProof/>
                <w:webHidden/>
              </w:rPr>
              <w:fldChar w:fldCharType="separate"/>
            </w:r>
            <w:r>
              <w:rPr>
                <w:noProof/>
                <w:webHidden/>
              </w:rPr>
              <w:t>168</w:t>
            </w:r>
            <w:r>
              <w:rPr>
                <w:noProof/>
                <w:webHidden/>
              </w:rPr>
              <w:fldChar w:fldCharType="end"/>
            </w:r>
          </w:hyperlink>
        </w:p>
        <w:p w14:paraId="55DDF074" w14:textId="32D67FB9" w:rsidR="00747DA4" w:rsidRDefault="00747DA4">
          <w:pPr>
            <w:pStyle w:val="TOC2"/>
            <w:tabs>
              <w:tab w:val="right" w:leader="dot" w:pos="9080"/>
            </w:tabs>
            <w:rPr>
              <w:rFonts w:asciiTheme="minorHAnsi" w:eastAsiaTheme="minorEastAsia" w:hAnsiTheme="minorHAnsi" w:cstheme="minorBidi"/>
              <w:noProof/>
              <w:sz w:val="22"/>
              <w:szCs w:val="22"/>
            </w:rPr>
          </w:pPr>
          <w:hyperlink w:anchor="_Toc61521810" w:history="1">
            <w:r w:rsidRPr="00415167">
              <w:rPr>
                <w:rStyle w:val="Hyperlink"/>
                <w:rFonts w:eastAsia="MS Gothic"/>
                <w:noProof/>
              </w:rPr>
              <w:t>7.1 Logging</w:t>
            </w:r>
            <w:r>
              <w:rPr>
                <w:noProof/>
                <w:webHidden/>
              </w:rPr>
              <w:tab/>
            </w:r>
            <w:r>
              <w:rPr>
                <w:noProof/>
                <w:webHidden/>
              </w:rPr>
              <w:fldChar w:fldCharType="begin"/>
            </w:r>
            <w:r>
              <w:rPr>
                <w:noProof/>
                <w:webHidden/>
              </w:rPr>
              <w:instrText xml:space="preserve"> PAGEREF _Toc61521810 \h </w:instrText>
            </w:r>
            <w:r>
              <w:rPr>
                <w:noProof/>
                <w:webHidden/>
              </w:rPr>
            </w:r>
            <w:r>
              <w:rPr>
                <w:noProof/>
                <w:webHidden/>
              </w:rPr>
              <w:fldChar w:fldCharType="separate"/>
            </w:r>
            <w:r>
              <w:rPr>
                <w:noProof/>
                <w:webHidden/>
              </w:rPr>
              <w:t>168</w:t>
            </w:r>
            <w:r>
              <w:rPr>
                <w:noProof/>
                <w:webHidden/>
              </w:rPr>
              <w:fldChar w:fldCharType="end"/>
            </w:r>
          </w:hyperlink>
        </w:p>
        <w:p w14:paraId="3E5E8741" w14:textId="0014DB2C"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811" w:history="1">
            <w:r w:rsidRPr="00415167">
              <w:rPr>
                <w:rStyle w:val="Hyperlink"/>
                <w:rFonts w:eastAsia="MS Gothic" w:cstheme="minorHAnsi"/>
                <w:noProof/>
              </w:rPr>
              <w:t>7.1.1</w:t>
            </w:r>
            <w:r w:rsidRPr="00415167">
              <w:rPr>
                <w:rStyle w:val="Hyperlink"/>
                <w:rFonts w:eastAsia="MS Gothic"/>
                <w:noProof/>
              </w:rPr>
              <w:t xml:space="preserve"> Application Log Details</w:t>
            </w:r>
            <w:r>
              <w:rPr>
                <w:noProof/>
                <w:webHidden/>
              </w:rPr>
              <w:tab/>
            </w:r>
            <w:r>
              <w:rPr>
                <w:noProof/>
                <w:webHidden/>
              </w:rPr>
              <w:fldChar w:fldCharType="begin"/>
            </w:r>
            <w:r>
              <w:rPr>
                <w:noProof/>
                <w:webHidden/>
              </w:rPr>
              <w:instrText xml:space="preserve"> PAGEREF _Toc61521811 \h </w:instrText>
            </w:r>
            <w:r>
              <w:rPr>
                <w:noProof/>
                <w:webHidden/>
              </w:rPr>
            </w:r>
            <w:r>
              <w:rPr>
                <w:noProof/>
                <w:webHidden/>
              </w:rPr>
              <w:fldChar w:fldCharType="separate"/>
            </w:r>
            <w:r>
              <w:rPr>
                <w:noProof/>
                <w:webHidden/>
              </w:rPr>
              <w:t>169</w:t>
            </w:r>
            <w:r>
              <w:rPr>
                <w:noProof/>
                <w:webHidden/>
              </w:rPr>
              <w:fldChar w:fldCharType="end"/>
            </w:r>
          </w:hyperlink>
        </w:p>
        <w:p w14:paraId="4B779EC8" w14:textId="1FFE3708"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812" w:history="1">
            <w:r w:rsidRPr="00415167">
              <w:rPr>
                <w:rStyle w:val="Hyperlink"/>
                <w:rFonts w:eastAsia="MS Gothic" w:cstheme="minorHAnsi"/>
                <w:noProof/>
              </w:rPr>
              <w:t>7.1.2</w:t>
            </w:r>
            <w:r w:rsidRPr="00415167">
              <w:rPr>
                <w:rStyle w:val="Hyperlink"/>
                <w:rFonts w:eastAsia="MS Gothic"/>
                <w:noProof/>
              </w:rPr>
              <w:t xml:space="preserve"> Application Audit Log Details</w:t>
            </w:r>
            <w:r>
              <w:rPr>
                <w:noProof/>
                <w:webHidden/>
              </w:rPr>
              <w:tab/>
            </w:r>
            <w:r>
              <w:rPr>
                <w:noProof/>
                <w:webHidden/>
              </w:rPr>
              <w:fldChar w:fldCharType="begin"/>
            </w:r>
            <w:r>
              <w:rPr>
                <w:noProof/>
                <w:webHidden/>
              </w:rPr>
              <w:instrText xml:space="preserve"> PAGEREF _Toc61521812 \h </w:instrText>
            </w:r>
            <w:r>
              <w:rPr>
                <w:noProof/>
                <w:webHidden/>
              </w:rPr>
            </w:r>
            <w:r>
              <w:rPr>
                <w:noProof/>
                <w:webHidden/>
              </w:rPr>
              <w:fldChar w:fldCharType="separate"/>
            </w:r>
            <w:r>
              <w:rPr>
                <w:noProof/>
                <w:webHidden/>
              </w:rPr>
              <w:t>170</w:t>
            </w:r>
            <w:r>
              <w:rPr>
                <w:noProof/>
                <w:webHidden/>
              </w:rPr>
              <w:fldChar w:fldCharType="end"/>
            </w:r>
          </w:hyperlink>
        </w:p>
        <w:p w14:paraId="47133426" w14:textId="6D99AF3A"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813" w:history="1">
            <w:r w:rsidRPr="00415167">
              <w:rPr>
                <w:rStyle w:val="Hyperlink"/>
                <w:rFonts w:eastAsia="MS Gothic" w:cstheme="minorHAnsi"/>
                <w:noProof/>
              </w:rPr>
              <w:t>7.1.3</w:t>
            </w:r>
            <w:r w:rsidRPr="00415167">
              <w:rPr>
                <w:rStyle w:val="Hyperlink"/>
                <w:rFonts w:eastAsia="MS Gothic"/>
                <w:noProof/>
              </w:rPr>
              <w:t xml:space="preserve"> Monitor Oracle HCM Atom Feed logs in Saviynt.</w:t>
            </w:r>
            <w:r>
              <w:rPr>
                <w:noProof/>
                <w:webHidden/>
              </w:rPr>
              <w:tab/>
            </w:r>
            <w:r>
              <w:rPr>
                <w:noProof/>
                <w:webHidden/>
              </w:rPr>
              <w:fldChar w:fldCharType="begin"/>
            </w:r>
            <w:r>
              <w:rPr>
                <w:noProof/>
                <w:webHidden/>
              </w:rPr>
              <w:instrText xml:space="preserve"> PAGEREF _Toc61521813 \h </w:instrText>
            </w:r>
            <w:r>
              <w:rPr>
                <w:noProof/>
                <w:webHidden/>
              </w:rPr>
            </w:r>
            <w:r>
              <w:rPr>
                <w:noProof/>
                <w:webHidden/>
              </w:rPr>
              <w:fldChar w:fldCharType="separate"/>
            </w:r>
            <w:r>
              <w:rPr>
                <w:noProof/>
                <w:webHidden/>
              </w:rPr>
              <w:t>173</w:t>
            </w:r>
            <w:r>
              <w:rPr>
                <w:noProof/>
                <w:webHidden/>
              </w:rPr>
              <w:fldChar w:fldCharType="end"/>
            </w:r>
          </w:hyperlink>
        </w:p>
        <w:p w14:paraId="46C4794F" w14:textId="53AE315D"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814" w:history="1">
            <w:r w:rsidRPr="00415167">
              <w:rPr>
                <w:rStyle w:val="Hyperlink"/>
                <w:rFonts w:eastAsia="MS Gothic" w:cstheme="minorHAnsi"/>
                <w:noProof/>
              </w:rPr>
              <w:t>7.1.4</w:t>
            </w:r>
            <w:r w:rsidRPr="00415167">
              <w:rPr>
                <w:rStyle w:val="Hyperlink"/>
                <w:rFonts w:eastAsia="MS Gothic"/>
                <w:noProof/>
              </w:rPr>
              <w:t xml:space="preserve"> PowerShell Script Log Details</w:t>
            </w:r>
            <w:r>
              <w:rPr>
                <w:noProof/>
                <w:webHidden/>
              </w:rPr>
              <w:tab/>
            </w:r>
            <w:r>
              <w:rPr>
                <w:noProof/>
                <w:webHidden/>
              </w:rPr>
              <w:fldChar w:fldCharType="begin"/>
            </w:r>
            <w:r>
              <w:rPr>
                <w:noProof/>
                <w:webHidden/>
              </w:rPr>
              <w:instrText xml:space="preserve"> PAGEREF _Toc61521814 \h </w:instrText>
            </w:r>
            <w:r>
              <w:rPr>
                <w:noProof/>
                <w:webHidden/>
              </w:rPr>
            </w:r>
            <w:r>
              <w:rPr>
                <w:noProof/>
                <w:webHidden/>
              </w:rPr>
              <w:fldChar w:fldCharType="separate"/>
            </w:r>
            <w:r>
              <w:rPr>
                <w:noProof/>
                <w:webHidden/>
              </w:rPr>
              <w:t>174</w:t>
            </w:r>
            <w:r>
              <w:rPr>
                <w:noProof/>
                <w:webHidden/>
              </w:rPr>
              <w:fldChar w:fldCharType="end"/>
            </w:r>
          </w:hyperlink>
        </w:p>
        <w:p w14:paraId="7A6EADED" w14:textId="31C0C3FD" w:rsidR="00747DA4" w:rsidRDefault="00747DA4">
          <w:pPr>
            <w:pStyle w:val="TOC2"/>
            <w:tabs>
              <w:tab w:val="right" w:leader="dot" w:pos="9080"/>
            </w:tabs>
            <w:rPr>
              <w:rFonts w:asciiTheme="minorHAnsi" w:eastAsiaTheme="minorEastAsia" w:hAnsiTheme="minorHAnsi" w:cstheme="minorBidi"/>
              <w:noProof/>
              <w:sz w:val="22"/>
              <w:szCs w:val="22"/>
            </w:rPr>
          </w:pPr>
          <w:hyperlink w:anchor="_Toc61521815" w:history="1">
            <w:r w:rsidRPr="00415167">
              <w:rPr>
                <w:rStyle w:val="Hyperlink"/>
                <w:rFonts w:eastAsia="MS Gothic"/>
                <w:noProof/>
              </w:rPr>
              <w:t>7.2 Common Errors</w:t>
            </w:r>
            <w:r>
              <w:rPr>
                <w:noProof/>
                <w:webHidden/>
              </w:rPr>
              <w:tab/>
            </w:r>
            <w:r>
              <w:rPr>
                <w:noProof/>
                <w:webHidden/>
              </w:rPr>
              <w:fldChar w:fldCharType="begin"/>
            </w:r>
            <w:r>
              <w:rPr>
                <w:noProof/>
                <w:webHidden/>
              </w:rPr>
              <w:instrText xml:space="preserve"> PAGEREF _Toc61521815 \h </w:instrText>
            </w:r>
            <w:r>
              <w:rPr>
                <w:noProof/>
                <w:webHidden/>
              </w:rPr>
            </w:r>
            <w:r>
              <w:rPr>
                <w:noProof/>
                <w:webHidden/>
              </w:rPr>
              <w:fldChar w:fldCharType="separate"/>
            </w:r>
            <w:r>
              <w:rPr>
                <w:noProof/>
                <w:webHidden/>
              </w:rPr>
              <w:t>174</w:t>
            </w:r>
            <w:r>
              <w:rPr>
                <w:noProof/>
                <w:webHidden/>
              </w:rPr>
              <w:fldChar w:fldCharType="end"/>
            </w:r>
          </w:hyperlink>
        </w:p>
        <w:p w14:paraId="03136253" w14:textId="6ED39B6C"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816" w:history="1">
            <w:r w:rsidRPr="00415167">
              <w:rPr>
                <w:rStyle w:val="Hyperlink"/>
                <w:rFonts w:eastAsia="MS Gothic" w:cstheme="minorHAnsi"/>
                <w:noProof/>
              </w:rPr>
              <w:t>7.2.1</w:t>
            </w:r>
            <w:r w:rsidRPr="00415167">
              <w:rPr>
                <w:rStyle w:val="Hyperlink"/>
                <w:rFonts w:eastAsia="MS Gothic"/>
                <w:noProof/>
              </w:rPr>
              <w:t xml:space="preserve"> Provisioning Retry Error</w:t>
            </w:r>
            <w:r>
              <w:rPr>
                <w:noProof/>
                <w:webHidden/>
              </w:rPr>
              <w:tab/>
            </w:r>
            <w:r>
              <w:rPr>
                <w:noProof/>
                <w:webHidden/>
              </w:rPr>
              <w:fldChar w:fldCharType="begin"/>
            </w:r>
            <w:r>
              <w:rPr>
                <w:noProof/>
                <w:webHidden/>
              </w:rPr>
              <w:instrText xml:space="preserve"> PAGEREF _Toc61521816 \h </w:instrText>
            </w:r>
            <w:r>
              <w:rPr>
                <w:noProof/>
                <w:webHidden/>
              </w:rPr>
            </w:r>
            <w:r>
              <w:rPr>
                <w:noProof/>
                <w:webHidden/>
              </w:rPr>
              <w:fldChar w:fldCharType="separate"/>
            </w:r>
            <w:r>
              <w:rPr>
                <w:noProof/>
                <w:webHidden/>
              </w:rPr>
              <w:t>175</w:t>
            </w:r>
            <w:r>
              <w:rPr>
                <w:noProof/>
                <w:webHidden/>
              </w:rPr>
              <w:fldChar w:fldCharType="end"/>
            </w:r>
          </w:hyperlink>
        </w:p>
        <w:p w14:paraId="19AFBC22" w14:textId="3BA87DA9"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817" w:history="1">
            <w:r w:rsidRPr="00415167">
              <w:rPr>
                <w:rStyle w:val="Hyperlink"/>
                <w:rFonts w:eastAsia="MS Gothic" w:cstheme="minorHAnsi"/>
                <w:noProof/>
              </w:rPr>
              <w:t>7.2.2</w:t>
            </w:r>
            <w:r w:rsidRPr="00415167">
              <w:rPr>
                <w:rStyle w:val="Hyperlink"/>
                <w:rFonts w:eastAsia="MS Gothic"/>
                <w:noProof/>
              </w:rPr>
              <w:t xml:space="preserve"> Connection Failure</w:t>
            </w:r>
            <w:r>
              <w:rPr>
                <w:noProof/>
                <w:webHidden/>
              </w:rPr>
              <w:tab/>
            </w:r>
            <w:r>
              <w:rPr>
                <w:noProof/>
                <w:webHidden/>
              </w:rPr>
              <w:fldChar w:fldCharType="begin"/>
            </w:r>
            <w:r>
              <w:rPr>
                <w:noProof/>
                <w:webHidden/>
              </w:rPr>
              <w:instrText xml:space="preserve"> PAGEREF _Toc61521817 \h </w:instrText>
            </w:r>
            <w:r>
              <w:rPr>
                <w:noProof/>
                <w:webHidden/>
              </w:rPr>
            </w:r>
            <w:r>
              <w:rPr>
                <w:noProof/>
                <w:webHidden/>
              </w:rPr>
              <w:fldChar w:fldCharType="separate"/>
            </w:r>
            <w:r>
              <w:rPr>
                <w:noProof/>
                <w:webHidden/>
              </w:rPr>
              <w:t>177</w:t>
            </w:r>
            <w:r>
              <w:rPr>
                <w:noProof/>
                <w:webHidden/>
              </w:rPr>
              <w:fldChar w:fldCharType="end"/>
            </w:r>
          </w:hyperlink>
        </w:p>
        <w:p w14:paraId="05D11DC1" w14:textId="0BAE329B" w:rsidR="00747DA4" w:rsidRDefault="00747DA4">
          <w:pPr>
            <w:pStyle w:val="TOC2"/>
            <w:tabs>
              <w:tab w:val="right" w:leader="dot" w:pos="9080"/>
            </w:tabs>
            <w:rPr>
              <w:rFonts w:asciiTheme="minorHAnsi" w:eastAsiaTheme="minorEastAsia" w:hAnsiTheme="minorHAnsi" w:cstheme="minorBidi"/>
              <w:noProof/>
              <w:sz w:val="22"/>
              <w:szCs w:val="22"/>
            </w:rPr>
          </w:pPr>
          <w:hyperlink w:anchor="_Toc61521818" w:history="1">
            <w:r w:rsidRPr="00415167">
              <w:rPr>
                <w:rStyle w:val="Hyperlink"/>
                <w:rFonts w:eastAsia="MS Gothic"/>
                <w:noProof/>
              </w:rPr>
              <w:t>7.3 Saviynt Support</w:t>
            </w:r>
            <w:r>
              <w:rPr>
                <w:noProof/>
                <w:webHidden/>
              </w:rPr>
              <w:tab/>
            </w:r>
            <w:r>
              <w:rPr>
                <w:noProof/>
                <w:webHidden/>
              </w:rPr>
              <w:fldChar w:fldCharType="begin"/>
            </w:r>
            <w:r>
              <w:rPr>
                <w:noProof/>
                <w:webHidden/>
              </w:rPr>
              <w:instrText xml:space="preserve"> PAGEREF _Toc61521818 \h </w:instrText>
            </w:r>
            <w:r>
              <w:rPr>
                <w:noProof/>
                <w:webHidden/>
              </w:rPr>
            </w:r>
            <w:r>
              <w:rPr>
                <w:noProof/>
                <w:webHidden/>
              </w:rPr>
              <w:fldChar w:fldCharType="separate"/>
            </w:r>
            <w:r>
              <w:rPr>
                <w:noProof/>
                <w:webHidden/>
              </w:rPr>
              <w:t>177</w:t>
            </w:r>
            <w:r>
              <w:rPr>
                <w:noProof/>
                <w:webHidden/>
              </w:rPr>
              <w:fldChar w:fldCharType="end"/>
            </w:r>
          </w:hyperlink>
        </w:p>
        <w:p w14:paraId="426F1E79" w14:textId="48708994"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819" w:history="1">
            <w:r w:rsidRPr="00415167">
              <w:rPr>
                <w:rStyle w:val="Hyperlink"/>
                <w:rFonts w:eastAsia="MS Gothic" w:cstheme="minorHAnsi"/>
                <w:noProof/>
              </w:rPr>
              <w:t>7.3.1</w:t>
            </w:r>
            <w:r w:rsidRPr="00415167">
              <w:rPr>
                <w:rStyle w:val="Hyperlink"/>
                <w:rFonts w:eastAsia="MS Gothic"/>
                <w:noProof/>
              </w:rPr>
              <w:t xml:space="preserve"> Submit Ticket in Saviynt Support</w:t>
            </w:r>
            <w:r>
              <w:rPr>
                <w:noProof/>
                <w:webHidden/>
              </w:rPr>
              <w:tab/>
            </w:r>
            <w:r>
              <w:rPr>
                <w:noProof/>
                <w:webHidden/>
              </w:rPr>
              <w:fldChar w:fldCharType="begin"/>
            </w:r>
            <w:r>
              <w:rPr>
                <w:noProof/>
                <w:webHidden/>
              </w:rPr>
              <w:instrText xml:space="preserve"> PAGEREF _Toc61521819 \h </w:instrText>
            </w:r>
            <w:r>
              <w:rPr>
                <w:noProof/>
                <w:webHidden/>
              </w:rPr>
            </w:r>
            <w:r>
              <w:rPr>
                <w:noProof/>
                <w:webHidden/>
              </w:rPr>
              <w:fldChar w:fldCharType="separate"/>
            </w:r>
            <w:r>
              <w:rPr>
                <w:noProof/>
                <w:webHidden/>
              </w:rPr>
              <w:t>177</w:t>
            </w:r>
            <w:r>
              <w:rPr>
                <w:noProof/>
                <w:webHidden/>
              </w:rPr>
              <w:fldChar w:fldCharType="end"/>
            </w:r>
          </w:hyperlink>
        </w:p>
        <w:p w14:paraId="3BF0EBFD" w14:textId="05AAF3CF"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820" w:history="1">
            <w:r w:rsidRPr="00415167">
              <w:rPr>
                <w:rStyle w:val="Hyperlink"/>
                <w:rFonts w:eastAsia="MS Gothic" w:cstheme="minorHAnsi"/>
                <w:noProof/>
              </w:rPr>
              <w:t>7.3.2</w:t>
            </w:r>
            <w:r w:rsidRPr="00415167">
              <w:rPr>
                <w:rStyle w:val="Hyperlink"/>
                <w:rFonts w:eastAsia="MS Gothic"/>
                <w:noProof/>
              </w:rPr>
              <w:t xml:space="preserve"> Saviynt SLA Definition</w:t>
            </w:r>
            <w:r>
              <w:rPr>
                <w:noProof/>
                <w:webHidden/>
              </w:rPr>
              <w:tab/>
            </w:r>
            <w:r>
              <w:rPr>
                <w:noProof/>
                <w:webHidden/>
              </w:rPr>
              <w:fldChar w:fldCharType="begin"/>
            </w:r>
            <w:r>
              <w:rPr>
                <w:noProof/>
                <w:webHidden/>
              </w:rPr>
              <w:instrText xml:space="preserve"> PAGEREF _Toc61521820 \h </w:instrText>
            </w:r>
            <w:r>
              <w:rPr>
                <w:noProof/>
                <w:webHidden/>
              </w:rPr>
            </w:r>
            <w:r>
              <w:rPr>
                <w:noProof/>
                <w:webHidden/>
              </w:rPr>
              <w:fldChar w:fldCharType="separate"/>
            </w:r>
            <w:r>
              <w:rPr>
                <w:noProof/>
                <w:webHidden/>
              </w:rPr>
              <w:t>179</w:t>
            </w:r>
            <w:r>
              <w:rPr>
                <w:noProof/>
                <w:webHidden/>
              </w:rPr>
              <w:fldChar w:fldCharType="end"/>
            </w:r>
          </w:hyperlink>
        </w:p>
        <w:p w14:paraId="249A0F32" w14:textId="7FC9DE85" w:rsidR="00747DA4" w:rsidRDefault="00747DA4">
          <w:pPr>
            <w:pStyle w:val="TOC3"/>
            <w:tabs>
              <w:tab w:val="right" w:leader="dot" w:pos="9080"/>
            </w:tabs>
            <w:rPr>
              <w:rFonts w:asciiTheme="minorHAnsi" w:eastAsiaTheme="minorEastAsia" w:hAnsiTheme="minorHAnsi" w:cstheme="minorBidi"/>
              <w:noProof/>
              <w:sz w:val="22"/>
              <w:szCs w:val="22"/>
            </w:rPr>
          </w:pPr>
          <w:hyperlink w:anchor="_Toc61521821" w:history="1">
            <w:r w:rsidRPr="00415167">
              <w:rPr>
                <w:rStyle w:val="Hyperlink"/>
                <w:rFonts w:eastAsia="MS Gothic" w:cstheme="minorHAnsi"/>
                <w:noProof/>
              </w:rPr>
              <w:t>7.3.3</w:t>
            </w:r>
            <w:r w:rsidRPr="00415167">
              <w:rPr>
                <w:rStyle w:val="Hyperlink"/>
                <w:rFonts w:eastAsia="MS Gothic"/>
                <w:noProof/>
              </w:rPr>
              <w:t xml:space="preserve"> Saviynt Helpline</w:t>
            </w:r>
            <w:r>
              <w:rPr>
                <w:noProof/>
                <w:webHidden/>
              </w:rPr>
              <w:tab/>
            </w:r>
            <w:r>
              <w:rPr>
                <w:noProof/>
                <w:webHidden/>
              </w:rPr>
              <w:fldChar w:fldCharType="begin"/>
            </w:r>
            <w:r>
              <w:rPr>
                <w:noProof/>
                <w:webHidden/>
              </w:rPr>
              <w:instrText xml:space="preserve"> PAGEREF _Toc61521821 \h </w:instrText>
            </w:r>
            <w:r>
              <w:rPr>
                <w:noProof/>
                <w:webHidden/>
              </w:rPr>
            </w:r>
            <w:r>
              <w:rPr>
                <w:noProof/>
                <w:webHidden/>
              </w:rPr>
              <w:fldChar w:fldCharType="separate"/>
            </w:r>
            <w:r>
              <w:rPr>
                <w:noProof/>
                <w:webHidden/>
              </w:rPr>
              <w:t>180</w:t>
            </w:r>
            <w:r>
              <w:rPr>
                <w:noProof/>
                <w:webHidden/>
              </w:rPr>
              <w:fldChar w:fldCharType="end"/>
            </w:r>
          </w:hyperlink>
        </w:p>
        <w:p w14:paraId="4545B32D" w14:textId="668A1DA2" w:rsidR="00747DA4" w:rsidRDefault="00747DA4">
          <w:pPr>
            <w:pStyle w:val="TOC2"/>
            <w:tabs>
              <w:tab w:val="right" w:leader="dot" w:pos="9080"/>
            </w:tabs>
            <w:rPr>
              <w:rFonts w:asciiTheme="minorHAnsi" w:eastAsiaTheme="minorEastAsia" w:hAnsiTheme="minorHAnsi" w:cstheme="minorBidi"/>
              <w:noProof/>
              <w:sz w:val="22"/>
              <w:szCs w:val="22"/>
            </w:rPr>
          </w:pPr>
          <w:hyperlink w:anchor="_Toc61521822" w:history="1">
            <w:r w:rsidRPr="00415167">
              <w:rPr>
                <w:rStyle w:val="Hyperlink"/>
                <w:rFonts w:eastAsia="MS Gothic"/>
                <w:noProof/>
              </w:rPr>
              <w:t>7.4 Saviynt Community</w:t>
            </w:r>
            <w:r>
              <w:rPr>
                <w:noProof/>
                <w:webHidden/>
              </w:rPr>
              <w:tab/>
            </w:r>
            <w:r>
              <w:rPr>
                <w:noProof/>
                <w:webHidden/>
              </w:rPr>
              <w:fldChar w:fldCharType="begin"/>
            </w:r>
            <w:r>
              <w:rPr>
                <w:noProof/>
                <w:webHidden/>
              </w:rPr>
              <w:instrText xml:space="preserve"> PAGEREF _Toc61521822 \h </w:instrText>
            </w:r>
            <w:r>
              <w:rPr>
                <w:noProof/>
                <w:webHidden/>
              </w:rPr>
            </w:r>
            <w:r>
              <w:rPr>
                <w:noProof/>
                <w:webHidden/>
              </w:rPr>
              <w:fldChar w:fldCharType="separate"/>
            </w:r>
            <w:r>
              <w:rPr>
                <w:noProof/>
                <w:webHidden/>
              </w:rPr>
              <w:t>180</w:t>
            </w:r>
            <w:r>
              <w:rPr>
                <w:noProof/>
                <w:webHidden/>
              </w:rPr>
              <w:fldChar w:fldCharType="end"/>
            </w:r>
          </w:hyperlink>
        </w:p>
        <w:p w14:paraId="1DF7A02A" w14:textId="2E83CB64" w:rsidR="00747DA4" w:rsidRDefault="00747DA4">
          <w:pPr>
            <w:pStyle w:val="TOC1"/>
            <w:tabs>
              <w:tab w:val="right" w:leader="dot" w:pos="9080"/>
            </w:tabs>
            <w:rPr>
              <w:rFonts w:asciiTheme="minorHAnsi" w:eastAsiaTheme="minorEastAsia" w:hAnsiTheme="minorHAnsi" w:cstheme="minorBidi"/>
              <w:noProof/>
              <w:sz w:val="22"/>
              <w:szCs w:val="22"/>
            </w:rPr>
          </w:pPr>
          <w:hyperlink w:anchor="_Toc61521823" w:history="1">
            <w:r w:rsidRPr="00415167">
              <w:rPr>
                <w:rStyle w:val="Hyperlink"/>
                <w:rFonts w:eastAsia="MS Gothic"/>
                <w:noProof/>
              </w:rPr>
              <w:t>8. Frequency Asked Questions (FAQs)</w:t>
            </w:r>
            <w:r>
              <w:rPr>
                <w:noProof/>
                <w:webHidden/>
              </w:rPr>
              <w:tab/>
            </w:r>
            <w:r>
              <w:rPr>
                <w:noProof/>
                <w:webHidden/>
              </w:rPr>
              <w:fldChar w:fldCharType="begin"/>
            </w:r>
            <w:r>
              <w:rPr>
                <w:noProof/>
                <w:webHidden/>
              </w:rPr>
              <w:instrText xml:space="preserve"> PAGEREF _Toc61521823 \h </w:instrText>
            </w:r>
            <w:r>
              <w:rPr>
                <w:noProof/>
                <w:webHidden/>
              </w:rPr>
            </w:r>
            <w:r>
              <w:rPr>
                <w:noProof/>
                <w:webHidden/>
              </w:rPr>
              <w:fldChar w:fldCharType="separate"/>
            </w:r>
            <w:r>
              <w:rPr>
                <w:noProof/>
                <w:webHidden/>
              </w:rPr>
              <w:t>183</w:t>
            </w:r>
            <w:r>
              <w:rPr>
                <w:noProof/>
                <w:webHidden/>
              </w:rPr>
              <w:fldChar w:fldCharType="end"/>
            </w:r>
          </w:hyperlink>
        </w:p>
        <w:p w14:paraId="3FC8246E" w14:textId="6E8345A8" w:rsidR="00747DA4" w:rsidRDefault="00747DA4">
          <w:pPr>
            <w:pStyle w:val="TOC1"/>
            <w:tabs>
              <w:tab w:val="right" w:leader="dot" w:pos="9080"/>
            </w:tabs>
            <w:rPr>
              <w:rFonts w:asciiTheme="minorHAnsi" w:eastAsiaTheme="minorEastAsia" w:hAnsiTheme="minorHAnsi" w:cstheme="minorBidi"/>
              <w:noProof/>
              <w:sz w:val="22"/>
              <w:szCs w:val="22"/>
            </w:rPr>
          </w:pPr>
          <w:hyperlink w:anchor="_Toc61521824" w:history="1">
            <w:r w:rsidRPr="00415167">
              <w:rPr>
                <w:rStyle w:val="Hyperlink"/>
                <w:rFonts w:eastAsia="MS Gothic"/>
                <w:noProof/>
              </w:rPr>
              <w:t>9. Reference</w:t>
            </w:r>
            <w:r>
              <w:rPr>
                <w:noProof/>
                <w:webHidden/>
              </w:rPr>
              <w:tab/>
            </w:r>
            <w:r>
              <w:rPr>
                <w:noProof/>
                <w:webHidden/>
              </w:rPr>
              <w:fldChar w:fldCharType="begin"/>
            </w:r>
            <w:r>
              <w:rPr>
                <w:noProof/>
                <w:webHidden/>
              </w:rPr>
              <w:instrText xml:space="preserve"> PAGEREF _Toc61521824 \h </w:instrText>
            </w:r>
            <w:r>
              <w:rPr>
                <w:noProof/>
                <w:webHidden/>
              </w:rPr>
            </w:r>
            <w:r>
              <w:rPr>
                <w:noProof/>
                <w:webHidden/>
              </w:rPr>
              <w:fldChar w:fldCharType="separate"/>
            </w:r>
            <w:r>
              <w:rPr>
                <w:noProof/>
                <w:webHidden/>
              </w:rPr>
              <w:t>185</w:t>
            </w:r>
            <w:r>
              <w:rPr>
                <w:noProof/>
                <w:webHidden/>
              </w:rPr>
              <w:fldChar w:fldCharType="end"/>
            </w:r>
          </w:hyperlink>
        </w:p>
        <w:p w14:paraId="47673450" w14:textId="055930D3" w:rsidR="00B77354" w:rsidRPr="00AE3C3C" w:rsidRDefault="001559E5" w:rsidP="00B77354">
          <w:pPr>
            <w:spacing w:after="0"/>
            <w:rPr>
              <w:b/>
              <w:bCs/>
              <w:noProof/>
            </w:rPr>
          </w:pPr>
          <w:r w:rsidRPr="00AE3C3C">
            <w:rPr>
              <w:rFonts w:asciiTheme="minorHAnsi" w:hAnsiTheme="minorHAnsi" w:cstheme="minorHAnsi"/>
              <w:b/>
              <w:bCs/>
              <w:noProof/>
            </w:rPr>
            <w:fldChar w:fldCharType="end"/>
          </w:r>
        </w:p>
      </w:sdtContent>
    </w:sdt>
    <w:p w14:paraId="4E332520" w14:textId="07865493" w:rsidR="001559E5" w:rsidRPr="00AE3C3C" w:rsidRDefault="001559E5" w:rsidP="00B77354">
      <w:pPr>
        <w:spacing w:after="0"/>
        <w:rPr>
          <w:rFonts w:asciiTheme="minorHAnsi" w:hAnsiTheme="minorHAnsi" w:cstheme="minorHAnsi"/>
          <w:b/>
          <w:bCs/>
          <w:noProof/>
        </w:rPr>
      </w:pPr>
      <w:r w:rsidRPr="00AE3C3C">
        <w:br w:type="page"/>
      </w:r>
    </w:p>
    <w:p w14:paraId="1B242142" w14:textId="77777777" w:rsidR="001559E5" w:rsidRPr="00AE3C3C" w:rsidRDefault="001559E5" w:rsidP="001559E5">
      <w:pPr>
        <w:pStyle w:val="TableofFigures"/>
        <w:tabs>
          <w:tab w:val="right" w:leader="dot" w:pos="9170"/>
        </w:tabs>
        <w:rPr>
          <w:rFonts w:asciiTheme="majorHAnsi" w:eastAsiaTheme="majorEastAsia" w:hAnsiTheme="majorHAnsi" w:cstheme="majorBidi"/>
          <w:color w:val="2E74B5" w:themeColor="accent1" w:themeShade="BF"/>
        </w:rPr>
      </w:pPr>
      <w:r w:rsidRPr="00AE3C3C">
        <w:rPr>
          <w:rFonts w:asciiTheme="majorHAnsi" w:eastAsiaTheme="majorEastAsia" w:hAnsiTheme="majorHAnsi" w:cstheme="majorBidi"/>
          <w:color w:val="2E74B5" w:themeColor="accent1" w:themeShade="BF"/>
        </w:rPr>
        <w:t>List of Figures</w:t>
      </w:r>
    </w:p>
    <w:p w14:paraId="1BEE8D5C" w14:textId="4C04BD90" w:rsidR="00747DA4" w:rsidRDefault="001559E5">
      <w:pPr>
        <w:pStyle w:val="TableofFigures"/>
        <w:tabs>
          <w:tab w:val="right" w:pos="9080"/>
        </w:tabs>
        <w:rPr>
          <w:rFonts w:asciiTheme="minorHAnsi" w:eastAsiaTheme="minorEastAsia" w:hAnsiTheme="minorHAnsi" w:cstheme="minorBidi"/>
          <w:noProof/>
          <w:sz w:val="22"/>
          <w:szCs w:val="22"/>
        </w:rPr>
      </w:pPr>
      <w:r w:rsidRPr="00AE3C3C">
        <w:fldChar w:fldCharType="begin"/>
      </w:r>
      <w:r w:rsidRPr="00AE3C3C">
        <w:instrText xml:space="preserve"> TOC \h \z \c "Figure" </w:instrText>
      </w:r>
      <w:r w:rsidRPr="00AE3C3C">
        <w:fldChar w:fldCharType="separate"/>
      </w:r>
      <w:hyperlink w:anchor="_Toc61521825" w:history="1">
        <w:r w:rsidR="00747DA4" w:rsidRPr="00B0352A">
          <w:rPr>
            <w:rStyle w:val="Hyperlink"/>
            <w:noProof/>
          </w:rPr>
          <w:t>Figure 1: Saviynt Cloud Access Governance and Intelligence</w:t>
        </w:r>
        <w:r w:rsidR="00747DA4">
          <w:rPr>
            <w:noProof/>
            <w:webHidden/>
          </w:rPr>
          <w:tab/>
        </w:r>
        <w:r w:rsidR="00747DA4">
          <w:rPr>
            <w:noProof/>
            <w:webHidden/>
          </w:rPr>
          <w:fldChar w:fldCharType="begin"/>
        </w:r>
        <w:r w:rsidR="00747DA4">
          <w:rPr>
            <w:noProof/>
            <w:webHidden/>
          </w:rPr>
          <w:instrText xml:space="preserve"> PAGEREF _Toc61521825 \h </w:instrText>
        </w:r>
        <w:r w:rsidR="00747DA4">
          <w:rPr>
            <w:noProof/>
            <w:webHidden/>
          </w:rPr>
        </w:r>
        <w:r w:rsidR="00747DA4">
          <w:rPr>
            <w:noProof/>
            <w:webHidden/>
          </w:rPr>
          <w:fldChar w:fldCharType="separate"/>
        </w:r>
        <w:r w:rsidR="00747DA4">
          <w:rPr>
            <w:noProof/>
            <w:webHidden/>
          </w:rPr>
          <w:t>15</w:t>
        </w:r>
        <w:r w:rsidR="00747DA4">
          <w:rPr>
            <w:noProof/>
            <w:webHidden/>
          </w:rPr>
          <w:fldChar w:fldCharType="end"/>
        </w:r>
      </w:hyperlink>
    </w:p>
    <w:p w14:paraId="29B1BCF1" w14:textId="449323B6"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26" w:history="1">
        <w:r w:rsidRPr="00B0352A">
          <w:rPr>
            <w:rStyle w:val="Hyperlink"/>
            <w:noProof/>
          </w:rPr>
          <w:t>Figure 2 : Internet Information Services</w:t>
        </w:r>
        <w:r>
          <w:rPr>
            <w:noProof/>
            <w:webHidden/>
          </w:rPr>
          <w:tab/>
        </w:r>
        <w:r>
          <w:rPr>
            <w:noProof/>
            <w:webHidden/>
          </w:rPr>
          <w:fldChar w:fldCharType="begin"/>
        </w:r>
        <w:r>
          <w:rPr>
            <w:noProof/>
            <w:webHidden/>
          </w:rPr>
          <w:instrText xml:space="preserve"> PAGEREF _Toc61521826 \h </w:instrText>
        </w:r>
        <w:r>
          <w:rPr>
            <w:noProof/>
            <w:webHidden/>
          </w:rPr>
        </w:r>
        <w:r>
          <w:rPr>
            <w:noProof/>
            <w:webHidden/>
          </w:rPr>
          <w:fldChar w:fldCharType="separate"/>
        </w:r>
        <w:r>
          <w:rPr>
            <w:noProof/>
            <w:webHidden/>
          </w:rPr>
          <w:t>24</w:t>
        </w:r>
        <w:r>
          <w:rPr>
            <w:noProof/>
            <w:webHidden/>
          </w:rPr>
          <w:fldChar w:fldCharType="end"/>
        </w:r>
      </w:hyperlink>
    </w:p>
    <w:p w14:paraId="22AA3E12" w14:textId="292C7C62"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27" w:history="1">
        <w:r w:rsidRPr="00B0352A">
          <w:rPr>
            <w:rStyle w:val="Hyperlink"/>
            <w:noProof/>
          </w:rPr>
          <w:t>Figure 3 : IIS Manager Connection</w:t>
        </w:r>
        <w:r>
          <w:rPr>
            <w:noProof/>
            <w:webHidden/>
          </w:rPr>
          <w:tab/>
        </w:r>
        <w:r>
          <w:rPr>
            <w:noProof/>
            <w:webHidden/>
          </w:rPr>
          <w:fldChar w:fldCharType="begin"/>
        </w:r>
        <w:r>
          <w:rPr>
            <w:noProof/>
            <w:webHidden/>
          </w:rPr>
          <w:instrText xml:space="preserve"> PAGEREF _Toc61521827 \h </w:instrText>
        </w:r>
        <w:r>
          <w:rPr>
            <w:noProof/>
            <w:webHidden/>
          </w:rPr>
        </w:r>
        <w:r>
          <w:rPr>
            <w:noProof/>
            <w:webHidden/>
          </w:rPr>
          <w:fldChar w:fldCharType="separate"/>
        </w:r>
        <w:r>
          <w:rPr>
            <w:noProof/>
            <w:webHidden/>
          </w:rPr>
          <w:t>25</w:t>
        </w:r>
        <w:r>
          <w:rPr>
            <w:noProof/>
            <w:webHidden/>
          </w:rPr>
          <w:fldChar w:fldCharType="end"/>
        </w:r>
      </w:hyperlink>
    </w:p>
    <w:p w14:paraId="781C0E2E" w14:textId="129D7CEE"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28" w:history="1">
        <w:r w:rsidRPr="00B0352A">
          <w:rPr>
            <w:rStyle w:val="Hyperlink"/>
            <w:noProof/>
          </w:rPr>
          <w:t>Figure 4 : Application Pools</w:t>
        </w:r>
        <w:r>
          <w:rPr>
            <w:noProof/>
            <w:webHidden/>
          </w:rPr>
          <w:tab/>
        </w:r>
        <w:r>
          <w:rPr>
            <w:noProof/>
            <w:webHidden/>
          </w:rPr>
          <w:fldChar w:fldCharType="begin"/>
        </w:r>
        <w:r>
          <w:rPr>
            <w:noProof/>
            <w:webHidden/>
          </w:rPr>
          <w:instrText xml:space="preserve"> PAGEREF _Toc61521828 \h </w:instrText>
        </w:r>
        <w:r>
          <w:rPr>
            <w:noProof/>
            <w:webHidden/>
          </w:rPr>
        </w:r>
        <w:r>
          <w:rPr>
            <w:noProof/>
            <w:webHidden/>
          </w:rPr>
          <w:fldChar w:fldCharType="separate"/>
        </w:r>
        <w:r>
          <w:rPr>
            <w:noProof/>
            <w:webHidden/>
          </w:rPr>
          <w:t>25</w:t>
        </w:r>
        <w:r>
          <w:rPr>
            <w:noProof/>
            <w:webHidden/>
          </w:rPr>
          <w:fldChar w:fldCharType="end"/>
        </w:r>
      </w:hyperlink>
    </w:p>
    <w:p w14:paraId="6758EC26" w14:textId="228AAE09"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29" w:history="1">
        <w:r w:rsidRPr="00B0352A">
          <w:rPr>
            <w:rStyle w:val="Hyperlink"/>
            <w:noProof/>
          </w:rPr>
          <w:t>Figure 5 : SaviyntApp: Stop</w:t>
        </w:r>
        <w:r>
          <w:rPr>
            <w:noProof/>
            <w:webHidden/>
          </w:rPr>
          <w:tab/>
        </w:r>
        <w:r>
          <w:rPr>
            <w:noProof/>
            <w:webHidden/>
          </w:rPr>
          <w:fldChar w:fldCharType="begin"/>
        </w:r>
        <w:r>
          <w:rPr>
            <w:noProof/>
            <w:webHidden/>
          </w:rPr>
          <w:instrText xml:space="preserve"> PAGEREF _Toc61521829 \h </w:instrText>
        </w:r>
        <w:r>
          <w:rPr>
            <w:noProof/>
            <w:webHidden/>
          </w:rPr>
        </w:r>
        <w:r>
          <w:rPr>
            <w:noProof/>
            <w:webHidden/>
          </w:rPr>
          <w:fldChar w:fldCharType="separate"/>
        </w:r>
        <w:r>
          <w:rPr>
            <w:noProof/>
            <w:webHidden/>
          </w:rPr>
          <w:t>26</w:t>
        </w:r>
        <w:r>
          <w:rPr>
            <w:noProof/>
            <w:webHidden/>
          </w:rPr>
          <w:fldChar w:fldCharType="end"/>
        </w:r>
      </w:hyperlink>
    </w:p>
    <w:p w14:paraId="59686E4E" w14:textId="6E90C39A"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30" w:history="1">
        <w:r w:rsidRPr="00B0352A">
          <w:rPr>
            <w:rStyle w:val="Hyperlink"/>
            <w:noProof/>
          </w:rPr>
          <w:t>Figure 6 : SaviyntAppPool: Start</w:t>
        </w:r>
        <w:r>
          <w:rPr>
            <w:noProof/>
            <w:webHidden/>
          </w:rPr>
          <w:tab/>
        </w:r>
        <w:r>
          <w:rPr>
            <w:noProof/>
            <w:webHidden/>
          </w:rPr>
          <w:fldChar w:fldCharType="begin"/>
        </w:r>
        <w:r>
          <w:rPr>
            <w:noProof/>
            <w:webHidden/>
          </w:rPr>
          <w:instrText xml:space="preserve"> PAGEREF _Toc61521830 \h </w:instrText>
        </w:r>
        <w:r>
          <w:rPr>
            <w:noProof/>
            <w:webHidden/>
          </w:rPr>
        </w:r>
        <w:r>
          <w:rPr>
            <w:noProof/>
            <w:webHidden/>
          </w:rPr>
          <w:fldChar w:fldCharType="separate"/>
        </w:r>
        <w:r>
          <w:rPr>
            <w:noProof/>
            <w:webHidden/>
          </w:rPr>
          <w:t>27</w:t>
        </w:r>
        <w:r>
          <w:rPr>
            <w:noProof/>
            <w:webHidden/>
          </w:rPr>
          <w:fldChar w:fldCharType="end"/>
        </w:r>
      </w:hyperlink>
    </w:p>
    <w:p w14:paraId="165C93E2" w14:textId="429A4B5E"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31" w:history="1">
        <w:r w:rsidRPr="00B0352A">
          <w:rPr>
            <w:rStyle w:val="Hyperlink"/>
            <w:noProof/>
          </w:rPr>
          <w:t>Figure 7 : Application Pool: Started</w:t>
        </w:r>
        <w:r>
          <w:rPr>
            <w:noProof/>
            <w:webHidden/>
          </w:rPr>
          <w:tab/>
        </w:r>
        <w:r>
          <w:rPr>
            <w:noProof/>
            <w:webHidden/>
          </w:rPr>
          <w:fldChar w:fldCharType="begin"/>
        </w:r>
        <w:r>
          <w:rPr>
            <w:noProof/>
            <w:webHidden/>
          </w:rPr>
          <w:instrText xml:space="preserve"> PAGEREF _Toc61521831 \h </w:instrText>
        </w:r>
        <w:r>
          <w:rPr>
            <w:noProof/>
            <w:webHidden/>
          </w:rPr>
        </w:r>
        <w:r>
          <w:rPr>
            <w:noProof/>
            <w:webHidden/>
          </w:rPr>
          <w:fldChar w:fldCharType="separate"/>
        </w:r>
        <w:r>
          <w:rPr>
            <w:noProof/>
            <w:webHidden/>
          </w:rPr>
          <w:t>27</w:t>
        </w:r>
        <w:r>
          <w:rPr>
            <w:noProof/>
            <w:webHidden/>
          </w:rPr>
          <w:fldChar w:fldCharType="end"/>
        </w:r>
      </w:hyperlink>
    </w:p>
    <w:p w14:paraId="78A20E01" w14:textId="68931944"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32" w:history="1">
        <w:r w:rsidRPr="00B0352A">
          <w:rPr>
            <w:rStyle w:val="Hyperlink"/>
            <w:noProof/>
          </w:rPr>
          <w:t>Figure 8 : Freshdesk Support portal</w:t>
        </w:r>
        <w:r>
          <w:rPr>
            <w:noProof/>
            <w:webHidden/>
          </w:rPr>
          <w:tab/>
        </w:r>
        <w:r>
          <w:rPr>
            <w:noProof/>
            <w:webHidden/>
          </w:rPr>
          <w:fldChar w:fldCharType="begin"/>
        </w:r>
        <w:r>
          <w:rPr>
            <w:noProof/>
            <w:webHidden/>
          </w:rPr>
          <w:instrText xml:space="preserve"> PAGEREF _Toc61521832 \h </w:instrText>
        </w:r>
        <w:r>
          <w:rPr>
            <w:noProof/>
            <w:webHidden/>
          </w:rPr>
        </w:r>
        <w:r>
          <w:rPr>
            <w:noProof/>
            <w:webHidden/>
          </w:rPr>
          <w:fldChar w:fldCharType="separate"/>
        </w:r>
        <w:r>
          <w:rPr>
            <w:noProof/>
            <w:webHidden/>
          </w:rPr>
          <w:t>28</w:t>
        </w:r>
        <w:r>
          <w:rPr>
            <w:noProof/>
            <w:webHidden/>
          </w:rPr>
          <w:fldChar w:fldCharType="end"/>
        </w:r>
      </w:hyperlink>
    </w:p>
    <w:p w14:paraId="7C003272" w14:textId="773CC794"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33" w:history="1">
        <w:r w:rsidRPr="00B0352A">
          <w:rPr>
            <w:rStyle w:val="Hyperlink"/>
            <w:noProof/>
          </w:rPr>
          <w:t>Figure 9 : Submit a ticket</w:t>
        </w:r>
        <w:r>
          <w:rPr>
            <w:noProof/>
            <w:webHidden/>
          </w:rPr>
          <w:tab/>
        </w:r>
        <w:r>
          <w:rPr>
            <w:noProof/>
            <w:webHidden/>
          </w:rPr>
          <w:fldChar w:fldCharType="begin"/>
        </w:r>
        <w:r>
          <w:rPr>
            <w:noProof/>
            <w:webHidden/>
          </w:rPr>
          <w:instrText xml:space="preserve"> PAGEREF _Toc61521833 \h </w:instrText>
        </w:r>
        <w:r>
          <w:rPr>
            <w:noProof/>
            <w:webHidden/>
          </w:rPr>
        </w:r>
        <w:r>
          <w:rPr>
            <w:noProof/>
            <w:webHidden/>
          </w:rPr>
          <w:fldChar w:fldCharType="separate"/>
        </w:r>
        <w:r>
          <w:rPr>
            <w:noProof/>
            <w:webHidden/>
          </w:rPr>
          <w:t>28</w:t>
        </w:r>
        <w:r>
          <w:rPr>
            <w:noProof/>
            <w:webHidden/>
          </w:rPr>
          <w:fldChar w:fldCharType="end"/>
        </w:r>
      </w:hyperlink>
    </w:p>
    <w:p w14:paraId="2E9C49CF" w14:textId="4CE5403D"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34" w:history="1">
        <w:r w:rsidRPr="00B0352A">
          <w:rPr>
            <w:rStyle w:val="Hyperlink"/>
            <w:noProof/>
          </w:rPr>
          <w:t>Figure 10 : Submit ticket</w:t>
        </w:r>
        <w:r>
          <w:rPr>
            <w:noProof/>
            <w:webHidden/>
          </w:rPr>
          <w:tab/>
        </w:r>
        <w:r>
          <w:rPr>
            <w:noProof/>
            <w:webHidden/>
          </w:rPr>
          <w:fldChar w:fldCharType="begin"/>
        </w:r>
        <w:r>
          <w:rPr>
            <w:noProof/>
            <w:webHidden/>
          </w:rPr>
          <w:instrText xml:space="preserve"> PAGEREF _Toc61521834 \h </w:instrText>
        </w:r>
        <w:r>
          <w:rPr>
            <w:noProof/>
            <w:webHidden/>
          </w:rPr>
        </w:r>
        <w:r>
          <w:rPr>
            <w:noProof/>
            <w:webHidden/>
          </w:rPr>
          <w:fldChar w:fldCharType="separate"/>
        </w:r>
        <w:r>
          <w:rPr>
            <w:noProof/>
            <w:webHidden/>
          </w:rPr>
          <w:t>29</w:t>
        </w:r>
        <w:r>
          <w:rPr>
            <w:noProof/>
            <w:webHidden/>
          </w:rPr>
          <w:fldChar w:fldCharType="end"/>
        </w:r>
      </w:hyperlink>
    </w:p>
    <w:p w14:paraId="3CC8508F" w14:textId="60D555E5"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35" w:history="1">
        <w:r w:rsidRPr="00B0352A">
          <w:rPr>
            <w:rStyle w:val="Hyperlink"/>
            <w:noProof/>
          </w:rPr>
          <w:t>Figure 11 : Vulnerability Patching</w:t>
        </w:r>
        <w:r>
          <w:rPr>
            <w:noProof/>
            <w:webHidden/>
          </w:rPr>
          <w:tab/>
        </w:r>
        <w:r>
          <w:rPr>
            <w:noProof/>
            <w:webHidden/>
          </w:rPr>
          <w:fldChar w:fldCharType="begin"/>
        </w:r>
        <w:r>
          <w:rPr>
            <w:noProof/>
            <w:webHidden/>
          </w:rPr>
          <w:instrText xml:space="preserve"> PAGEREF _Toc61521835 \h </w:instrText>
        </w:r>
        <w:r>
          <w:rPr>
            <w:noProof/>
            <w:webHidden/>
          </w:rPr>
        </w:r>
        <w:r>
          <w:rPr>
            <w:noProof/>
            <w:webHidden/>
          </w:rPr>
          <w:fldChar w:fldCharType="separate"/>
        </w:r>
        <w:r>
          <w:rPr>
            <w:noProof/>
            <w:webHidden/>
          </w:rPr>
          <w:t>32</w:t>
        </w:r>
        <w:r>
          <w:rPr>
            <w:noProof/>
            <w:webHidden/>
          </w:rPr>
          <w:fldChar w:fldCharType="end"/>
        </w:r>
      </w:hyperlink>
    </w:p>
    <w:p w14:paraId="6BC746ED" w14:textId="2A0A7E8D"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36" w:history="1">
        <w:r w:rsidRPr="00B0352A">
          <w:rPr>
            <w:rStyle w:val="Hyperlink"/>
            <w:noProof/>
          </w:rPr>
          <w:t>Figure 12 : Zero Day and High Severity vulnerability patching</w:t>
        </w:r>
        <w:r>
          <w:rPr>
            <w:noProof/>
            <w:webHidden/>
          </w:rPr>
          <w:tab/>
        </w:r>
        <w:r>
          <w:rPr>
            <w:noProof/>
            <w:webHidden/>
          </w:rPr>
          <w:fldChar w:fldCharType="begin"/>
        </w:r>
        <w:r>
          <w:rPr>
            <w:noProof/>
            <w:webHidden/>
          </w:rPr>
          <w:instrText xml:space="preserve"> PAGEREF _Toc61521836 \h </w:instrText>
        </w:r>
        <w:r>
          <w:rPr>
            <w:noProof/>
            <w:webHidden/>
          </w:rPr>
        </w:r>
        <w:r>
          <w:rPr>
            <w:noProof/>
            <w:webHidden/>
          </w:rPr>
          <w:fldChar w:fldCharType="separate"/>
        </w:r>
        <w:r>
          <w:rPr>
            <w:noProof/>
            <w:webHidden/>
          </w:rPr>
          <w:t>33</w:t>
        </w:r>
        <w:r>
          <w:rPr>
            <w:noProof/>
            <w:webHidden/>
          </w:rPr>
          <w:fldChar w:fldCharType="end"/>
        </w:r>
      </w:hyperlink>
    </w:p>
    <w:p w14:paraId="56F8EF27" w14:textId="3163B146"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37" w:history="1">
        <w:r w:rsidRPr="00B0352A">
          <w:rPr>
            <w:rStyle w:val="Hyperlink"/>
            <w:noProof/>
          </w:rPr>
          <w:t>Figure 13 : Azure Console</w:t>
        </w:r>
        <w:r>
          <w:rPr>
            <w:noProof/>
            <w:webHidden/>
          </w:rPr>
          <w:tab/>
        </w:r>
        <w:r>
          <w:rPr>
            <w:noProof/>
            <w:webHidden/>
          </w:rPr>
          <w:fldChar w:fldCharType="begin"/>
        </w:r>
        <w:r>
          <w:rPr>
            <w:noProof/>
            <w:webHidden/>
          </w:rPr>
          <w:instrText xml:space="preserve"> PAGEREF _Toc61521837 \h </w:instrText>
        </w:r>
        <w:r>
          <w:rPr>
            <w:noProof/>
            <w:webHidden/>
          </w:rPr>
        </w:r>
        <w:r>
          <w:rPr>
            <w:noProof/>
            <w:webHidden/>
          </w:rPr>
          <w:fldChar w:fldCharType="separate"/>
        </w:r>
        <w:r>
          <w:rPr>
            <w:noProof/>
            <w:webHidden/>
          </w:rPr>
          <w:t>34</w:t>
        </w:r>
        <w:r>
          <w:rPr>
            <w:noProof/>
            <w:webHidden/>
          </w:rPr>
          <w:fldChar w:fldCharType="end"/>
        </w:r>
      </w:hyperlink>
    </w:p>
    <w:p w14:paraId="26FB8B27" w14:textId="5A115DA7"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38" w:history="1">
        <w:r w:rsidRPr="00B0352A">
          <w:rPr>
            <w:rStyle w:val="Hyperlink"/>
            <w:noProof/>
          </w:rPr>
          <w:t>Figure 14: CPU Utilization on Windows Connector Servers</w:t>
        </w:r>
        <w:r>
          <w:rPr>
            <w:noProof/>
            <w:webHidden/>
          </w:rPr>
          <w:tab/>
        </w:r>
        <w:r>
          <w:rPr>
            <w:noProof/>
            <w:webHidden/>
          </w:rPr>
          <w:fldChar w:fldCharType="begin"/>
        </w:r>
        <w:r>
          <w:rPr>
            <w:noProof/>
            <w:webHidden/>
          </w:rPr>
          <w:instrText xml:space="preserve"> PAGEREF _Toc61521838 \h </w:instrText>
        </w:r>
        <w:r>
          <w:rPr>
            <w:noProof/>
            <w:webHidden/>
          </w:rPr>
        </w:r>
        <w:r>
          <w:rPr>
            <w:noProof/>
            <w:webHidden/>
          </w:rPr>
          <w:fldChar w:fldCharType="separate"/>
        </w:r>
        <w:r>
          <w:rPr>
            <w:noProof/>
            <w:webHidden/>
          </w:rPr>
          <w:t>35</w:t>
        </w:r>
        <w:r>
          <w:rPr>
            <w:noProof/>
            <w:webHidden/>
          </w:rPr>
          <w:fldChar w:fldCharType="end"/>
        </w:r>
      </w:hyperlink>
    </w:p>
    <w:p w14:paraId="1B1624CC" w14:textId="0D192B07"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39" w:history="1">
        <w:r w:rsidRPr="00B0352A">
          <w:rPr>
            <w:rStyle w:val="Hyperlink"/>
            <w:noProof/>
          </w:rPr>
          <w:t>Figure 15: SSM Dashboard</w:t>
        </w:r>
        <w:r>
          <w:rPr>
            <w:noProof/>
            <w:webHidden/>
          </w:rPr>
          <w:tab/>
        </w:r>
        <w:r>
          <w:rPr>
            <w:noProof/>
            <w:webHidden/>
          </w:rPr>
          <w:fldChar w:fldCharType="begin"/>
        </w:r>
        <w:r>
          <w:rPr>
            <w:noProof/>
            <w:webHidden/>
          </w:rPr>
          <w:instrText xml:space="preserve"> PAGEREF _Toc61521839 \h </w:instrText>
        </w:r>
        <w:r>
          <w:rPr>
            <w:noProof/>
            <w:webHidden/>
          </w:rPr>
        </w:r>
        <w:r>
          <w:rPr>
            <w:noProof/>
            <w:webHidden/>
          </w:rPr>
          <w:fldChar w:fldCharType="separate"/>
        </w:r>
        <w:r>
          <w:rPr>
            <w:noProof/>
            <w:webHidden/>
          </w:rPr>
          <w:t>37</w:t>
        </w:r>
        <w:r>
          <w:rPr>
            <w:noProof/>
            <w:webHidden/>
          </w:rPr>
          <w:fldChar w:fldCharType="end"/>
        </w:r>
      </w:hyperlink>
    </w:p>
    <w:p w14:paraId="3B8E607B" w14:textId="6191D616"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40" w:history="1">
        <w:r w:rsidRPr="00B0352A">
          <w:rPr>
            <w:rStyle w:val="Hyperlink"/>
            <w:noProof/>
          </w:rPr>
          <w:t>Figure 16: Identity Repository</w:t>
        </w:r>
        <w:r>
          <w:rPr>
            <w:noProof/>
            <w:webHidden/>
          </w:rPr>
          <w:tab/>
        </w:r>
        <w:r>
          <w:rPr>
            <w:noProof/>
            <w:webHidden/>
          </w:rPr>
          <w:fldChar w:fldCharType="begin"/>
        </w:r>
        <w:r>
          <w:rPr>
            <w:noProof/>
            <w:webHidden/>
          </w:rPr>
          <w:instrText xml:space="preserve"> PAGEREF _Toc61521840 \h </w:instrText>
        </w:r>
        <w:r>
          <w:rPr>
            <w:noProof/>
            <w:webHidden/>
          </w:rPr>
        </w:r>
        <w:r>
          <w:rPr>
            <w:noProof/>
            <w:webHidden/>
          </w:rPr>
          <w:fldChar w:fldCharType="separate"/>
        </w:r>
        <w:r>
          <w:rPr>
            <w:noProof/>
            <w:webHidden/>
          </w:rPr>
          <w:t>37</w:t>
        </w:r>
        <w:r>
          <w:rPr>
            <w:noProof/>
            <w:webHidden/>
          </w:rPr>
          <w:fldChar w:fldCharType="end"/>
        </w:r>
      </w:hyperlink>
    </w:p>
    <w:p w14:paraId="60181544" w14:textId="0252A9DA"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41" w:history="1">
        <w:r w:rsidRPr="00B0352A">
          <w:rPr>
            <w:rStyle w:val="Hyperlink"/>
            <w:noProof/>
          </w:rPr>
          <w:t>Figure 17: SAV Roles</w:t>
        </w:r>
        <w:r>
          <w:rPr>
            <w:noProof/>
            <w:webHidden/>
          </w:rPr>
          <w:tab/>
        </w:r>
        <w:r>
          <w:rPr>
            <w:noProof/>
            <w:webHidden/>
          </w:rPr>
          <w:fldChar w:fldCharType="begin"/>
        </w:r>
        <w:r>
          <w:rPr>
            <w:noProof/>
            <w:webHidden/>
          </w:rPr>
          <w:instrText xml:space="preserve"> PAGEREF _Toc61521841 \h </w:instrText>
        </w:r>
        <w:r>
          <w:rPr>
            <w:noProof/>
            <w:webHidden/>
          </w:rPr>
        </w:r>
        <w:r>
          <w:rPr>
            <w:noProof/>
            <w:webHidden/>
          </w:rPr>
          <w:fldChar w:fldCharType="separate"/>
        </w:r>
        <w:r>
          <w:rPr>
            <w:noProof/>
            <w:webHidden/>
          </w:rPr>
          <w:t>38</w:t>
        </w:r>
        <w:r>
          <w:rPr>
            <w:noProof/>
            <w:webHidden/>
          </w:rPr>
          <w:fldChar w:fldCharType="end"/>
        </w:r>
      </w:hyperlink>
    </w:p>
    <w:p w14:paraId="16F4AF97" w14:textId="6A489F07"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42" w:history="1">
        <w:r w:rsidRPr="00B0352A">
          <w:rPr>
            <w:rStyle w:val="Hyperlink"/>
            <w:noProof/>
          </w:rPr>
          <w:t>Figure 18: SAV Role List</w:t>
        </w:r>
        <w:r>
          <w:rPr>
            <w:noProof/>
            <w:webHidden/>
          </w:rPr>
          <w:tab/>
        </w:r>
        <w:r>
          <w:rPr>
            <w:noProof/>
            <w:webHidden/>
          </w:rPr>
          <w:fldChar w:fldCharType="begin"/>
        </w:r>
        <w:r>
          <w:rPr>
            <w:noProof/>
            <w:webHidden/>
          </w:rPr>
          <w:instrText xml:space="preserve"> PAGEREF _Toc61521842 \h </w:instrText>
        </w:r>
        <w:r>
          <w:rPr>
            <w:noProof/>
            <w:webHidden/>
          </w:rPr>
        </w:r>
        <w:r>
          <w:rPr>
            <w:noProof/>
            <w:webHidden/>
          </w:rPr>
          <w:fldChar w:fldCharType="separate"/>
        </w:r>
        <w:r>
          <w:rPr>
            <w:noProof/>
            <w:webHidden/>
          </w:rPr>
          <w:t>38</w:t>
        </w:r>
        <w:r>
          <w:rPr>
            <w:noProof/>
            <w:webHidden/>
          </w:rPr>
          <w:fldChar w:fldCharType="end"/>
        </w:r>
      </w:hyperlink>
    </w:p>
    <w:p w14:paraId="4400FE2F" w14:textId="10068603"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43" w:history="1">
        <w:r w:rsidRPr="00B0352A">
          <w:rPr>
            <w:rStyle w:val="Hyperlink"/>
            <w:noProof/>
          </w:rPr>
          <w:t>Figure 19: SAV Role Details</w:t>
        </w:r>
        <w:r>
          <w:rPr>
            <w:noProof/>
            <w:webHidden/>
          </w:rPr>
          <w:tab/>
        </w:r>
        <w:r>
          <w:rPr>
            <w:noProof/>
            <w:webHidden/>
          </w:rPr>
          <w:fldChar w:fldCharType="begin"/>
        </w:r>
        <w:r>
          <w:rPr>
            <w:noProof/>
            <w:webHidden/>
          </w:rPr>
          <w:instrText xml:space="preserve"> PAGEREF _Toc61521843 \h </w:instrText>
        </w:r>
        <w:r>
          <w:rPr>
            <w:noProof/>
            <w:webHidden/>
          </w:rPr>
        </w:r>
        <w:r>
          <w:rPr>
            <w:noProof/>
            <w:webHidden/>
          </w:rPr>
          <w:fldChar w:fldCharType="separate"/>
        </w:r>
        <w:r>
          <w:rPr>
            <w:noProof/>
            <w:webHidden/>
          </w:rPr>
          <w:t>39</w:t>
        </w:r>
        <w:r>
          <w:rPr>
            <w:noProof/>
            <w:webHidden/>
          </w:rPr>
          <w:fldChar w:fldCharType="end"/>
        </w:r>
      </w:hyperlink>
    </w:p>
    <w:p w14:paraId="7524321A" w14:textId="5727102A"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44" w:history="1">
        <w:r w:rsidRPr="00B0352A">
          <w:rPr>
            <w:rStyle w:val="Hyperlink"/>
            <w:noProof/>
          </w:rPr>
          <w:t>Figure 20: SAV Role Detail</w:t>
        </w:r>
        <w:r>
          <w:rPr>
            <w:noProof/>
            <w:webHidden/>
          </w:rPr>
          <w:tab/>
        </w:r>
        <w:r>
          <w:rPr>
            <w:noProof/>
            <w:webHidden/>
          </w:rPr>
          <w:fldChar w:fldCharType="begin"/>
        </w:r>
        <w:r>
          <w:rPr>
            <w:noProof/>
            <w:webHidden/>
          </w:rPr>
          <w:instrText xml:space="preserve"> PAGEREF _Toc61521844 \h </w:instrText>
        </w:r>
        <w:r>
          <w:rPr>
            <w:noProof/>
            <w:webHidden/>
          </w:rPr>
        </w:r>
        <w:r>
          <w:rPr>
            <w:noProof/>
            <w:webHidden/>
          </w:rPr>
          <w:fldChar w:fldCharType="separate"/>
        </w:r>
        <w:r>
          <w:rPr>
            <w:noProof/>
            <w:webHidden/>
          </w:rPr>
          <w:t>39</w:t>
        </w:r>
        <w:r>
          <w:rPr>
            <w:noProof/>
            <w:webHidden/>
          </w:rPr>
          <w:fldChar w:fldCharType="end"/>
        </w:r>
      </w:hyperlink>
    </w:p>
    <w:p w14:paraId="08A31845" w14:textId="2ECB9FBE"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45" w:history="1">
        <w:r w:rsidRPr="00B0352A">
          <w:rPr>
            <w:rStyle w:val="Hyperlink"/>
            <w:noProof/>
          </w:rPr>
          <w:t>Figure 21: Add User</w:t>
        </w:r>
        <w:r>
          <w:rPr>
            <w:noProof/>
            <w:webHidden/>
          </w:rPr>
          <w:tab/>
        </w:r>
        <w:r>
          <w:rPr>
            <w:noProof/>
            <w:webHidden/>
          </w:rPr>
          <w:fldChar w:fldCharType="begin"/>
        </w:r>
        <w:r>
          <w:rPr>
            <w:noProof/>
            <w:webHidden/>
          </w:rPr>
          <w:instrText xml:space="preserve"> PAGEREF _Toc61521845 \h </w:instrText>
        </w:r>
        <w:r>
          <w:rPr>
            <w:noProof/>
            <w:webHidden/>
          </w:rPr>
        </w:r>
        <w:r>
          <w:rPr>
            <w:noProof/>
            <w:webHidden/>
          </w:rPr>
          <w:fldChar w:fldCharType="separate"/>
        </w:r>
        <w:r>
          <w:rPr>
            <w:noProof/>
            <w:webHidden/>
          </w:rPr>
          <w:t>40</w:t>
        </w:r>
        <w:r>
          <w:rPr>
            <w:noProof/>
            <w:webHidden/>
          </w:rPr>
          <w:fldChar w:fldCharType="end"/>
        </w:r>
      </w:hyperlink>
    </w:p>
    <w:p w14:paraId="73E6B640" w14:textId="7CECBC24"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46" w:history="1">
        <w:r w:rsidRPr="00B0352A">
          <w:rPr>
            <w:rStyle w:val="Hyperlink"/>
            <w:noProof/>
          </w:rPr>
          <w:t>Figure 22: Users</w:t>
        </w:r>
        <w:r>
          <w:rPr>
            <w:noProof/>
            <w:webHidden/>
          </w:rPr>
          <w:tab/>
        </w:r>
        <w:r>
          <w:rPr>
            <w:noProof/>
            <w:webHidden/>
          </w:rPr>
          <w:fldChar w:fldCharType="begin"/>
        </w:r>
        <w:r>
          <w:rPr>
            <w:noProof/>
            <w:webHidden/>
          </w:rPr>
          <w:instrText xml:space="preserve"> PAGEREF _Toc61521846 \h </w:instrText>
        </w:r>
        <w:r>
          <w:rPr>
            <w:noProof/>
            <w:webHidden/>
          </w:rPr>
        </w:r>
        <w:r>
          <w:rPr>
            <w:noProof/>
            <w:webHidden/>
          </w:rPr>
          <w:fldChar w:fldCharType="separate"/>
        </w:r>
        <w:r>
          <w:rPr>
            <w:noProof/>
            <w:webHidden/>
          </w:rPr>
          <w:t>40</w:t>
        </w:r>
        <w:r>
          <w:rPr>
            <w:noProof/>
            <w:webHidden/>
          </w:rPr>
          <w:fldChar w:fldCharType="end"/>
        </w:r>
      </w:hyperlink>
    </w:p>
    <w:p w14:paraId="74EAB560" w14:textId="782C6251"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47" w:history="1">
        <w:r w:rsidRPr="00B0352A">
          <w:rPr>
            <w:rStyle w:val="Hyperlink"/>
            <w:noProof/>
          </w:rPr>
          <w:t>Figure 23: SSM Dashboard</w:t>
        </w:r>
        <w:r>
          <w:rPr>
            <w:noProof/>
            <w:webHidden/>
          </w:rPr>
          <w:tab/>
        </w:r>
        <w:r>
          <w:rPr>
            <w:noProof/>
            <w:webHidden/>
          </w:rPr>
          <w:fldChar w:fldCharType="begin"/>
        </w:r>
        <w:r>
          <w:rPr>
            <w:noProof/>
            <w:webHidden/>
          </w:rPr>
          <w:instrText xml:space="preserve"> PAGEREF _Toc61521847 \h </w:instrText>
        </w:r>
        <w:r>
          <w:rPr>
            <w:noProof/>
            <w:webHidden/>
          </w:rPr>
        </w:r>
        <w:r>
          <w:rPr>
            <w:noProof/>
            <w:webHidden/>
          </w:rPr>
          <w:fldChar w:fldCharType="separate"/>
        </w:r>
        <w:r>
          <w:rPr>
            <w:noProof/>
            <w:webHidden/>
          </w:rPr>
          <w:t>41</w:t>
        </w:r>
        <w:r>
          <w:rPr>
            <w:noProof/>
            <w:webHidden/>
          </w:rPr>
          <w:fldChar w:fldCharType="end"/>
        </w:r>
      </w:hyperlink>
    </w:p>
    <w:p w14:paraId="6B3D1517" w14:textId="0DA49B4E"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48" w:history="1">
        <w:r w:rsidRPr="00B0352A">
          <w:rPr>
            <w:rStyle w:val="Hyperlink"/>
            <w:noProof/>
          </w:rPr>
          <w:t>Figure 24: Identity Repository</w:t>
        </w:r>
        <w:r>
          <w:rPr>
            <w:noProof/>
            <w:webHidden/>
          </w:rPr>
          <w:tab/>
        </w:r>
        <w:r>
          <w:rPr>
            <w:noProof/>
            <w:webHidden/>
          </w:rPr>
          <w:fldChar w:fldCharType="begin"/>
        </w:r>
        <w:r>
          <w:rPr>
            <w:noProof/>
            <w:webHidden/>
          </w:rPr>
          <w:instrText xml:space="preserve"> PAGEREF _Toc61521848 \h </w:instrText>
        </w:r>
        <w:r>
          <w:rPr>
            <w:noProof/>
            <w:webHidden/>
          </w:rPr>
        </w:r>
        <w:r>
          <w:rPr>
            <w:noProof/>
            <w:webHidden/>
          </w:rPr>
          <w:fldChar w:fldCharType="separate"/>
        </w:r>
        <w:r>
          <w:rPr>
            <w:noProof/>
            <w:webHidden/>
          </w:rPr>
          <w:t>41</w:t>
        </w:r>
        <w:r>
          <w:rPr>
            <w:noProof/>
            <w:webHidden/>
          </w:rPr>
          <w:fldChar w:fldCharType="end"/>
        </w:r>
      </w:hyperlink>
    </w:p>
    <w:p w14:paraId="215EFEE1" w14:textId="2BD6C9F7"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49" w:history="1">
        <w:r w:rsidRPr="00B0352A">
          <w:rPr>
            <w:rStyle w:val="Hyperlink"/>
            <w:noProof/>
          </w:rPr>
          <w:t>Figure 25: SAV Roles</w:t>
        </w:r>
        <w:r>
          <w:rPr>
            <w:noProof/>
            <w:webHidden/>
          </w:rPr>
          <w:tab/>
        </w:r>
        <w:r>
          <w:rPr>
            <w:noProof/>
            <w:webHidden/>
          </w:rPr>
          <w:fldChar w:fldCharType="begin"/>
        </w:r>
        <w:r>
          <w:rPr>
            <w:noProof/>
            <w:webHidden/>
          </w:rPr>
          <w:instrText xml:space="preserve"> PAGEREF _Toc61521849 \h </w:instrText>
        </w:r>
        <w:r>
          <w:rPr>
            <w:noProof/>
            <w:webHidden/>
          </w:rPr>
        </w:r>
        <w:r>
          <w:rPr>
            <w:noProof/>
            <w:webHidden/>
          </w:rPr>
          <w:fldChar w:fldCharType="separate"/>
        </w:r>
        <w:r>
          <w:rPr>
            <w:noProof/>
            <w:webHidden/>
          </w:rPr>
          <w:t>42</w:t>
        </w:r>
        <w:r>
          <w:rPr>
            <w:noProof/>
            <w:webHidden/>
          </w:rPr>
          <w:fldChar w:fldCharType="end"/>
        </w:r>
      </w:hyperlink>
    </w:p>
    <w:p w14:paraId="5464CA64" w14:textId="731D9AB8"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50" w:history="1">
        <w:r w:rsidRPr="00B0352A">
          <w:rPr>
            <w:rStyle w:val="Hyperlink"/>
            <w:noProof/>
          </w:rPr>
          <w:t>Figure 26: SAV Role List</w:t>
        </w:r>
        <w:r>
          <w:rPr>
            <w:noProof/>
            <w:webHidden/>
          </w:rPr>
          <w:tab/>
        </w:r>
        <w:r>
          <w:rPr>
            <w:noProof/>
            <w:webHidden/>
          </w:rPr>
          <w:fldChar w:fldCharType="begin"/>
        </w:r>
        <w:r>
          <w:rPr>
            <w:noProof/>
            <w:webHidden/>
          </w:rPr>
          <w:instrText xml:space="preserve"> PAGEREF _Toc61521850 \h </w:instrText>
        </w:r>
        <w:r>
          <w:rPr>
            <w:noProof/>
            <w:webHidden/>
          </w:rPr>
        </w:r>
        <w:r>
          <w:rPr>
            <w:noProof/>
            <w:webHidden/>
          </w:rPr>
          <w:fldChar w:fldCharType="separate"/>
        </w:r>
        <w:r>
          <w:rPr>
            <w:noProof/>
            <w:webHidden/>
          </w:rPr>
          <w:t>42</w:t>
        </w:r>
        <w:r>
          <w:rPr>
            <w:noProof/>
            <w:webHidden/>
          </w:rPr>
          <w:fldChar w:fldCharType="end"/>
        </w:r>
      </w:hyperlink>
    </w:p>
    <w:p w14:paraId="39B53133" w14:textId="27265DEA"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51" w:history="1">
        <w:r w:rsidRPr="00B0352A">
          <w:rPr>
            <w:rStyle w:val="Hyperlink"/>
            <w:noProof/>
          </w:rPr>
          <w:t>Figure 27 : Helpdesk Role Detail</w:t>
        </w:r>
        <w:r>
          <w:rPr>
            <w:noProof/>
            <w:webHidden/>
          </w:rPr>
          <w:tab/>
        </w:r>
        <w:r>
          <w:rPr>
            <w:noProof/>
            <w:webHidden/>
          </w:rPr>
          <w:fldChar w:fldCharType="begin"/>
        </w:r>
        <w:r>
          <w:rPr>
            <w:noProof/>
            <w:webHidden/>
          </w:rPr>
          <w:instrText xml:space="preserve"> PAGEREF _Toc61521851 \h </w:instrText>
        </w:r>
        <w:r>
          <w:rPr>
            <w:noProof/>
            <w:webHidden/>
          </w:rPr>
        </w:r>
        <w:r>
          <w:rPr>
            <w:noProof/>
            <w:webHidden/>
          </w:rPr>
          <w:fldChar w:fldCharType="separate"/>
        </w:r>
        <w:r>
          <w:rPr>
            <w:noProof/>
            <w:webHidden/>
          </w:rPr>
          <w:t>43</w:t>
        </w:r>
        <w:r>
          <w:rPr>
            <w:noProof/>
            <w:webHidden/>
          </w:rPr>
          <w:fldChar w:fldCharType="end"/>
        </w:r>
      </w:hyperlink>
    </w:p>
    <w:p w14:paraId="772D4751" w14:textId="691D6429"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52" w:history="1">
        <w:r w:rsidRPr="00B0352A">
          <w:rPr>
            <w:rStyle w:val="Hyperlink"/>
            <w:noProof/>
          </w:rPr>
          <w:t>Figure 28: SAV Role Detail</w:t>
        </w:r>
        <w:r>
          <w:rPr>
            <w:noProof/>
            <w:webHidden/>
          </w:rPr>
          <w:tab/>
        </w:r>
        <w:r>
          <w:rPr>
            <w:noProof/>
            <w:webHidden/>
          </w:rPr>
          <w:fldChar w:fldCharType="begin"/>
        </w:r>
        <w:r>
          <w:rPr>
            <w:noProof/>
            <w:webHidden/>
          </w:rPr>
          <w:instrText xml:space="preserve"> PAGEREF _Toc61521852 \h </w:instrText>
        </w:r>
        <w:r>
          <w:rPr>
            <w:noProof/>
            <w:webHidden/>
          </w:rPr>
        </w:r>
        <w:r>
          <w:rPr>
            <w:noProof/>
            <w:webHidden/>
          </w:rPr>
          <w:fldChar w:fldCharType="separate"/>
        </w:r>
        <w:r>
          <w:rPr>
            <w:noProof/>
            <w:webHidden/>
          </w:rPr>
          <w:t>43</w:t>
        </w:r>
        <w:r>
          <w:rPr>
            <w:noProof/>
            <w:webHidden/>
          </w:rPr>
          <w:fldChar w:fldCharType="end"/>
        </w:r>
      </w:hyperlink>
    </w:p>
    <w:p w14:paraId="1F15EDCE" w14:textId="5A584713"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53" w:history="1">
        <w:r w:rsidRPr="00B0352A">
          <w:rPr>
            <w:rStyle w:val="Hyperlink"/>
            <w:noProof/>
          </w:rPr>
          <w:t>Figure 29: Add User</w:t>
        </w:r>
        <w:r>
          <w:rPr>
            <w:noProof/>
            <w:webHidden/>
          </w:rPr>
          <w:tab/>
        </w:r>
        <w:r>
          <w:rPr>
            <w:noProof/>
            <w:webHidden/>
          </w:rPr>
          <w:fldChar w:fldCharType="begin"/>
        </w:r>
        <w:r>
          <w:rPr>
            <w:noProof/>
            <w:webHidden/>
          </w:rPr>
          <w:instrText xml:space="preserve"> PAGEREF _Toc61521853 \h </w:instrText>
        </w:r>
        <w:r>
          <w:rPr>
            <w:noProof/>
            <w:webHidden/>
          </w:rPr>
        </w:r>
        <w:r>
          <w:rPr>
            <w:noProof/>
            <w:webHidden/>
          </w:rPr>
          <w:fldChar w:fldCharType="separate"/>
        </w:r>
        <w:r>
          <w:rPr>
            <w:noProof/>
            <w:webHidden/>
          </w:rPr>
          <w:t>44</w:t>
        </w:r>
        <w:r>
          <w:rPr>
            <w:noProof/>
            <w:webHidden/>
          </w:rPr>
          <w:fldChar w:fldCharType="end"/>
        </w:r>
      </w:hyperlink>
    </w:p>
    <w:p w14:paraId="2750C996" w14:textId="349C7586"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54" w:history="1">
        <w:r w:rsidRPr="00B0352A">
          <w:rPr>
            <w:rStyle w:val="Hyperlink"/>
            <w:noProof/>
          </w:rPr>
          <w:t>Figure 30: Users</w:t>
        </w:r>
        <w:r>
          <w:rPr>
            <w:noProof/>
            <w:webHidden/>
          </w:rPr>
          <w:tab/>
        </w:r>
        <w:r>
          <w:rPr>
            <w:noProof/>
            <w:webHidden/>
          </w:rPr>
          <w:fldChar w:fldCharType="begin"/>
        </w:r>
        <w:r>
          <w:rPr>
            <w:noProof/>
            <w:webHidden/>
          </w:rPr>
          <w:instrText xml:space="preserve"> PAGEREF _Toc61521854 \h </w:instrText>
        </w:r>
        <w:r>
          <w:rPr>
            <w:noProof/>
            <w:webHidden/>
          </w:rPr>
        </w:r>
        <w:r>
          <w:rPr>
            <w:noProof/>
            <w:webHidden/>
          </w:rPr>
          <w:fldChar w:fldCharType="separate"/>
        </w:r>
        <w:r>
          <w:rPr>
            <w:noProof/>
            <w:webHidden/>
          </w:rPr>
          <w:t>44</w:t>
        </w:r>
        <w:r>
          <w:rPr>
            <w:noProof/>
            <w:webHidden/>
          </w:rPr>
          <w:fldChar w:fldCharType="end"/>
        </w:r>
      </w:hyperlink>
    </w:p>
    <w:p w14:paraId="6152397C" w14:textId="2ECC42F7"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55" w:history="1">
        <w:r w:rsidRPr="00B0352A">
          <w:rPr>
            <w:rStyle w:val="Hyperlink"/>
            <w:noProof/>
          </w:rPr>
          <w:t>Figure 31: SSM Dashboard</w:t>
        </w:r>
        <w:r>
          <w:rPr>
            <w:noProof/>
            <w:webHidden/>
          </w:rPr>
          <w:tab/>
        </w:r>
        <w:r>
          <w:rPr>
            <w:noProof/>
            <w:webHidden/>
          </w:rPr>
          <w:fldChar w:fldCharType="begin"/>
        </w:r>
        <w:r>
          <w:rPr>
            <w:noProof/>
            <w:webHidden/>
          </w:rPr>
          <w:instrText xml:space="preserve"> PAGEREF _Toc61521855 \h </w:instrText>
        </w:r>
        <w:r>
          <w:rPr>
            <w:noProof/>
            <w:webHidden/>
          </w:rPr>
        </w:r>
        <w:r>
          <w:rPr>
            <w:noProof/>
            <w:webHidden/>
          </w:rPr>
          <w:fldChar w:fldCharType="separate"/>
        </w:r>
        <w:r>
          <w:rPr>
            <w:noProof/>
            <w:webHidden/>
          </w:rPr>
          <w:t>45</w:t>
        </w:r>
        <w:r>
          <w:rPr>
            <w:noProof/>
            <w:webHidden/>
          </w:rPr>
          <w:fldChar w:fldCharType="end"/>
        </w:r>
      </w:hyperlink>
    </w:p>
    <w:p w14:paraId="2A743A84" w14:textId="4C03C63F"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56" w:history="1">
        <w:r w:rsidRPr="00B0352A">
          <w:rPr>
            <w:rStyle w:val="Hyperlink"/>
            <w:noProof/>
          </w:rPr>
          <w:t>Figure 32: Identity Repository</w:t>
        </w:r>
        <w:r>
          <w:rPr>
            <w:noProof/>
            <w:webHidden/>
          </w:rPr>
          <w:tab/>
        </w:r>
        <w:r>
          <w:rPr>
            <w:noProof/>
            <w:webHidden/>
          </w:rPr>
          <w:fldChar w:fldCharType="begin"/>
        </w:r>
        <w:r>
          <w:rPr>
            <w:noProof/>
            <w:webHidden/>
          </w:rPr>
          <w:instrText xml:space="preserve"> PAGEREF _Toc61521856 \h </w:instrText>
        </w:r>
        <w:r>
          <w:rPr>
            <w:noProof/>
            <w:webHidden/>
          </w:rPr>
        </w:r>
        <w:r>
          <w:rPr>
            <w:noProof/>
            <w:webHidden/>
          </w:rPr>
          <w:fldChar w:fldCharType="separate"/>
        </w:r>
        <w:r>
          <w:rPr>
            <w:noProof/>
            <w:webHidden/>
          </w:rPr>
          <w:t>45</w:t>
        </w:r>
        <w:r>
          <w:rPr>
            <w:noProof/>
            <w:webHidden/>
          </w:rPr>
          <w:fldChar w:fldCharType="end"/>
        </w:r>
      </w:hyperlink>
    </w:p>
    <w:p w14:paraId="47F5A615" w14:textId="7210CAD8"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57" w:history="1">
        <w:r w:rsidRPr="00B0352A">
          <w:rPr>
            <w:rStyle w:val="Hyperlink"/>
            <w:noProof/>
          </w:rPr>
          <w:t>Figure 33: SAV Roles</w:t>
        </w:r>
        <w:r>
          <w:rPr>
            <w:noProof/>
            <w:webHidden/>
          </w:rPr>
          <w:tab/>
        </w:r>
        <w:r>
          <w:rPr>
            <w:noProof/>
            <w:webHidden/>
          </w:rPr>
          <w:fldChar w:fldCharType="begin"/>
        </w:r>
        <w:r>
          <w:rPr>
            <w:noProof/>
            <w:webHidden/>
          </w:rPr>
          <w:instrText xml:space="preserve"> PAGEREF _Toc61521857 \h </w:instrText>
        </w:r>
        <w:r>
          <w:rPr>
            <w:noProof/>
            <w:webHidden/>
          </w:rPr>
        </w:r>
        <w:r>
          <w:rPr>
            <w:noProof/>
            <w:webHidden/>
          </w:rPr>
          <w:fldChar w:fldCharType="separate"/>
        </w:r>
        <w:r>
          <w:rPr>
            <w:noProof/>
            <w:webHidden/>
          </w:rPr>
          <w:t>46</w:t>
        </w:r>
        <w:r>
          <w:rPr>
            <w:noProof/>
            <w:webHidden/>
          </w:rPr>
          <w:fldChar w:fldCharType="end"/>
        </w:r>
      </w:hyperlink>
    </w:p>
    <w:p w14:paraId="35F13C16" w14:textId="08529D35"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58" w:history="1">
        <w:r w:rsidRPr="00B0352A">
          <w:rPr>
            <w:rStyle w:val="Hyperlink"/>
            <w:noProof/>
          </w:rPr>
          <w:t>Figure 34: SAV Role List</w:t>
        </w:r>
        <w:r>
          <w:rPr>
            <w:noProof/>
            <w:webHidden/>
          </w:rPr>
          <w:tab/>
        </w:r>
        <w:r>
          <w:rPr>
            <w:noProof/>
            <w:webHidden/>
          </w:rPr>
          <w:fldChar w:fldCharType="begin"/>
        </w:r>
        <w:r>
          <w:rPr>
            <w:noProof/>
            <w:webHidden/>
          </w:rPr>
          <w:instrText xml:space="preserve"> PAGEREF _Toc61521858 \h </w:instrText>
        </w:r>
        <w:r>
          <w:rPr>
            <w:noProof/>
            <w:webHidden/>
          </w:rPr>
        </w:r>
        <w:r>
          <w:rPr>
            <w:noProof/>
            <w:webHidden/>
          </w:rPr>
          <w:fldChar w:fldCharType="separate"/>
        </w:r>
        <w:r>
          <w:rPr>
            <w:noProof/>
            <w:webHidden/>
          </w:rPr>
          <w:t>46</w:t>
        </w:r>
        <w:r>
          <w:rPr>
            <w:noProof/>
            <w:webHidden/>
          </w:rPr>
          <w:fldChar w:fldCharType="end"/>
        </w:r>
      </w:hyperlink>
    </w:p>
    <w:p w14:paraId="029AE446" w14:textId="6DF9DBFF"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59" w:history="1">
        <w:r w:rsidRPr="00B0352A">
          <w:rPr>
            <w:rStyle w:val="Hyperlink"/>
            <w:noProof/>
          </w:rPr>
          <w:t>Figure 35: Admin SAV Role Details</w:t>
        </w:r>
        <w:r>
          <w:rPr>
            <w:noProof/>
            <w:webHidden/>
          </w:rPr>
          <w:tab/>
        </w:r>
        <w:r>
          <w:rPr>
            <w:noProof/>
            <w:webHidden/>
          </w:rPr>
          <w:fldChar w:fldCharType="begin"/>
        </w:r>
        <w:r>
          <w:rPr>
            <w:noProof/>
            <w:webHidden/>
          </w:rPr>
          <w:instrText xml:space="preserve"> PAGEREF _Toc61521859 \h </w:instrText>
        </w:r>
        <w:r>
          <w:rPr>
            <w:noProof/>
            <w:webHidden/>
          </w:rPr>
        </w:r>
        <w:r>
          <w:rPr>
            <w:noProof/>
            <w:webHidden/>
          </w:rPr>
          <w:fldChar w:fldCharType="separate"/>
        </w:r>
        <w:r>
          <w:rPr>
            <w:noProof/>
            <w:webHidden/>
          </w:rPr>
          <w:t>47</w:t>
        </w:r>
        <w:r>
          <w:rPr>
            <w:noProof/>
            <w:webHidden/>
          </w:rPr>
          <w:fldChar w:fldCharType="end"/>
        </w:r>
      </w:hyperlink>
    </w:p>
    <w:p w14:paraId="0B340176" w14:textId="06E6C16A"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60" w:history="1">
        <w:r w:rsidRPr="00B0352A">
          <w:rPr>
            <w:rStyle w:val="Hyperlink"/>
            <w:noProof/>
          </w:rPr>
          <w:t>Figure 36 : Remove User from Role</w:t>
        </w:r>
        <w:r>
          <w:rPr>
            <w:noProof/>
            <w:webHidden/>
          </w:rPr>
          <w:tab/>
        </w:r>
        <w:r>
          <w:rPr>
            <w:noProof/>
            <w:webHidden/>
          </w:rPr>
          <w:fldChar w:fldCharType="begin"/>
        </w:r>
        <w:r>
          <w:rPr>
            <w:noProof/>
            <w:webHidden/>
          </w:rPr>
          <w:instrText xml:space="preserve"> PAGEREF _Toc61521860 \h </w:instrText>
        </w:r>
        <w:r>
          <w:rPr>
            <w:noProof/>
            <w:webHidden/>
          </w:rPr>
        </w:r>
        <w:r>
          <w:rPr>
            <w:noProof/>
            <w:webHidden/>
          </w:rPr>
          <w:fldChar w:fldCharType="separate"/>
        </w:r>
        <w:r>
          <w:rPr>
            <w:noProof/>
            <w:webHidden/>
          </w:rPr>
          <w:t>47</w:t>
        </w:r>
        <w:r>
          <w:rPr>
            <w:noProof/>
            <w:webHidden/>
          </w:rPr>
          <w:fldChar w:fldCharType="end"/>
        </w:r>
      </w:hyperlink>
    </w:p>
    <w:p w14:paraId="6528CFE7" w14:textId="1FA2A259"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61" w:history="1">
        <w:r w:rsidRPr="00B0352A">
          <w:rPr>
            <w:rStyle w:val="Hyperlink"/>
            <w:noProof/>
          </w:rPr>
          <w:t>Figure 37: SSM Dashboard</w:t>
        </w:r>
        <w:r>
          <w:rPr>
            <w:noProof/>
            <w:webHidden/>
          </w:rPr>
          <w:tab/>
        </w:r>
        <w:r>
          <w:rPr>
            <w:noProof/>
            <w:webHidden/>
          </w:rPr>
          <w:fldChar w:fldCharType="begin"/>
        </w:r>
        <w:r>
          <w:rPr>
            <w:noProof/>
            <w:webHidden/>
          </w:rPr>
          <w:instrText xml:space="preserve"> PAGEREF _Toc61521861 \h </w:instrText>
        </w:r>
        <w:r>
          <w:rPr>
            <w:noProof/>
            <w:webHidden/>
          </w:rPr>
        </w:r>
        <w:r>
          <w:rPr>
            <w:noProof/>
            <w:webHidden/>
          </w:rPr>
          <w:fldChar w:fldCharType="separate"/>
        </w:r>
        <w:r>
          <w:rPr>
            <w:noProof/>
            <w:webHidden/>
          </w:rPr>
          <w:t>48</w:t>
        </w:r>
        <w:r>
          <w:rPr>
            <w:noProof/>
            <w:webHidden/>
          </w:rPr>
          <w:fldChar w:fldCharType="end"/>
        </w:r>
      </w:hyperlink>
    </w:p>
    <w:p w14:paraId="69BCBF0D" w14:textId="0522CE03"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62" w:history="1">
        <w:r w:rsidRPr="00B0352A">
          <w:rPr>
            <w:rStyle w:val="Hyperlink"/>
            <w:noProof/>
          </w:rPr>
          <w:t>Figure 38: Identity Repository</w:t>
        </w:r>
        <w:r>
          <w:rPr>
            <w:noProof/>
            <w:webHidden/>
          </w:rPr>
          <w:tab/>
        </w:r>
        <w:r>
          <w:rPr>
            <w:noProof/>
            <w:webHidden/>
          </w:rPr>
          <w:fldChar w:fldCharType="begin"/>
        </w:r>
        <w:r>
          <w:rPr>
            <w:noProof/>
            <w:webHidden/>
          </w:rPr>
          <w:instrText xml:space="preserve"> PAGEREF _Toc61521862 \h </w:instrText>
        </w:r>
        <w:r>
          <w:rPr>
            <w:noProof/>
            <w:webHidden/>
          </w:rPr>
        </w:r>
        <w:r>
          <w:rPr>
            <w:noProof/>
            <w:webHidden/>
          </w:rPr>
          <w:fldChar w:fldCharType="separate"/>
        </w:r>
        <w:r>
          <w:rPr>
            <w:noProof/>
            <w:webHidden/>
          </w:rPr>
          <w:t>48</w:t>
        </w:r>
        <w:r>
          <w:rPr>
            <w:noProof/>
            <w:webHidden/>
          </w:rPr>
          <w:fldChar w:fldCharType="end"/>
        </w:r>
      </w:hyperlink>
    </w:p>
    <w:p w14:paraId="08FA4718" w14:textId="43CE35CD"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63" w:history="1">
        <w:r w:rsidRPr="00B0352A">
          <w:rPr>
            <w:rStyle w:val="Hyperlink"/>
            <w:noProof/>
          </w:rPr>
          <w:t>Figure 39: SAV Roles</w:t>
        </w:r>
        <w:r>
          <w:rPr>
            <w:noProof/>
            <w:webHidden/>
          </w:rPr>
          <w:tab/>
        </w:r>
        <w:r>
          <w:rPr>
            <w:noProof/>
            <w:webHidden/>
          </w:rPr>
          <w:fldChar w:fldCharType="begin"/>
        </w:r>
        <w:r>
          <w:rPr>
            <w:noProof/>
            <w:webHidden/>
          </w:rPr>
          <w:instrText xml:space="preserve"> PAGEREF _Toc61521863 \h </w:instrText>
        </w:r>
        <w:r>
          <w:rPr>
            <w:noProof/>
            <w:webHidden/>
          </w:rPr>
        </w:r>
        <w:r>
          <w:rPr>
            <w:noProof/>
            <w:webHidden/>
          </w:rPr>
          <w:fldChar w:fldCharType="separate"/>
        </w:r>
        <w:r>
          <w:rPr>
            <w:noProof/>
            <w:webHidden/>
          </w:rPr>
          <w:t>49</w:t>
        </w:r>
        <w:r>
          <w:rPr>
            <w:noProof/>
            <w:webHidden/>
          </w:rPr>
          <w:fldChar w:fldCharType="end"/>
        </w:r>
      </w:hyperlink>
    </w:p>
    <w:p w14:paraId="04861061" w14:textId="67C52346"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64" w:history="1">
        <w:r w:rsidRPr="00B0352A">
          <w:rPr>
            <w:rStyle w:val="Hyperlink"/>
            <w:noProof/>
          </w:rPr>
          <w:t>Figure 40: SAV Role List</w:t>
        </w:r>
        <w:r>
          <w:rPr>
            <w:noProof/>
            <w:webHidden/>
          </w:rPr>
          <w:tab/>
        </w:r>
        <w:r>
          <w:rPr>
            <w:noProof/>
            <w:webHidden/>
          </w:rPr>
          <w:fldChar w:fldCharType="begin"/>
        </w:r>
        <w:r>
          <w:rPr>
            <w:noProof/>
            <w:webHidden/>
          </w:rPr>
          <w:instrText xml:space="preserve"> PAGEREF _Toc61521864 \h </w:instrText>
        </w:r>
        <w:r>
          <w:rPr>
            <w:noProof/>
            <w:webHidden/>
          </w:rPr>
        </w:r>
        <w:r>
          <w:rPr>
            <w:noProof/>
            <w:webHidden/>
          </w:rPr>
          <w:fldChar w:fldCharType="separate"/>
        </w:r>
        <w:r>
          <w:rPr>
            <w:noProof/>
            <w:webHidden/>
          </w:rPr>
          <w:t>49</w:t>
        </w:r>
        <w:r>
          <w:rPr>
            <w:noProof/>
            <w:webHidden/>
          </w:rPr>
          <w:fldChar w:fldCharType="end"/>
        </w:r>
      </w:hyperlink>
    </w:p>
    <w:p w14:paraId="262F169B" w14:textId="7F3DD92C"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65" w:history="1">
        <w:r w:rsidRPr="00B0352A">
          <w:rPr>
            <w:rStyle w:val="Hyperlink"/>
            <w:noProof/>
          </w:rPr>
          <w:t>Figure 41: Admin SAV Role Details</w:t>
        </w:r>
        <w:r>
          <w:rPr>
            <w:noProof/>
            <w:webHidden/>
          </w:rPr>
          <w:tab/>
        </w:r>
        <w:r>
          <w:rPr>
            <w:noProof/>
            <w:webHidden/>
          </w:rPr>
          <w:fldChar w:fldCharType="begin"/>
        </w:r>
        <w:r>
          <w:rPr>
            <w:noProof/>
            <w:webHidden/>
          </w:rPr>
          <w:instrText xml:space="preserve"> PAGEREF _Toc61521865 \h </w:instrText>
        </w:r>
        <w:r>
          <w:rPr>
            <w:noProof/>
            <w:webHidden/>
          </w:rPr>
        </w:r>
        <w:r>
          <w:rPr>
            <w:noProof/>
            <w:webHidden/>
          </w:rPr>
          <w:fldChar w:fldCharType="separate"/>
        </w:r>
        <w:r>
          <w:rPr>
            <w:noProof/>
            <w:webHidden/>
          </w:rPr>
          <w:t>50</w:t>
        </w:r>
        <w:r>
          <w:rPr>
            <w:noProof/>
            <w:webHidden/>
          </w:rPr>
          <w:fldChar w:fldCharType="end"/>
        </w:r>
      </w:hyperlink>
    </w:p>
    <w:p w14:paraId="77830914" w14:textId="28D23E5C"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66" w:history="1">
        <w:r w:rsidRPr="00B0352A">
          <w:rPr>
            <w:rStyle w:val="Hyperlink"/>
            <w:noProof/>
          </w:rPr>
          <w:t>Figure 42 : Remove User from Role</w:t>
        </w:r>
        <w:r>
          <w:rPr>
            <w:noProof/>
            <w:webHidden/>
          </w:rPr>
          <w:tab/>
        </w:r>
        <w:r>
          <w:rPr>
            <w:noProof/>
            <w:webHidden/>
          </w:rPr>
          <w:fldChar w:fldCharType="begin"/>
        </w:r>
        <w:r>
          <w:rPr>
            <w:noProof/>
            <w:webHidden/>
          </w:rPr>
          <w:instrText xml:space="preserve"> PAGEREF _Toc61521866 \h </w:instrText>
        </w:r>
        <w:r>
          <w:rPr>
            <w:noProof/>
            <w:webHidden/>
          </w:rPr>
        </w:r>
        <w:r>
          <w:rPr>
            <w:noProof/>
            <w:webHidden/>
          </w:rPr>
          <w:fldChar w:fldCharType="separate"/>
        </w:r>
        <w:r>
          <w:rPr>
            <w:noProof/>
            <w:webHidden/>
          </w:rPr>
          <w:t>50</w:t>
        </w:r>
        <w:r>
          <w:rPr>
            <w:noProof/>
            <w:webHidden/>
          </w:rPr>
          <w:fldChar w:fldCharType="end"/>
        </w:r>
      </w:hyperlink>
    </w:p>
    <w:p w14:paraId="79003D1F" w14:textId="4838F804"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67" w:history="1">
        <w:r w:rsidRPr="00B0352A">
          <w:rPr>
            <w:rStyle w:val="Hyperlink"/>
            <w:noProof/>
          </w:rPr>
          <w:t>Figure 43 : SSM User Interface Branding</w:t>
        </w:r>
        <w:r>
          <w:rPr>
            <w:noProof/>
            <w:webHidden/>
          </w:rPr>
          <w:tab/>
        </w:r>
        <w:r>
          <w:rPr>
            <w:noProof/>
            <w:webHidden/>
          </w:rPr>
          <w:fldChar w:fldCharType="begin"/>
        </w:r>
        <w:r>
          <w:rPr>
            <w:noProof/>
            <w:webHidden/>
          </w:rPr>
          <w:instrText xml:space="preserve"> PAGEREF _Toc61521867 \h </w:instrText>
        </w:r>
        <w:r>
          <w:rPr>
            <w:noProof/>
            <w:webHidden/>
          </w:rPr>
        </w:r>
        <w:r>
          <w:rPr>
            <w:noProof/>
            <w:webHidden/>
          </w:rPr>
          <w:fldChar w:fldCharType="separate"/>
        </w:r>
        <w:r>
          <w:rPr>
            <w:noProof/>
            <w:webHidden/>
          </w:rPr>
          <w:t>51</w:t>
        </w:r>
        <w:r>
          <w:rPr>
            <w:noProof/>
            <w:webHidden/>
          </w:rPr>
          <w:fldChar w:fldCharType="end"/>
        </w:r>
      </w:hyperlink>
    </w:p>
    <w:p w14:paraId="1935CE04" w14:textId="07E04FDB"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68" w:history="1">
        <w:r w:rsidRPr="00B0352A">
          <w:rPr>
            <w:rStyle w:val="Hyperlink"/>
            <w:noProof/>
          </w:rPr>
          <w:t>Figure 44 : UI Branding</w:t>
        </w:r>
        <w:r>
          <w:rPr>
            <w:noProof/>
            <w:webHidden/>
          </w:rPr>
          <w:tab/>
        </w:r>
        <w:r>
          <w:rPr>
            <w:noProof/>
            <w:webHidden/>
          </w:rPr>
          <w:fldChar w:fldCharType="begin"/>
        </w:r>
        <w:r>
          <w:rPr>
            <w:noProof/>
            <w:webHidden/>
          </w:rPr>
          <w:instrText xml:space="preserve"> PAGEREF _Toc61521868 \h </w:instrText>
        </w:r>
        <w:r>
          <w:rPr>
            <w:noProof/>
            <w:webHidden/>
          </w:rPr>
        </w:r>
        <w:r>
          <w:rPr>
            <w:noProof/>
            <w:webHidden/>
          </w:rPr>
          <w:fldChar w:fldCharType="separate"/>
        </w:r>
        <w:r>
          <w:rPr>
            <w:noProof/>
            <w:webHidden/>
          </w:rPr>
          <w:t>52</w:t>
        </w:r>
        <w:r>
          <w:rPr>
            <w:noProof/>
            <w:webHidden/>
          </w:rPr>
          <w:fldChar w:fldCharType="end"/>
        </w:r>
      </w:hyperlink>
    </w:p>
    <w:p w14:paraId="402D3DC1" w14:textId="513484F0"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69" w:history="1">
        <w:r w:rsidRPr="00B0352A">
          <w:rPr>
            <w:rStyle w:val="Hyperlink"/>
            <w:noProof/>
          </w:rPr>
          <w:t>Figure 45 : Top Navigation</w:t>
        </w:r>
        <w:r>
          <w:rPr>
            <w:noProof/>
            <w:webHidden/>
          </w:rPr>
          <w:tab/>
        </w:r>
        <w:r>
          <w:rPr>
            <w:noProof/>
            <w:webHidden/>
          </w:rPr>
          <w:fldChar w:fldCharType="begin"/>
        </w:r>
        <w:r>
          <w:rPr>
            <w:noProof/>
            <w:webHidden/>
          </w:rPr>
          <w:instrText xml:space="preserve"> PAGEREF _Toc61521869 \h </w:instrText>
        </w:r>
        <w:r>
          <w:rPr>
            <w:noProof/>
            <w:webHidden/>
          </w:rPr>
        </w:r>
        <w:r>
          <w:rPr>
            <w:noProof/>
            <w:webHidden/>
          </w:rPr>
          <w:fldChar w:fldCharType="separate"/>
        </w:r>
        <w:r>
          <w:rPr>
            <w:noProof/>
            <w:webHidden/>
          </w:rPr>
          <w:t>52</w:t>
        </w:r>
        <w:r>
          <w:rPr>
            <w:noProof/>
            <w:webHidden/>
          </w:rPr>
          <w:fldChar w:fldCharType="end"/>
        </w:r>
      </w:hyperlink>
    </w:p>
    <w:p w14:paraId="22A6E7D6" w14:textId="552B2370"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70" w:history="1">
        <w:r w:rsidRPr="00B0352A">
          <w:rPr>
            <w:rStyle w:val="Hyperlink"/>
            <w:noProof/>
          </w:rPr>
          <w:t>Figure 46 : Application Logo</w:t>
        </w:r>
        <w:r>
          <w:rPr>
            <w:noProof/>
            <w:webHidden/>
          </w:rPr>
          <w:tab/>
        </w:r>
        <w:r>
          <w:rPr>
            <w:noProof/>
            <w:webHidden/>
          </w:rPr>
          <w:fldChar w:fldCharType="begin"/>
        </w:r>
        <w:r>
          <w:rPr>
            <w:noProof/>
            <w:webHidden/>
          </w:rPr>
          <w:instrText xml:space="preserve"> PAGEREF _Toc61521870 \h </w:instrText>
        </w:r>
        <w:r>
          <w:rPr>
            <w:noProof/>
            <w:webHidden/>
          </w:rPr>
        </w:r>
        <w:r>
          <w:rPr>
            <w:noProof/>
            <w:webHidden/>
          </w:rPr>
          <w:fldChar w:fldCharType="separate"/>
        </w:r>
        <w:r>
          <w:rPr>
            <w:noProof/>
            <w:webHidden/>
          </w:rPr>
          <w:t>53</w:t>
        </w:r>
        <w:r>
          <w:rPr>
            <w:noProof/>
            <w:webHidden/>
          </w:rPr>
          <w:fldChar w:fldCharType="end"/>
        </w:r>
      </w:hyperlink>
    </w:p>
    <w:p w14:paraId="7818C498" w14:textId="76C22645"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71" w:history="1">
        <w:r w:rsidRPr="00B0352A">
          <w:rPr>
            <w:rStyle w:val="Hyperlink"/>
            <w:noProof/>
          </w:rPr>
          <w:t>Figure 47 : UI Branding</w:t>
        </w:r>
        <w:r>
          <w:rPr>
            <w:noProof/>
            <w:webHidden/>
          </w:rPr>
          <w:tab/>
        </w:r>
        <w:r>
          <w:rPr>
            <w:noProof/>
            <w:webHidden/>
          </w:rPr>
          <w:fldChar w:fldCharType="begin"/>
        </w:r>
        <w:r>
          <w:rPr>
            <w:noProof/>
            <w:webHidden/>
          </w:rPr>
          <w:instrText xml:space="preserve"> PAGEREF _Toc61521871 \h </w:instrText>
        </w:r>
        <w:r>
          <w:rPr>
            <w:noProof/>
            <w:webHidden/>
          </w:rPr>
        </w:r>
        <w:r>
          <w:rPr>
            <w:noProof/>
            <w:webHidden/>
          </w:rPr>
          <w:fldChar w:fldCharType="separate"/>
        </w:r>
        <w:r>
          <w:rPr>
            <w:noProof/>
            <w:webHidden/>
          </w:rPr>
          <w:t>53</w:t>
        </w:r>
        <w:r>
          <w:rPr>
            <w:noProof/>
            <w:webHidden/>
          </w:rPr>
          <w:fldChar w:fldCharType="end"/>
        </w:r>
      </w:hyperlink>
    </w:p>
    <w:p w14:paraId="693B02D6" w14:textId="37F23F98"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72" w:history="1">
        <w:r w:rsidRPr="00B0352A">
          <w:rPr>
            <w:rStyle w:val="Hyperlink"/>
            <w:noProof/>
          </w:rPr>
          <w:t>Figure 48 : Top Navigation</w:t>
        </w:r>
        <w:r>
          <w:rPr>
            <w:noProof/>
            <w:webHidden/>
          </w:rPr>
          <w:tab/>
        </w:r>
        <w:r>
          <w:rPr>
            <w:noProof/>
            <w:webHidden/>
          </w:rPr>
          <w:fldChar w:fldCharType="begin"/>
        </w:r>
        <w:r>
          <w:rPr>
            <w:noProof/>
            <w:webHidden/>
          </w:rPr>
          <w:instrText xml:space="preserve"> PAGEREF _Toc61521872 \h </w:instrText>
        </w:r>
        <w:r>
          <w:rPr>
            <w:noProof/>
            <w:webHidden/>
          </w:rPr>
        </w:r>
        <w:r>
          <w:rPr>
            <w:noProof/>
            <w:webHidden/>
          </w:rPr>
          <w:fldChar w:fldCharType="separate"/>
        </w:r>
        <w:r>
          <w:rPr>
            <w:noProof/>
            <w:webHidden/>
          </w:rPr>
          <w:t>54</w:t>
        </w:r>
        <w:r>
          <w:rPr>
            <w:noProof/>
            <w:webHidden/>
          </w:rPr>
          <w:fldChar w:fldCharType="end"/>
        </w:r>
      </w:hyperlink>
    </w:p>
    <w:p w14:paraId="17E8C341" w14:textId="1E0F34A7"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73" w:history="1">
        <w:r w:rsidRPr="00B0352A">
          <w:rPr>
            <w:rStyle w:val="Hyperlink"/>
            <w:rFonts w:cstheme="minorHAnsi"/>
            <w:noProof/>
            <w:lang w:val="en-GB"/>
          </w:rPr>
          <w:t>Figure 49 : Provisioning Job</w:t>
        </w:r>
        <w:r>
          <w:rPr>
            <w:noProof/>
            <w:webHidden/>
          </w:rPr>
          <w:tab/>
        </w:r>
        <w:r>
          <w:rPr>
            <w:noProof/>
            <w:webHidden/>
          </w:rPr>
          <w:fldChar w:fldCharType="begin"/>
        </w:r>
        <w:r>
          <w:rPr>
            <w:noProof/>
            <w:webHidden/>
          </w:rPr>
          <w:instrText xml:space="preserve"> PAGEREF _Toc61521873 \h </w:instrText>
        </w:r>
        <w:r>
          <w:rPr>
            <w:noProof/>
            <w:webHidden/>
          </w:rPr>
        </w:r>
        <w:r>
          <w:rPr>
            <w:noProof/>
            <w:webHidden/>
          </w:rPr>
          <w:fldChar w:fldCharType="separate"/>
        </w:r>
        <w:r>
          <w:rPr>
            <w:noProof/>
            <w:webHidden/>
          </w:rPr>
          <w:t>55</w:t>
        </w:r>
        <w:r>
          <w:rPr>
            <w:noProof/>
            <w:webHidden/>
          </w:rPr>
          <w:fldChar w:fldCharType="end"/>
        </w:r>
      </w:hyperlink>
    </w:p>
    <w:p w14:paraId="57976396" w14:textId="6D8826C0"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74" w:history="1">
        <w:r w:rsidRPr="00B0352A">
          <w:rPr>
            <w:rStyle w:val="Hyperlink"/>
            <w:noProof/>
          </w:rPr>
          <w:t>Figure 50 : Job Detail</w:t>
        </w:r>
        <w:r>
          <w:rPr>
            <w:noProof/>
            <w:webHidden/>
          </w:rPr>
          <w:tab/>
        </w:r>
        <w:r>
          <w:rPr>
            <w:noProof/>
            <w:webHidden/>
          </w:rPr>
          <w:fldChar w:fldCharType="begin"/>
        </w:r>
        <w:r>
          <w:rPr>
            <w:noProof/>
            <w:webHidden/>
          </w:rPr>
          <w:instrText xml:space="preserve"> PAGEREF _Toc61521874 \h </w:instrText>
        </w:r>
        <w:r>
          <w:rPr>
            <w:noProof/>
            <w:webHidden/>
          </w:rPr>
        </w:r>
        <w:r>
          <w:rPr>
            <w:noProof/>
            <w:webHidden/>
          </w:rPr>
          <w:fldChar w:fldCharType="separate"/>
        </w:r>
        <w:r>
          <w:rPr>
            <w:noProof/>
            <w:webHidden/>
          </w:rPr>
          <w:t>55</w:t>
        </w:r>
        <w:r>
          <w:rPr>
            <w:noProof/>
            <w:webHidden/>
          </w:rPr>
          <w:fldChar w:fldCharType="end"/>
        </w:r>
      </w:hyperlink>
    </w:p>
    <w:p w14:paraId="65D45C90" w14:textId="6AB38D20"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75" w:history="1">
        <w:r w:rsidRPr="00B0352A">
          <w:rPr>
            <w:rStyle w:val="Hyperlink"/>
            <w:noProof/>
          </w:rPr>
          <w:t>Figure 51 :Schedule the Job</w:t>
        </w:r>
        <w:r>
          <w:rPr>
            <w:noProof/>
            <w:webHidden/>
          </w:rPr>
          <w:tab/>
        </w:r>
        <w:r>
          <w:rPr>
            <w:noProof/>
            <w:webHidden/>
          </w:rPr>
          <w:fldChar w:fldCharType="begin"/>
        </w:r>
        <w:r>
          <w:rPr>
            <w:noProof/>
            <w:webHidden/>
          </w:rPr>
          <w:instrText xml:space="preserve"> PAGEREF _Toc61521875 \h </w:instrText>
        </w:r>
        <w:r>
          <w:rPr>
            <w:noProof/>
            <w:webHidden/>
          </w:rPr>
        </w:r>
        <w:r>
          <w:rPr>
            <w:noProof/>
            <w:webHidden/>
          </w:rPr>
          <w:fldChar w:fldCharType="separate"/>
        </w:r>
        <w:r>
          <w:rPr>
            <w:noProof/>
            <w:webHidden/>
          </w:rPr>
          <w:t>56</w:t>
        </w:r>
        <w:r>
          <w:rPr>
            <w:noProof/>
            <w:webHidden/>
          </w:rPr>
          <w:fldChar w:fldCharType="end"/>
        </w:r>
      </w:hyperlink>
    </w:p>
    <w:p w14:paraId="1EEFEFCF" w14:textId="3CB1616B"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76" w:history="1">
        <w:r w:rsidRPr="00B0352A">
          <w:rPr>
            <w:rStyle w:val="Hyperlink"/>
            <w:noProof/>
          </w:rPr>
          <w:t>Figure 52 : Connection List</w:t>
        </w:r>
        <w:r>
          <w:rPr>
            <w:noProof/>
            <w:webHidden/>
          </w:rPr>
          <w:tab/>
        </w:r>
        <w:r>
          <w:rPr>
            <w:noProof/>
            <w:webHidden/>
          </w:rPr>
          <w:fldChar w:fldCharType="begin"/>
        </w:r>
        <w:r>
          <w:rPr>
            <w:noProof/>
            <w:webHidden/>
          </w:rPr>
          <w:instrText xml:space="preserve"> PAGEREF _Toc61521876 \h </w:instrText>
        </w:r>
        <w:r>
          <w:rPr>
            <w:noProof/>
            <w:webHidden/>
          </w:rPr>
        </w:r>
        <w:r>
          <w:rPr>
            <w:noProof/>
            <w:webHidden/>
          </w:rPr>
          <w:fldChar w:fldCharType="separate"/>
        </w:r>
        <w:r>
          <w:rPr>
            <w:noProof/>
            <w:webHidden/>
          </w:rPr>
          <w:t>57</w:t>
        </w:r>
        <w:r>
          <w:rPr>
            <w:noProof/>
            <w:webHidden/>
          </w:rPr>
          <w:fldChar w:fldCharType="end"/>
        </w:r>
      </w:hyperlink>
    </w:p>
    <w:p w14:paraId="75CF9676" w14:textId="02EB88E8"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77" w:history="1">
        <w:r w:rsidRPr="00B0352A">
          <w:rPr>
            <w:rStyle w:val="Hyperlink"/>
            <w:noProof/>
          </w:rPr>
          <w:t>Figure 53 : Connection List</w:t>
        </w:r>
        <w:r>
          <w:rPr>
            <w:noProof/>
            <w:webHidden/>
          </w:rPr>
          <w:tab/>
        </w:r>
        <w:r>
          <w:rPr>
            <w:noProof/>
            <w:webHidden/>
          </w:rPr>
          <w:fldChar w:fldCharType="begin"/>
        </w:r>
        <w:r>
          <w:rPr>
            <w:noProof/>
            <w:webHidden/>
          </w:rPr>
          <w:instrText xml:space="preserve"> PAGEREF _Toc61521877 \h </w:instrText>
        </w:r>
        <w:r>
          <w:rPr>
            <w:noProof/>
            <w:webHidden/>
          </w:rPr>
        </w:r>
        <w:r>
          <w:rPr>
            <w:noProof/>
            <w:webHidden/>
          </w:rPr>
          <w:fldChar w:fldCharType="separate"/>
        </w:r>
        <w:r>
          <w:rPr>
            <w:noProof/>
            <w:webHidden/>
          </w:rPr>
          <w:t>57</w:t>
        </w:r>
        <w:r>
          <w:rPr>
            <w:noProof/>
            <w:webHidden/>
          </w:rPr>
          <w:fldChar w:fldCharType="end"/>
        </w:r>
      </w:hyperlink>
    </w:p>
    <w:p w14:paraId="37CC2AE6" w14:textId="61E2F5D1"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78" w:history="1">
        <w:r w:rsidRPr="00B0352A">
          <w:rPr>
            <w:rStyle w:val="Hyperlink"/>
            <w:noProof/>
          </w:rPr>
          <w:t>Figure 54 : Global Configuration</w:t>
        </w:r>
        <w:r>
          <w:rPr>
            <w:noProof/>
            <w:webHidden/>
          </w:rPr>
          <w:tab/>
        </w:r>
        <w:r>
          <w:rPr>
            <w:noProof/>
            <w:webHidden/>
          </w:rPr>
          <w:fldChar w:fldCharType="begin"/>
        </w:r>
        <w:r>
          <w:rPr>
            <w:noProof/>
            <w:webHidden/>
          </w:rPr>
          <w:instrText xml:space="preserve"> PAGEREF _Toc61521878 \h </w:instrText>
        </w:r>
        <w:r>
          <w:rPr>
            <w:noProof/>
            <w:webHidden/>
          </w:rPr>
        </w:r>
        <w:r>
          <w:rPr>
            <w:noProof/>
            <w:webHidden/>
          </w:rPr>
          <w:fldChar w:fldCharType="separate"/>
        </w:r>
        <w:r>
          <w:rPr>
            <w:noProof/>
            <w:webHidden/>
          </w:rPr>
          <w:t>58</w:t>
        </w:r>
        <w:r>
          <w:rPr>
            <w:noProof/>
            <w:webHidden/>
          </w:rPr>
          <w:fldChar w:fldCharType="end"/>
        </w:r>
      </w:hyperlink>
    </w:p>
    <w:p w14:paraId="2E96811D" w14:textId="0757BB72"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79" w:history="1">
        <w:r w:rsidRPr="00B0352A">
          <w:rPr>
            <w:rStyle w:val="Hyperlink"/>
            <w:noProof/>
          </w:rPr>
          <w:t>Figure 55 : Connection Save</w:t>
        </w:r>
        <w:r>
          <w:rPr>
            <w:noProof/>
            <w:webHidden/>
          </w:rPr>
          <w:tab/>
        </w:r>
        <w:r>
          <w:rPr>
            <w:noProof/>
            <w:webHidden/>
          </w:rPr>
          <w:fldChar w:fldCharType="begin"/>
        </w:r>
        <w:r>
          <w:rPr>
            <w:noProof/>
            <w:webHidden/>
          </w:rPr>
          <w:instrText xml:space="preserve"> PAGEREF _Toc61521879 \h </w:instrText>
        </w:r>
        <w:r>
          <w:rPr>
            <w:noProof/>
            <w:webHidden/>
          </w:rPr>
        </w:r>
        <w:r>
          <w:rPr>
            <w:noProof/>
            <w:webHidden/>
          </w:rPr>
          <w:fldChar w:fldCharType="separate"/>
        </w:r>
        <w:r>
          <w:rPr>
            <w:noProof/>
            <w:webHidden/>
          </w:rPr>
          <w:t>59</w:t>
        </w:r>
        <w:r>
          <w:rPr>
            <w:noProof/>
            <w:webHidden/>
          </w:rPr>
          <w:fldChar w:fldCharType="end"/>
        </w:r>
      </w:hyperlink>
    </w:p>
    <w:p w14:paraId="5EE3FAEB" w14:textId="61B918F0"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80" w:history="1">
        <w:r w:rsidRPr="00B0352A">
          <w:rPr>
            <w:rStyle w:val="Hyperlink"/>
            <w:noProof/>
          </w:rPr>
          <w:t>Figure 56 : Connection</w:t>
        </w:r>
        <w:r>
          <w:rPr>
            <w:noProof/>
            <w:webHidden/>
          </w:rPr>
          <w:tab/>
        </w:r>
        <w:r>
          <w:rPr>
            <w:noProof/>
            <w:webHidden/>
          </w:rPr>
          <w:fldChar w:fldCharType="begin"/>
        </w:r>
        <w:r>
          <w:rPr>
            <w:noProof/>
            <w:webHidden/>
          </w:rPr>
          <w:instrText xml:space="preserve"> PAGEREF _Toc61521880 \h </w:instrText>
        </w:r>
        <w:r>
          <w:rPr>
            <w:noProof/>
            <w:webHidden/>
          </w:rPr>
        </w:r>
        <w:r>
          <w:rPr>
            <w:noProof/>
            <w:webHidden/>
          </w:rPr>
          <w:fldChar w:fldCharType="separate"/>
        </w:r>
        <w:r>
          <w:rPr>
            <w:noProof/>
            <w:webHidden/>
          </w:rPr>
          <w:t>59</w:t>
        </w:r>
        <w:r>
          <w:rPr>
            <w:noProof/>
            <w:webHidden/>
          </w:rPr>
          <w:fldChar w:fldCharType="end"/>
        </w:r>
      </w:hyperlink>
    </w:p>
    <w:p w14:paraId="6B1DEADA" w14:textId="1F7CFBCF"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81" w:history="1">
        <w:r w:rsidRPr="00B0352A">
          <w:rPr>
            <w:rStyle w:val="Hyperlink"/>
            <w:noProof/>
          </w:rPr>
          <w:t>Figure 57 : Email Domain Update Connection</w:t>
        </w:r>
        <w:r>
          <w:rPr>
            <w:noProof/>
            <w:webHidden/>
          </w:rPr>
          <w:tab/>
        </w:r>
        <w:r>
          <w:rPr>
            <w:noProof/>
            <w:webHidden/>
          </w:rPr>
          <w:fldChar w:fldCharType="begin"/>
        </w:r>
        <w:r>
          <w:rPr>
            <w:noProof/>
            <w:webHidden/>
          </w:rPr>
          <w:instrText xml:space="preserve"> PAGEREF _Toc61521881 \h </w:instrText>
        </w:r>
        <w:r>
          <w:rPr>
            <w:noProof/>
            <w:webHidden/>
          </w:rPr>
        </w:r>
        <w:r>
          <w:rPr>
            <w:noProof/>
            <w:webHidden/>
          </w:rPr>
          <w:fldChar w:fldCharType="separate"/>
        </w:r>
        <w:r>
          <w:rPr>
            <w:noProof/>
            <w:webHidden/>
          </w:rPr>
          <w:t>60</w:t>
        </w:r>
        <w:r>
          <w:rPr>
            <w:noProof/>
            <w:webHidden/>
          </w:rPr>
          <w:fldChar w:fldCharType="end"/>
        </w:r>
      </w:hyperlink>
    </w:p>
    <w:p w14:paraId="75C79318" w14:textId="20E1B1B2"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82" w:history="1">
        <w:r w:rsidRPr="00B0352A">
          <w:rPr>
            <w:rStyle w:val="Hyperlink"/>
            <w:noProof/>
          </w:rPr>
          <w:t>Figure 58 : User Import JSON</w:t>
        </w:r>
        <w:r>
          <w:rPr>
            <w:noProof/>
            <w:webHidden/>
          </w:rPr>
          <w:tab/>
        </w:r>
        <w:r>
          <w:rPr>
            <w:noProof/>
            <w:webHidden/>
          </w:rPr>
          <w:fldChar w:fldCharType="begin"/>
        </w:r>
        <w:r>
          <w:rPr>
            <w:noProof/>
            <w:webHidden/>
          </w:rPr>
          <w:instrText xml:space="preserve"> PAGEREF _Toc61521882 \h </w:instrText>
        </w:r>
        <w:r>
          <w:rPr>
            <w:noProof/>
            <w:webHidden/>
          </w:rPr>
        </w:r>
        <w:r>
          <w:rPr>
            <w:noProof/>
            <w:webHidden/>
          </w:rPr>
          <w:fldChar w:fldCharType="separate"/>
        </w:r>
        <w:r>
          <w:rPr>
            <w:noProof/>
            <w:webHidden/>
          </w:rPr>
          <w:t>60</w:t>
        </w:r>
        <w:r>
          <w:rPr>
            <w:noProof/>
            <w:webHidden/>
          </w:rPr>
          <w:fldChar w:fldCharType="end"/>
        </w:r>
      </w:hyperlink>
    </w:p>
    <w:p w14:paraId="04630120" w14:textId="02D69401"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83" w:history="1">
        <w:r w:rsidRPr="00B0352A">
          <w:rPr>
            <w:rStyle w:val="Hyperlink"/>
            <w:noProof/>
          </w:rPr>
          <w:t>Figure 59 : Global Configuration</w:t>
        </w:r>
        <w:r>
          <w:rPr>
            <w:noProof/>
            <w:webHidden/>
          </w:rPr>
          <w:tab/>
        </w:r>
        <w:r>
          <w:rPr>
            <w:noProof/>
            <w:webHidden/>
          </w:rPr>
          <w:fldChar w:fldCharType="begin"/>
        </w:r>
        <w:r>
          <w:rPr>
            <w:noProof/>
            <w:webHidden/>
          </w:rPr>
          <w:instrText xml:space="preserve"> PAGEREF _Toc61521883 \h </w:instrText>
        </w:r>
        <w:r>
          <w:rPr>
            <w:noProof/>
            <w:webHidden/>
          </w:rPr>
        </w:r>
        <w:r>
          <w:rPr>
            <w:noProof/>
            <w:webHidden/>
          </w:rPr>
          <w:fldChar w:fldCharType="separate"/>
        </w:r>
        <w:r>
          <w:rPr>
            <w:noProof/>
            <w:webHidden/>
          </w:rPr>
          <w:t>60</w:t>
        </w:r>
        <w:r>
          <w:rPr>
            <w:noProof/>
            <w:webHidden/>
          </w:rPr>
          <w:fldChar w:fldCharType="end"/>
        </w:r>
      </w:hyperlink>
    </w:p>
    <w:p w14:paraId="652ED069" w14:textId="7CB9A529"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84" w:history="1">
        <w:r w:rsidRPr="00B0352A">
          <w:rPr>
            <w:rStyle w:val="Hyperlink"/>
            <w:noProof/>
          </w:rPr>
          <w:t>Figure 60 : Save Connection</w:t>
        </w:r>
        <w:r>
          <w:rPr>
            <w:noProof/>
            <w:webHidden/>
          </w:rPr>
          <w:tab/>
        </w:r>
        <w:r>
          <w:rPr>
            <w:noProof/>
            <w:webHidden/>
          </w:rPr>
          <w:fldChar w:fldCharType="begin"/>
        </w:r>
        <w:r>
          <w:rPr>
            <w:noProof/>
            <w:webHidden/>
          </w:rPr>
          <w:instrText xml:space="preserve"> PAGEREF _Toc61521884 \h </w:instrText>
        </w:r>
        <w:r>
          <w:rPr>
            <w:noProof/>
            <w:webHidden/>
          </w:rPr>
        </w:r>
        <w:r>
          <w:rPr>
            <w:noProof/>
            <w:webHidden/>
          </w:rPr>
          <w:fldChar w:fldCharType="separate"/>
        </w:r>
        <w:r>
          <w:rPr>
            <w:noProof/>
            <w:webHidden/>
          </w:rPr>
          <w:t>62</w:t>
        </w:r>
        <w:r>
          <w:rPr>
            <w:noProof/>
            <w:webHidden/>
          </w:rPr>
          <w:fldChar w:fldCharType="end"/>
        </w:r>
      </w:hyperlink>
    </w:p>
    <w:p w14:paraId="4FFE374B" w14:textId="21E24948"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85" w:history="1">
        <w:r w:rsidRPr="00B0352A">
          <w:rPr>
            <w:rStyle w:val="Hyperlink"/>
            <w:noProof/>
          </w:rPr>
          <w:t>Figure 61: Analytics Configuration List</w:t>
        </w:r>
        <w:r>
          <w:rPr>
            <w:noProof/>
            <w:webHidden/>
          </w:rPr>
          <w:tab/>
        </w:r>
        <w:r>
          <w:rPr>
            <w:noProof/>
            <w:webHidden/>
          </w:rPr>
          <w:fldChar w:fldCharType="begin"/>
        </w:r>
        <w:r>
          <w:rPr>
            <w:noProof/>
            <w:webHidden/>
          </w:rPr>
          <w:instrText xml:space="preserve"> PAGEREF _Toc61521885 \h </w:instrText>
        </w:r>
        <w:r>
          <w:rPr>
            <w:noProof/>
            <w:webHidden/>
          </w:rPr>
        </w:r>
        <w:r>
          <w:rPr>
            <w:noProof/>
            <w:webHidden/>
          </w:rPr>
          <w:fldChar w:fldCharType="separate"/>
        </w:r>
        <w:r>
          <w:rPr>
            <w:noProof/>
            <w:webHidden/>
          </w:rPr>
          <w:t>63</w:t>
        </w:r>
        <w:r>
          <w:rPr>
            <w:noProof/>
            <w:webHidden/>
          </w:rPr>
          <w:fldChar w:fldCharType="end"/>
        </w:r>
      </w:hyperlink>
    </w:p>
    <w:p w14:paraId="669C0858" w14:textId="19E5AB88"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86" w:history="1">
        <w:r w:rsidRPr="00B0352A">
          <w:rPr>
            <w:rStyle w:val="Hyperlink"/>
            <w:noProof/>
          </w:rPr>
          <w:t>Figure 62: Advanced Analytics Page</w:t>
        </w:r>
        <w:r>
          <w:rPr>
            <w:noProof/>
            <w:webHidden/>
          </w:rPr>
          <w:tab/>
        </w:r>
        <w:r>
          <w:rPr>
            <w:noProof/>
            <w:webHidden/>
          </w:rPr>
          <w:fldChar w:fldCharType="begin"/>
        </w:r>
        <w:r>
          <w:rPr>
            <w:noProof/>
            <w:webHidden/>
          </w:rPr>
          <w:instrText xml:space="preserve"> PAGEREF _Toc61521886 \h </w:instrText>
        </w:r>
        <w:r>
          <w:rPr>
            <w:noProof/>
            <w:webHidden/>
          </w:rPr>
        </w:r>
        <w:r>
          <w:rPr>
            <w:noProof/>
            <w:webHidden/>
          </w:rPr>
          <w:fldChar w:fldCharType="separate"/>
        </w:r>
        <w:r>
          <w:rPr>
            <w:noProof/>
            <w:webHidden/>
          </w:rPr>
          <w:t>63</w:t>
        </w:r>
        <w:r>
          <w:rPr>
            <w:noProof/>
            <w:webHidden/>
          </w:rPr>
          <w:fldChar w:fldCharType="end"/>
        </w:r>
      </w:hyperlink>
    </w:p>
    <w:p w14:paraId="0AF8F87B" w14:textId="730DC250"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87" w:history="1">
        <w:r w:rsidRPr="00B0352A">
          <w:rPr>
            <w:rStyle w:val="Hyperlink"/>
            <w:noProof/>
          </w:rPr>
          <w:t>Figure 63 : Analytic</w:t>
        </w:r>
        <w:r>
          <w:rPr>
            <w:noProof/>
            <w:webHidden/>
          </w:rPr>
          <w:tab/>
        </w:r>
        <w:r>
          <w:rPr>
            <w:noProof/>
            <w:webHidden/>
          </w:rPr>
          <w:fldChar w:fldCharType="begin"/>
        </w:r>
        <w:r>
          <w:rPr>
            <w:noProof/>
            <w:webHidden/>
          </w:rPr>
          <w:instrText xml:space="preserve"> PAGEREF _Toc61521887 \h </w:instrText>
        </w:r>
        <w:r>
          <w:rPr>
            <w:noProof/>
            <w:webHidden/>
          </w:rPr>
        </w:r>
        <w:r>
          <w:rPr>
            <w:noProof/>
            <w:webHidden/>
          </w:rPr>
          <w:fldChar w:fldCharType="separate"/>
        </w:r>
        <w:r>
          <w:rPr>
            <w:noProof/>
            <w:webHidden/>
          </w:rPr>
          <w:t>63</w:t>
        </w:r>
        <w:r>
          <w:rPr>
            <w:noProof/>
            <w:webHidden/>
          </w:rPr>
          <w:fldChar w:fldCharType="end"/>
        </w:r>
      </w:hyperlink>
    </w:p>
    <w:p w14:paraId="0C61385D" w14:textId="5BA8B380"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88" w:history="1">
        <w:r w:rsidRPr="00B0352A">
          <w:rPr>
            <w:rStyle w:val="Hyperlink"/>
            <w:noProof/>
          </w:rPr>
          <w:t>Figure 64 : Analytics Configuration List</w:t>
        </w:r>
        <w:r>
          <w:rPr>
            <w:noProof/>
            <w:webHidden/>
          </w:rPr>
          <w:tab/>
        </w:r>
        <w:r>
          <w:rPr>
            <w:noProof/>
            <w:webHidden/>
          </w:rPr>
          <w:fldChar w:fldCharType="begin"/>
        </w:r>
        <w:r>
          <w:rPr>
            <w:noProof/>
            <w:webHidden/>
          </w:rPr>
          <w:instrText xml:space="preserve"> PAGEREF _Toc61521888 \h </w:instrText>
        </w:r>
        <w:r>
          <w:rPr>
            <w:noProof/>
            <w:webHidden/>
          </w:rPr>
        </w:r>
        <w:r>
          <w:rPr>
            <w:noProof/>
            <w:webHidden/>
          </w:rPr>
          <w:fldChar w:fldCharType="separate"/>
        </w:r>
        <w:r>
          <w:rPr>
            <w:noProof/>
            <w:webHidden/>
          </w:rPr>
          <w:t>64</w:t>
        </w:r>
        <w:r>
          <w:rPr>
            <w:noProof/>
            <w:webHidden/>
          </w:rPr>
          <w:fldChar w:fldCharType="end"/>
        </w:r>
      </w:hyperlink>
    </w:p>
    <w:p w14:paraId="08BC0BAD" w14:textId="251068B2"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89" w:history="1">
        <w:r w:rsidRPr="00B0352A">
          <w:rPr>
            <w:rStyle w:val="Hyperlink"/>
            <w:noProof/>
          </w:rPr>
          <w:t>Figure 65 : Analytics History</w:t>
        </w:r>
        <w:r>
          <w:rPr>
            <w:noProof/>
            <w:webHidden/>
          </w:rPr>
          <w:tab/>
        </w:r>
        <w:r>
          <w:rPr>
            <w:noProof/>
            <w:webHidden/>
          </w:rPr>
          <w:fldChar w:fldCharType="begin"/>
        </w:r>
        <w:r>
          <w:rPr>
            <w:noProof/>
            <w:webHidden/>
          </w:rPr>
          <w:instrText xml:space="preserve"> PAGEREF _Toc61521889 \h </w:instrText>
        </w:r>
        <w:r>
          <w:rPr>
            <w:noProof/>
            <w:webHidden/>
          </w:rPr>
        </w:r>
        <w:r>
          <w:rPr>
            <w:noProof/>
            <w:webHidden/>
          </w:rPr>
          <w:fldChar w:fldCharType="separate"/>
        </w:r>
        <w:r>
          <w:rPr>
            <w:noProof/>
            <w:webHidden/>
          </w:rPr>
          <w:t>65</w:t>
        </w:r>
        <w:r>
          <w:rPr>
            <w:noProof/>
            <w:webHidden/>
          </w:rPr>
          <w:fldChar w:fldCharType="end"/>
        </w:r>
      </w:hyperlink>
    </w:p>
    <w:p w14:paraId="31188EB1" w14:textId="504B98DF"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90" w:history="1">
        <w:r w:rsidRPr="00B0352A">
          <w:rPr>
            <w:rStyle w:val="Hyperlink"/>
            <w:noProof/>
          </w:rPr>
          <w:t>Figure 66 : Analytics View</w:t>
        </w:r>
        <w:r>
          <w:rPr>
            <w:noProof/>
            <w:webHidden/>
          </w:rPr>
          <w:tab/>
        </w:r>
        <w:r>
          <w:rPr>
            <w:noProof/>
            <w:webHidden/>
          </w:rPr>
          <w:fldChar w:fldCharType="begin"/>
        </w:r>
        <w:r>
          <w:rPr>
            <w:noProof/>
            <w:webHidden/>
          </w:rPr>
          <w:instrText xml:space="preserve"> PAGEREF _Toc61521890 \h </w:instrText>
        </w:r>
        <w:r>
          <w:rPr>
            <w:noProof/>
            <w:webHidden/>
          </w:rPr>
        </w:r>
        <w:r>
          <w:rPr>
            <w:noProof/>
            <w:webHidden/>
          </w:rPr>
          <w:fldChar w:fldCharType="separate"/>
        </w:r>
        <w:r>
          <w:rPr>
            <w:noProof/>
            <w:webHidden/>
          </w:rPr>
          <w:t>65</w:t>
        </w:r>
        <w:r>
          <w:rPr>
            <w:noProof/>
            <w:webHidden/>
          </w:rPr>
          <w:fldChar w:fldCharType="end"/>
        </w:r>
      </w:hyperlink>
    </w:p>
    <w:p w14:paraId="1626E18A" w14:textId="0F947181"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91" w:history="1">
        <w:r w:rsidRPr="00B0352A">
          <w:rPr>
            <w:rStyle w:val="Hyperlink"/>
            <w:noProof/>
          </w:rPr>
          <w:t>Figure 67 : Analytics Result</w:t>
        </w:r>
        <w:r>
          <w:rPr>
            <w:noProof/>
            <w:webHidden/>
          </w:rPr>
          <w:tab/>
        </w:r>
        <w:r>
          <w:rPr>
            <w:noProof/>
            <w:webHidden/>
          </w:rPr>
          <w:fldChar w:fldCharType="begin"/>
        </w:r>
        <w:r>
          <w:rPr>
            <w:noProof/>
            <w:webHidden/>
          </w:rPr>
          <w:instrText xml:space="preserve"> PAGEREF _Toc61521891 \h </w:instrText>
        </w:r>
        <w:r>
          <w:rPr>
            <w:noProof/>
            <w:webHidden/>
          </w:rPr>
        </w:r>
        <w:r>
          <w:rPr>
            <w:noProof/>
            <w:webHidden/>
          </w:rPr>
          <w:fldChar w:fldCharType="separate"/>
        </w:r>
        <w:r>
          <w:rPr>
            <w:noProof/>
            <w:webHidden/>
          </w:rPr>
          <w:t>65</w:t>
        </w:r>
        <w:r>
          <w:rPr>
            <w:noProof/>
            <w:webHidden/>
          </w:rPr>
          <w:fldChar w:fldCharType="end"/>
        </w:r>
      </w:hyperlink>
    </w:p>
    <w:p w14:paraId="6CA71850" w14:textId="0594C337"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92" w:history="1">
        <w:r w:rsidRPr="00B0352A">
          <w:rPr>
            <w:rStyle w:val="Hyperlink"/>
            <w:noProof/>
          </w:rPr>
          <w:t>Figure 68 : Accounts</w:t>
        </w:r>
        <w:r>
          <w:rPr>
            <w:noProof/>
            <w:webHidden/>
          </w:rPr>
          <w:tab/>
        </w:r>
        <w:r>
          <w:rPr>
            <w:noProof/>
            <w:webHidden/>
          </w:rPr>
          <w:fldChar w:fldCharType="begin"/>
        </w:r>
        <w:r>
          <w:rPr>
            <w:noProof/>
            <w:webHidden/>
          </w:rPr>
          <w:instrText xml:space="preserve"> PAGEREF _Toc61521892 \h </w:instrText>
        </w:r>
        <w:r>
          <w:rPr>
            <w:noProof/>
            <w:webHidden/>
          </w:rPr>
        </w:r>
        <w:r>
          <w:rPr>
            <w:noProof/>
            <w:webHidden/>
          </w:rPr>
          <w:fldChar w:fldCharType="separate"/>
        </w:r>
        <w:r>
          <w:rPr>
            <w:noProof/>
            <w:webHidden/>
          </w:rPr>
          <w:t>66</w:t>
        </w:r>
        <w:r>
          <w:rPr>
            <w:noProof/>
            <w:webHidden/>
          </w:rPr>
          <w:fldChar w:fldCharType="end"/>
        </w:r>
      </w:hyperlink>
    </w:p>
    <w:p w14:paraId="615CA335" w14:textId="58096A30"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93" w:history="1">
        <w:r w:rsidRPr="00B0352A">
          <w:rPr>
            <w:rStyle w:val="Hyperlink"/>
            <w:noProof/>
          </w:rPr>
          <w:t>Figure 69 : Upload Accounts</w:t>
        </w:r>
        <w:r>
          <w:rPr>
            <w:noProof/>
            <w:webHidden/>
          </w:rPr>
          <w:tab/>
        </w:r>
        <w:r>
          <w:rPr>
            <w:noProof/>
            <w:webHidden/>
          </w:rPr>
          <w:fldChar w:fldCharType="begin"/>
        </w:r>
        <w:r>
          <w:rPr>
            <w:noProof/>
            <w:webHidden/>
          </w:rPr>
          <w:instrText xml:space="preserve"> PAGEREF _Toc61521893 \h </w:instrText>
        </w:r>
        <w:r>
          <w:rPr>
            <w:noProof/>
            <w:webHidden/>
          </w:rPr>
        </w:r>
        <w:r>
          <w:rPr>
            <w:noProof/>
            <w:webHidden/>
          </w:rPr>
          <w:fldChar w:fldCharType="separate"/>
        </w:r>
        <w:r>
          <w:rPr>
            <w:noProof/>
            <w:webHidden/>
          </w:rPr>
          <w:t>66</w:t>
        </w:r>
        <w:r>
          <w:rPr>
            <w:noProof/>
            <w:webHidden/>
          </w:rPr>
          <w:fldChar w:fldCharType="end"/>
        </w:r>
      </w:hyperlink>
    </w:p>
    <w:p w14:paraId="39EE02B1" w14:textId="628A0EEB"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94" w:history="1">
        <w:r w:rsidRPr="00B0352A">
          <w:rPr>
            <w:rStyle w:val="Hyperlink"/>
            <w:noProof/>
          </w:rPr>
          <w:t>Figure 70 : Upload OU Location</w:t>
        </w:r>
        <w:r>
          <w:rPr>
            <w:noProof/>
            <w:webHidden/>
          </w:rPr>
          <w:tab/>
        </w:r>
        <w:r>
          <w:rPr>
            <w:noProof/>
            <w:webHidden/>
          </w:rPr>
          <w:fldChar w:fldCharType="begin"/>
        </w:r>
        <w:r>
          <w:rPr>
            <w:noProof/>
            <w:webHidden/>
          </w:rPr>
          <w:instrText xml:space="preserve"> PAGEREF _Toc61521894 \h </w:instrText>
        </w:r>
        <w:r>
          <w:rPr>
            <w:noProof/>
            <w:webHidden/>
          </w:rPr>
        </w:r>
        <w:r>
          <w:rPr>
            <w:noProof/>
            <w:webHidden/>
          </w:rPr>
          <w:fldChar w:fldCharType="separate"/>
        </w:r>
        <w:r>
          <w:rPr>
            <w:noProof/>
            <w:webHidden/>
          </w:rPr>
          <w:t>67</w:t>
        </w:r>
        <w:r>
          <w:rPr>
            <w:noProof/>
            <w:webHidden/>
          </w:rPr>
          <w:fldChar w:fldCharType="end"/>
        </w:r>
      </w:hyperlink>
    </w:p>
    <w:p w14:paraId="7AEA235A" w14:textId="2BD3EEBC"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95" w:history="1">
        <w:r w:rsidRPr="00B0352A">
          <w:rPr>
            <w:rStyle w:val="Hyperlink"/>
            <w:noProof/>
          </w:rPr>
          <w:t>Figure 71 : Account Upload Preview</w:t>
        </w:r>
        <w:r>
          <w:rPr>
            <w:noProof/>
            <w:webHidden/>
          </w:rPr>
          <w:tab/>
        </w:r>
        <w:r>
          <w:rPr>
            <w:noProof/>
            <w:webHidden/>
          </w:rPr>
          <w:fldChar w:fldCharType="begin"/>
        </w:r>
        <w:r>
          <w:rPr>
            <w:noProof/>
            <w:webHidden/>
          </w:rPr>
          <w:instrText xml:space="preserve"> PAGEREF _Toc61521895 \h </w:instrText>
        </w:r>
        <w:r>
          <w:rPr>
            <w:noProof/>
            <w:webHidden/>
          </w:rPr>
        </w:r>
        <w:r>
          <w:rPr>
            <w:noProof/>
            <w:webHidden/>
          </w:rPr>
          <w:fldChar w:fldCharType="separate"/>
        </w:r>
        <w:r>
          <w:rPr>
            <w:noProof/>
            <w:webHidden/>
          </w:rPr>
          <w:t>67</w:t>
        </w:r>
        <w:r>
          <w:rPr>
            <w:noProof/>
            <w:webHidden/>
          </w:rPr>
          <w:fldChar w:fldCharType="end"/>
        </w:r>
      </w:hyperlink>
    </w:p>
    <w:p w14:paraId="035B38D9" w14:textId="4D5A8EDB"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96" w:history="1">
        <w:r w:rsidRPr="00B0352A">
          <w:rPr>
            <w:rStyle w:val="Hyperlink"/>
            <w:noProof/>
          </w:rPr>
          <w:t>Figure 72: Analytics Configuration List</w:t>
        </w:r>
        <w:r>
          <w:rPr>
            <w:noProof/>
            <w:webHidden/>
          </w:rPr>
          <w:tab/>
        </w:r>
        <w:r>
          <w:rPr>
            <w:noProof/>
            <w:webHidden/>
          </w:rPr>
          <w:fldChar w:fldCharType="begin"/>
        </w:r>
        <w:r>
          <w:rPr>
            <w:noProof/>
            <w:webHidden/>
          </w:rPr>
          <w:instrText xml:space="preserve"> PAGEREF _Toc61521896 \h </w:instrText>
        </w:r>
        <w:r>
          <w:rPr>
            <w:noProof/>
            <w:webHidden/>
          </w:rPr>
        </w:r>
        <w:r>
          <w:rPr>
            <w:noProof/>
            <w:webHidden/>
          </w:rPr>
          <w:fldChar w:fldCharType="separate"/>
        </w:r>
        <w:r>
          <w:rPr>
            <w:noProof/>
            <w:webHidden/>
          </w:rPr>
          <w:t>68</w:t>
        </w:r>
        <w:r>
          <w:rPr>
            <w:noProof/>
            <w:webHidden/>
          </w:rPr>
          <w:fldChar w:fldCharType="end"/>
        </w:r>
      </w:hyperlink>
    </w:p>
    <w:p w14:paraId="5DA087C4" w14:textId="36E8437A"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97" w:history="1">
        <w:r w:rsidRPr="00B0352A">
          <w:rPr>
            <w:rStyle w:val="Hyperlink"/>
            <w:noProof/>
          </w:rPr>
          <w:t>Figure 73: Advanced Analytics Page</w:t>
        </w:r>
        <w:r>
          <w:rPr>
            <w:noProof/>
            <w:webHidden/>
          </w:rPr>
          <w:tab/>
        </w:r>
        <w:r>
          <w:rPr>
            <w:noProof/>
            <w:webHidden/>
          </w:rPr>
          <w:fldChar w:fldCharType="begin"/>
        </w:r>
        <w:r>
          <w:rPr>
            <w:noProof/>
            <w:webHidden/>
          </w:rPr>
          <w:instrText xml:space="preserve"> PAGEREF _Toc61521897 \h </w:instrText>
        </w:r>
        <w:r>
          <w:rPr>
            <w:noProof/>
            <w:webHidden/>
          </w:rPr>
        </w:r>
        <w:r>
          <w:rPr>
            <w:noProof/>
            <w:webHidden/>
          </w:rPr>
          <w:fldChar w:fldCharType="separate"/>
        </w:r>
        <w:r>
          <w:rPr>
            <w:noProof/>
            <w:webHidden/>
          </w:rPr>
          <w:t>69</w:t>
        </w:r>
        <w:r>
          <w:rPr>
            <w:noProof/>
            <w:webHidden/>
          </w:rPr>
          <w:fldChar w:fldCharType="end"/>
        </w:r>
      </w:hyperlink>
    </w:p>
    <w:p w14:paraId="7285471D" w14:textId="7F7710AB"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98" w:history="1">
        <w:r w:rsidRPr="00B0352A">
          <w:rPr>
            <w:rStyle w:val="Hyperlink"/>
            <w:noProof/>
          </w:rPr>
          <w:t>Figure 74 : Edit Analytic Edit</w:t>
        </w:r>
        <w:r>
          <w:rPr>
            <w:noProof/>
            <w:webHidden/>
          </w:rPr>
          <w:tab/>
        </w:r>
        <w:r>
          <w:rPr>
            <w:noProof/>
            <w:webHidden/>
          </w:rPr>
          <w:fldChar w:fldCharType="begin"/>
        </w:r>
        <w:r>
          <w:rPr>
            <w:noProof/>
            <w:webHidden/>
          </w:rPr>
          <w:instrText xml:space="preserve"> PAGEREF _Toc61521898 \h </w:instrText>
        </w:r>
        <w:r>
          <w:rPr>
            <w:noProof/>
            <w:webHidden/>
          </w:rPr>
        </w:r>
        <w:r>
          <w:rPr>
            <w:noProof/>
            <w:webHidden/>
          </w:rPr>
          <w:fldChar w:fldCharType="separate"/>
        </w:r>
        <w:r>
          <w:rPr>
            <w:noProof/>
            <w:webHidden/>
          </w:rPr>
          <w:t>70</w:t>
        </w:r>
        <w:r>
          <w:rPr>
            <w:noProof/>
            <w:webHidden/>
          </w:rPr>
          <w:fldChar w:fldCharType="end"/>
        </w:r>
      </w:hyperlink>
    </w:p>
    <w:p w14:paraId="7E06065D" w14:textId="4E2B5AAE" w:rsidR="00747DA4" w:rsidRDefault="00747DA4">
      <w:pPr>
        <w:pStyle w:val="TableofFigures"/>
        <w:tabs>
          <w:tab w:val="right" w:pos="9080"/>
        </w:tabs>
        <w:rPr>
          <w:rFonts w:asciiTheme="minorHAnsi" w:eastAsiaTheme="minorEastAsia" w:hAnsiTheme="minorHAnsi" w:cstheme="minorBidi"/>
          <w:noProof/>
          <w:sz w:val="22"/>
          <w:szCs w:val="22"/>
        </w:rPr>
      </w:pPr>
      <w:hyperlink w:anchor="_Toc61521899" w:history="1">
        <w:r w:rsidRPr="00B0352A">
          <w:rPr>
            <w:rStyle w:val="Hyperlink"/>
            <w:noProof/>
          </w:rPr>
          <w:t>Figure 75 : Connection List</w:t>
        </w:r>
        <w:r>
          <w:rPr>
            <w:noProof/>
            <w:webHidden/>
          </w:rPr>
          <w:tab/>
        </w:r>
        <w:r>
          <w:rPr>
            <w:noProof/>
            <w:webHidden/>
          </w:rPr>
          <w:fldChar w:fldCharType="begin"/>
        </w:r>
        <w:r>
          <w:rPr>
            <w:noProof/>
            <w:webHidden/>
          </w:rPr>
          <w:instrText xml:space="preserve"> PAGEREF _Toc61521899 \h </w:instrText>
        </w:r>
        <w:r>
          <w:rPr>
            <w:noProof/>
            <w:webHidden/>
          </w:rPr>
        </w:r>
        <w:r>
          <w:rPr>
            <w:noProof/>
            <w:webHidden/>
          </w:rPr>
          <w:fldChar w:fldCharType="separate"/>
        </w:r>
        <w:r>
          <w:rPr>
            <w:noProof/>
            <w:webHidden/>
          </w:rPr>
          <w:t>71</w:t>
        </w:r>
        <w:r>
          <w:rPr>
            <w:noProof/>
            <w:webHidden/>
          </w:rPr>
          <w:fldChar w:fldCharType="end"/>
        </w:r>
      </w:hyperlink>
    </w:p>
    <w:p w14:paraId="482F0E1A" w14:textId="771ECCFF"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00" w:history="1">
        <w:r w:rsidRPr="00B0352A">
          <w:rPr>
            <w:rStyle w:val="Hyperlink"/>
            <w:noProof/>
          </w:rPr>
          <w:t>Figure 76 : Connection List</w:t>
        </w:r>
        <w:r>
          <w:rPr>
            <w:noProof/>
            <w:webHidden/>
          </w:rPr>
          <w:tab/>
        </w:r>
        <w:r>
          <w:rPr>
            <w:noProof/>
            <w:webHidden/>
          </w:rPr>
          <w:fldChar w:fldCharType="begin"/>
        </w:r>
        <w:r>
          <w:rPr>
            <w:noProof/>
            <w:webHidden/>
          </w:rPr>
          <w:instrText xml:space="preserve"> PAGEREF _Toc61521900 \h </w:instrText>
        </w:r>
        <w:r>
          <w:rPr>
            <w:noProof/>
            <w:webHidden/>
          </w:rPr>
        </w:r>
        <w:r>
          <w:rPr>
            <w:noProof/>
            <w:webHidden/>
          </w:rPr>
          <w:fldChar w:fldCharType="separate"/>
        </w:r>
        <w:r>
          <w:rPr>
            <w:noProof/>
            <w:webHidden/>
          </w:rPr>
          <w:t>71</w:t>
        </w:r>
        <w:r>
          <w:rPr>
            <w:noProof/>
            <w:webHidden/>
          </w:rPr>
          <w:fldChar w:fldCharType="end"/>
        </w:r>
      </w:hyperlink>
    </w:p>
    <w:p w14:paraId="503CE013" w14:textId="66411CAB"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01" w:history="1">
        <w:r w:rsidRPr="00B0352A">
          <w:rPr>
            <w:rStyle w:val="Hyperlink"/>
            <w:noProof/>
          </w:rPr>
          <w:t>Figure 77 : Global Configuration</w:t>
        </w:r>
        <w:r>
          <w:rPr>
            <w:noProof/>
            <w:webHidden/>
          </w:rPr>
          <w:tab/>
        </w:r>
        <w:r>
          <w:rPr>
            <w:noProof/>
            <w:webHidden/>
          </w:rPr>
          <w:fldChar w:fldCharType="begin"/>
        </w:r>
        <w:r>
          <w:rPr>
            <w:noProof/>
            <w:webHidden/>
          </w:rPr>
          <w:instrText xml:space="preserve"> PAGEREF _Toc61521901 \h </w:instrText>
        </w:r>
        <w:r>
          <w:rPr>
            <w:noProof/>
            <w:webHidden/>
          </w:rPr>
        </w:r>
        <w:r>
          <w:rPr>
            <w:noProof/>
            <w:webHidden/>
          </w:rPr>
          <w:fldChar w:fldCharType="separate"/>
        </w:r>
        <w:r>
          <w:rPr>
            <w:noProof/>
            <w:webHidden/>
          </w:rPr>
          <w:t>72</w:t>
        </w:r>
        <w:r>
          <w:rPr>
            <w:noProof/>
            <w:webHidden/>
          </w:rPr>
          <w:fldChar w:fldCharType="end"/>
        </w:r>
      </w:hyperlink>
    </w:p>
    <w:p w14:paraId="4A6D1091" w14:textId="5B6BD378"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02" w:history="1">
        <w:r w:rsidRPr="00B0352A">
          <w:rPr>
            <w:rStyle w:val="Hyperlink"/>
            <w:noProof/>
          </w:rPr>
          <w:t>Figure 78 : Save Connection</w:t>
        </w:r>
        <w:r>
          <w:rPr>
            <w:noProof/>
            <w:webHidden/>
          </w:rPr>
          <w:tab/>
        </w:r>
        <w:r>
          <w:rPr>
            <w:noProof/>
            <w:webHidden/>
          </w:rPr>
          <w:fldChar w:fldCharType="begin"/>
        </w:r>
        <w:r>
          <w:rPr>
            <w:noProof/>
            <w:webHidden/>
          </w:rPr>
          <w:instrText xml:space="preserve"> PAGEREF _Toc61521902 \h </w:instrText>
        </w:r>
        <w:r>
          <w:rPr>
            <w:noProof/>
            <w:webHidden/>
          </w:rPr>
        </w:r>
        <w:r>
          <w:rPr>
            <w:noProof/>
            <w:webHidden/>
          </w:rPr>
          <w:fldChar w:fldCharType="separate"/>
        </w:r>
        <w:r>
          <w:rPr>
            <w:noProof/>
            <w:webHidden/>
          </w:rPr>
          <w:t>73</w:t>
        </w:r>
        <w:r>
          <w:rPr>
            <w:noProof/>
            <w:webHidden/>
          </w:rPr>
          <w:fldChar w:fldCharType="end"/>
        </w:r>
      </w:hyperlink>
    </w:p>
    <w:p w14:paraId="55217872" w14:textId="08263690"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03" w:history="1">
        <w:r w:rsidRPr="00B0352A">
          <w:rPr>
            <w:rStyle w:val="Hyperlink"/>
            <w:noProof/>
          </w:rPr>
          <w:t>Figure 79 : Technical Rule</w:t>
        </w:r>
        <w:r>
          <w:rPr>
            <w:noProof/>
            <w:webHidden/>
          </w:rPr>
          <w:tab/>
        </w:r>
        <w:r>
          <w:rPr>
            <w:noProof/>
            <w:webHidden/>
          </w:rPr>
          <w:fldChar w:fldCharType="begin"/>
        </w:r>
        <w:r>
          <w:rPr>
            <w:noProof/>
            <w:webHidden/>
          </w:rPr>
          <w:instrText xml:space="preserve"> PAGEREF _Toc61521903 \h </w:instrText>
        </w:r>
        <w:r>
          <w:rPr>
            <w:noProof/>
            <w:webHidden/>
          </w:rPr>
        </w:r>
        <w:r>
          <w:rPr>
            <w:noProof/>
            <w:webHidden/>
          </w:rPr>
          <w:fldChar w:fldCharType="separate"/>
        </w:r>
        <w:r>
          <w:rPr>
            <w:noProof/>
            <w:webHidden/>
          </w:rPr>
          <w:t>73</w:t>
        </w:r>
        <w:r>
          <w:rPr>
            <w:noProof/>
            <w:webHidden/>
          </w:rPr>
          <w:fldChar w:fldCharType="end"/>
        </w:r>
      </w:hyperlink>
    </w:p>
    <w:p w14:paraId="00168B3A" w14:textId="5E579D69"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04" w:history="1">
        <w:r w:rsidRPr="00B0352A">
          <w:rPr>
            <w:rStyle w:val="Hyperlink"/>
            <w:noProof/>
          </w:rPr>
          <w:t>Figure 80 : Technical List</w:t>
        </w:r>
        <w:r>
          <w:rPr>
            <w:noProof/>
            <w:webHidden/>
          </w:rPr>
          <w:tab/>
        </w:r>
        <w:r>
          <w:rPr>
            <w:noProof/>
            <w:webHidden/>
          </w:rPr>
          <w:fldChar w:fldCharType="begin"/>
        </w:r>
        <w:r>
          <w:rPr>
            <w:noProof/>
            <w:webHidden/>
          </w:rPr>
          <w:instrText xml:space="preserve"> PAGEREF _Toc61521904 \h </w:instrText>
        </w:r>
        <w:r>
          <w:rPr>
            <w:noProof/>
            <w:webHidden/>
          </w:rPr>
        </w:r>
        <w:r>
          <w:rPr>
            <w:noProof/>
            <w:webHidden/>
          </w:rPr>
          <w:fldChar w:fldCharType="separate"/>
        </w:r>
        <w:r>
          <w:rPr>
            <w:noProof/>
            <w:webHidden/>
          </w:rPr>
          <w:t>74</w:t>
        </w:r>
        <w:r>
          <w:rPr>
            <w:noProof/>
            <w:webHidden/>
          </w:rPr>
          <w:fldChar w:fldCharType="end"/>
        </w:r>
      </w:hyperlink>
    </w:p>
    <w:p w14:paraId="7BE7F36D" w14:textId="35F6266D"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05" w:history="1">
        <w:r w:rsidRPr="00B0352A">
          <w:rPr>
            <w:rStyle w:val="Hyperlink"/>
            <w:noProof/>
          </w:rPr>
          <w:t>Figure 81 : Condition</w:t>
        </w:r>
        <w:r>
          <w:rPr>
            <w:noProof/>
            <w:webHidden/>
          </w:rPr>
          <w:tab/>
        </w:r>
        <w:r>
          <w:rPr>
            <w:noProof/>
            <w:webHidden/>
          </w:rPr>
          <w:fldChar w:fldCharType="begin"/>
        </w:r>
        <w:r>
          <w:rPr>
            <w:noProof/>
            <w:webHidden/>
          </w:rPr>
          <w:instrText xml:space="preserve"> PAGEREF _Toc61521905 \h </w:instrText>
        </w:r>
        <w:r>
          <w:rPr>
            <w:noProof/>
            <w:webHidden/>
          </w:rPr>
        </w:r>
        <w:r>
          <w:rPr>
            <w:noProof/>
            <w:webHidden/>
          </w:rPr>
          <w:fldChar w:fldCharType="separate"/>
        </w:r>
        <w:r>
          <w:rPr>
            <w:noProof/>
            <w:webHidden/>
          </w:rPr>
          <w:t>74</w:t>
        </w:r>
        <w:r>
          <w:rPr>
            <w:noProof/>
            <w:webHidden/>
          </w:rPr>
          <w:fldChar w:fldCharType="end"/>
        </w:r>
      </w:hyperlink>
    </w:p>
    <w:p w14:paraId="0C72A81E" w14:textId="3CB8227E"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06" w:history="1">
        <w:r w:rsidRPr="00B0352A">
          <w:rPr>
            <w:rStyle w:val="Hyperlink"/>
            <w:noProof/>
          </w:rPr>
          <w:t>Figure 82 : Connection List</w:t>
        </w:r>
        <w:r>
          <w:rPr>
            <w:noProof/>
            <w:webHidden/>
          </w:rPr>
          <w:tab/>
        </w:r>
        <w:r>
          <w:rPr>
            <w:noProof/>
            <w:webHidden/>
          </w:rPr>
          <w:fldChar w:fldCharType="begin"/>
        </w:r>
        <w:r>
          <w:rPr>
            <w:noProof/>
            <w:webHidden/>
          </w:rPr>
          <w:instrText xml:space="preserve"> PAGEREF _Toc61521906 \h </w:instrText>
        </w:r>
        <w:r>
          <w:rPr>
            <w:noProof/>
            <w:webHidden/>
          </w:rPr>
        </w:r>
        <w:r>
          <w:rPr>
            <w:noProof/>
            <w:webHidden/>
          </w:rPr>
          <w:fldChar w:fldCharType="separate"/>
        </w:r>
        <w:r>
          <w:rPr>
            <w:noProof/>
            <w:webHidden/>
          </w:rPr>
          <w:t>75</w:t>
        </w:r>
        <w:r>
          <w:rPr>
            <w:noProof/>
            <w:webHidden/>
          </w:rPr>
          <w:fldChar w:fldCharType="end"/>
        </w:r>
      </w:hyperlink>
    </w:p>
    <w:p w14:paraId="25A85068" w14:textId="0E329DB3"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07" w:history="1">
        <w:r w:rsidRPr="00B0352A">
          <w:rPr>
            <w:rStyle w:val="Hyperlink"/>
            <w:noProof/>
          </w:rPr>
          <w:t>Figure 83 : Atom Feed Endpoint</w:t>
        </w:r>
        <w:r>
          <w:rPr>
            <w:noProof/>
            <w:webHidden/>
          </w:rPr>
          <w:tab/>
        </w:r>
        <w:r>
          <w:rPr>
            <w:noProof/>
            <w:webHidden/>
          </w:rPr>
          <w:fldChar w:fldCharType="begin"/>
        </w:r>
        <w:r>
          <w:rPr>
            <w:noProof/>
            <w:webHidden/>
          </w:rPr>
          <w:instrText xml:space="preserve"> PAGEREF _Toc61521907 \h </w:instrText>
        </w:r>
        <w:r>
          <w:rPr>
            <w:noProof/>
            <w:webHidden/>
          </w:rPr>
        </w:r>
        <w:r>
          <w:rPr>
            <w:noProof/>
            <w:webHidden/>
          </w:rPr>
          <w:fldChar w:fldCharType="separate"/>
        </w:r>
        <w:r>
          <w:rPr>
            <w:noProof/>
            <w:webHidden/>
          </w:rPr>
          <w:t>76</w:t>
        </w:r>
        <w:r>
          <w:rPr>
            <w:noProof/>
            <w:webHidden/>
          </w:rPr>
          <w:fldChar w:fldCharType="end"/>
        </w:r>
      </w:hyperlink>
    </w:p>
    <w:p w14:paraId="45216086" w14:textId="272EEDA5"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08" w:history="1">
        <w:r w:rsidRPr="00B0352A">
          <w:rPr>
            <w:rStyle w:val="Hyperlink"/>
            <w:noProof/>
          </w:rPr>
          <w:t>Figure 84 : Oracle HCM Atom Feed</w:t>
        </w:r>
        <w:r>
          <w:rPr>
            <w:noProof/>
            <w:webHidden/>
          </w:rPr>
          <w:tab/>
        </w:r>
        <w:r>
          <w:rPr>
            <w:noProof/>
            <w:webHidden/>
          </w:rPr>
          <w:fldChar w:fldCharType="begin"/>
        </w:r>
        <w:r>
          <w:rPr>
            <w:noProof/>
            <w:webHidden/>
          </w:rPr>
          <w:instrText xml:space="preserve"> PAGEREF _Toc61521908 \h </w:instrText>
        </w:r>
        <w:r>
          <w:rPr>
            <w:noProof/>
            <w:webHidden/>
          </w:rPr>
        </w:r>
        <w:r>
          <w:rPr>
            <w:noProof/>
            <w:webHidden/>
          </w:rPr>
          <w:fldChar w:fldCharType="separate"/>
        </w:r>
        <w:r>
          <w:rPr>
            <w:noProof/>
            <w:webHidden/>
          </w:rPr>
          <w:t>76</w:t>
        </w:r>
        <w:r>
          <w:rPr>
            <w:noProof/>
            <w:webHidden/>
          </w:rPr>
          <w:fldChar w:fldCharType="end"/>
        </w:r>
      </w:hyperlink>
    </w:p>
    <w:p w14:paraId="2C80DE1B" w14:textId="685100DF"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09" w:history="1">
        <w:r w:rsidRPr="00B0352A">
          <w:rPr>
            <w:rStyle w:val="Hyperlink"/>
            <w:noProof/>
          </w:rPr>
          <w:t>Figure 85 : Connection List</w:t>
        </w:r>
        <w:r>
          <w:rPr>
            <w:noProof/>
            <w:webHidden/>
          </w:rPr>
          <w:tab/>
        </w:r>
        <w:r>
          <w:rPr>
            <w:noProof/>
            <w:webHidden/>
          </w:rPr>
          <w:fldChar w:fldCharType="begin"/>
        </w:r>
        <w:r>
          <w:rPr>
            <w:noProof/>
            <w:webHidden/>
          </w:rPr>
          <w:instrText xml:space="preserve"> PAGEREF _Toc61521909 \h </w:instrText>
        </w:r>
        <w:r>
          <w:rPr>
            <w:noProof/>
            <w:webHidden/>
          </w:rPr>
        </w:r>
        <w:r>
          <w:rPr>
            <w:noProof/>
            <w:webHidden/>
          </w:rPr>
          <w:fldChar w:fldCharType="separate"/>
        </w:r>
        <w:r>
          <w:rPr>
            <w:noProof/>
            <w:webHidden/>
          </w:rPr>
          <w:t>77</w:t>
        </w:r>
        <w:r>
          <w:rPr>
            <w:noProof/>
            <w:webHidden/>
          </w:rPr>
          <w:fldChar w:fldCharType="end"/>
        </w:r>
      </w:hyperlink>
    </w:p>
    <w:p w14:paraId="66D57B16" w14:textId="4676E9E8"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10" w:history="1">
        <w:r w:rsidRPr="00B0352A">
          <w:rPr>
            <w:rStyle w:val="Hyperlink"/>
            <w:noProof/>
          </w:rPr>
          <w:t>Figure 86 : Connection List</w:t>
        </w:r>
        <w:r>
          <w:rPr>
            <w:noProof/>
            <w:webHidden/>
          </w:rPr>
          <w:tab/>
        </w:r>
        <w:r>
          <w:rPr>
            <w:noProof/>
            <w:webHidden/>
          </w:rPr>
          <w:fldChar w:fldCharType="begin"/>
        </w:r>
        <w:r>
          <w:rPr>
            <w:noProof/>
            <w:webHidden/>
          </w:rPr>
          <w:instrText xml:space="preserve"> PAGEREF _Toc61521910 \h </w:instrText>
        </w:r>
        <w:r>
          <w:rPr>
            <w:noProof/>
            <w:webHidden/>
          </w:rPr>
        </w:r>
        <w:r>
          <w:rPr>
            <w:noProof/>
            <w:webHidden/>
          </w:rPr>
          <w:fldChar w:fldCharType="separate"/>
        </w:r>
        <w:r>
          <w:rPr>
            <w:noProof/>
            <w:webHidden/>
          </w:rPr>
          <w:t>77</w:t>
        </w:r>
        <w:r>
          <w:rPr>
            <w:noProof/>
            <w:webHidden/>
          </w:rPr>
          <w:fldChar w:fldCharType="end"/>
        </w:r>
      </w:hyperlink>
    </w:p>
    <w:p w14:paraId="26DFED8F" w14:textId="2994AB7A"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11" w:history="1">
        <w:r w:rsidRPr="00B0352A">
          <w:rPr>
            <w:rStyle w:val="Hyperlink"/>
            <w:noProof/>
          </w:rPr>
          <w:t>Figure 87 : Global Configuration</w:t>
        </w:r>
        <w:r>
          <w:rPr>
            <w:noProof/>
            <w:webHidden/>
          </w:rPr>
          <w:tab/>
        </w:r>
        <w:r>
          <w:rPr>
            <w:noProof/>
            <w:webHidden/>
          </w:rPr>
          <w:fldChar w:fldCharType="begin"/>
        </w:r>
        <w:r>
          <w:rPr>
            <w:noProof/>
            <w:webHidden/>
          </w:rPr>
          <w:instrText xml:space="preserve"> PAGEREF _Toc61521911 \h </w:instrText>
        </w:r>
        <w:r>
          <w:rPr>
            <w:noProof/>
            <w:webHidden/>
          </w:rPr>
        </w:r>
        <w:r>
          <w:rPr>
            <w:noProof/>
            <w:webHidden/>
          </w:rPr>
          <w:fldChar w:fldCharType="separate"/>
        </w:r>
        <w:r>
          <w:rPr>
            <w:noProof/>
            <w:webHidden/>
          </w:rPr>
          <w:t>78</w:t>
        </w:r>
        <w:r>
          <w:rPr>
            <w:noProof/>
            <w:webHidden/>
          </w:rPr>
          <w:fldChar w:fldCharType="end"/>
        </w:r>
      </w:hyperlink>
    </w:p>
    <w:p w14:paraId="77A9565F" w14:textId="5803E4FB"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12" w:history="1">
        <w:r w:rsidRPr="00B0352A">
          <w:rPr>
            <w:rStyle w:val="Hyperlink"/>
            <w:noProof/>
          </w:rPr>
          <w:t>Figure 88 : Technical Rule</w:t>
        </w:r>
        <w:r>
          <w:rPr>
            <w:noProof/>
            <w:webHidden/>
          </w:rPr>
          <w:tab/>
        </w:r>
        <w:r>
          <w:rPr>
            <w:noProof/>
            <w:webHidden/>
          </w:rPr>
          <w:fldChar w:fldCharType="begin"/>
        </w:r>
        <w:r>
          <w:rPr>
            <w:noProof/>
            <w:webHidden/>
          </w:rPr>
          <w:instrText xml:space="preserve"> PAGEREF _Toc61521912 \h </w:instrText>
        </w:r>
        <w:r>
          <w:rPr>
            <w:noProof/>
            <w:webHidden/>
          </w:rPr>
        </w:r>
        <w:r>
          <w:rPr>
            <w:noProof/>
            <w:webHidden/>
          </w:rPr>
          <w:fldChar w:fldCharType="separate"/>
        </w:r>
        <w:r>
          <w:rPr>
            <w:noProof/>
            <w:webHidden/>
          </w:rPr>
          <w:t>79</w:t>
        </w:r>
        <w:r>
          <w:rPr>
            <w:noProof/>
            <w:webHidden/>
          </w:rPr>
          <w:fldChar w:fldCharType="end"/>
        </w:r>
      </w:hyperlink>
    </w:p>
    <w:p w14:paraId="36636908" w14:textId="57A6737A"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13" w:history="1">
        <w:r w:rsidRPr="00B0352A">
          <w:rPr>
            <w:rStyle w:val="Hyperlink"/>
            <w:noProof/>
          </w:rPr>
          <w:t>Figure 89 : Technical List</w:t>
        </w:r>
        <w:r>
          <w:rPr>
            <w:noProof/>
            <w:webHidden/>
          </w:rPr>
          <w:tab/>
        </w:r>
        <w:r>
          <w:rPr>
            <w:noProof/>
            <w:webHidden/>
          </w:rPr>
          <w:fldChar w:fldCharType="begin"/>
        </w:r>
        <w:r>
          <w:rPr>
            <w:noProof/>
            <w:webHidden/>
          </w:rPr>
          <w:instrText xml:space="preserve"> PAGEREF _Toc61521913 \h </w:instrText>
        </w:r>
        <w:r>
          <w:rPr>
            <w:noProof/>
            <w:webHidden/>
          </w:rPr>
        </w:r>
        <w:r>
          <w:rPr>
            <w:noProof/>
            <w:webHidden/>
          </w:rPr>
          <w:fldChar w:fldCharType="separate"/>
        </w:r>
        <w:r>
          <w:rPr>
            <w:noProof/>
            <w:webHidden/>
          </w:rPr>
          <w:t>79</w:t>
        </w:r>
        <w:r>
          <w:rPr>
            <w:noProof/>
            <w:webHidden/>
          </w:rPr>
          <w:fldChar w:fldCharType="end"/>
        </w:r>
      </w:hyperlink>
    </w:p>
    <w:p w14:paraId="1EC12EC0" w14:textId="2FFE68FC"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14" w:history="1">
        <w:r w:rsidRPr="00B0352A">
          <w:rPr>
            <w:rStyle w:val="Hyperlink"/>
            <w:noProof/>
          </w:rPr>
          <w:t>Figure 90 : Condition</w:t>
        </w:r>
        <w:r>
          <w:rPr>
            <w:noProof/>
            <w:webHidden/>
          </w:rPr>
          <w:tab/>
        </w:r>
        <w:r>
          <w:rPr>
            <w:noProof/>
            <w:webHidden/>
          </w:rPr>
          <w:fldChar w:fldCharType="begin"/>
        </w:r>
        <w:r>
          <w:rPr>
            <w:noProof/>
            <w:webHidden/>
          </w:rPr>
          <w:instrText xml:space="preserve"> PAGEREF _Toc61521914 \h </w:instrText>
        </w:r>
        <w:r>
          <w:rPr>
            <w:noProof/>
            <w:webHidden/>
          </w:rPr>
        </w:r>
        <w:r>
          <w:rPr>
            <w:noProof/>
            <w:webHidden/>
          </w:rPr>
          <w:fldChar w:fldCharType="separate"/>
        </w:r>
        <w:r>
          <w:rPr>
            <w:noProof/>
            <w:webHidden/>
          </w:rPr>
          <w:t>80</w:t>
        </w:r>
        <w:r>
          <w:rPr>
            <w:noProof/>
            <w:webHidden/>
          </w:rPr>
          <w:fldChar w:fldCharType="end"/>
        </w:r>
      </w:hyperlink>
    </w:p>
    <w:p w14:paraId="742B433B" w14:textId="1886D459"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15" w:history="1">
        <w:r w:rsidRPr="00B0352A">
          <w:rPr>
            <w:rStyle w:val="Hyperlink"/>
            <w:noProof/>
          </w:rPr>
          <w:t>Figure 91 : Connection List</w:t>
        </w:r>
        <w:r>
          <w:rPr>
            <w:noProof/>
            <w:webHidden/>
          </w:rPr>
          <w:tab/>
        </w:r>
        <w:r>
          <w:rPr>
            <w:noProof/>
            <w:webHidden/>
          </w:rPr>
          <w:fldChar w:fldCharType="begin"/>
        </w:r>
        <w:r>
          <w:rPr>
            <w:noProof/>
            <w:webHidden/>
          </w:rPr>
          <w:instrText xml:space="preserve"> PAGEREF _Toc61521915 \h </w:instrText>
        </w:r>
        <w:r>
          <w:rPr>
            <w:noProof/>
            <w:webHidden/>
          </w:rPr>
        </w:r>
        <w:r>
          <w:rPr>
            <w:noProof/>
            <w:webHidden/>
          </w:rPr>
          <w:fldChar w:fldCharType="separate"/>
        </w:r>
        <w:r>
          <w:rPr>
            <w:noProof/>
            <w:webHidden/>
          </w:rPr>
          <w:t>80</w:t>
        </w:r>
        <w:r>
          <w:rPr>
            <w:noProof/>
            <w:webHidden/>
          </w:rPr>
          <w:fldChar w:fldCharType="end"/>
        </w:r>
      </w:hyperlink>
    </w:p>
    <w:p w14:paraId="3ABF1336" w14:textId="7D96BCCA"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16" w:history="1">
        <w:r w:rsidRPr="00B0352A">
          <w:rPr>
            <w:rStyle w:val="Hyperlink"/>
            <w:noProof/>
          </w:rPr>
          <w:t>Figure 92 : Technical Rule</w:t>
        </w:r>
        <w:r>
          <w:rPr>
            <w:noProof/>
            <w:webHidden/>
          </w:rPr>
          <w:tab/>
        </w:r>
        <w:r>
          <w:rPr>
            <w:noProof/>
            <w:webHidden/>
          </w:rPr>
          <w:fldChar w:fldCharType="begin"/>
        </w:r>
        <w:r>
          <w:rPr>
            <w:noProof/>
            <w:webHidden/>
          </w:rPr>
          <w:instrText xml:space="preserve"> PAGEREF _Toc61521916 \h </w:instrText>
        </w:r>
        <w:r>
          <w:rPr>
            <w:noProof/>
            <w:webHidden/>
          </w:rPr>
        </w:r>
        <w:r>
          <w:rPr>
            <w:noProof/>
            <w:webHidden/>
          </w:rPr>
          <w:fldChar w:fldCharType="separate"/>
        </w:r>
        <w:r>
          <w:rPr>
            <w:noProof/>
            <w:webHidden/>
          </w:rPr>
          <w:t>81</w:t>
        </w:r>
        <w:r>
          <w:rPr>
            <w:noProof/>
            <w:webHidden/>
          </w:rPr>
          <w:fldChar w:fldCharType="end"/>
        </w:r>
      </w:hyperlink>
    </w:p>
    <w:p w14:paraId="4F50E44B" w14:textId="306742C8"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17" w:history="1">
        <w:r w:rsidRPr="00B0352A">
          <w:rPr>
            <w:rStyle w:val="Hyperlink"/>
            <w:noProof/>
          </w:rPr>
          <w:t>Figure 93 : Technical List</w:t>
        </w:r>
        <w:r>
          <w:rPr>
            <w:noProof/>
            <w:webHidden/>
          </w:rPr>
          <w:tab/>
        </w:r>
        <w:r>
          <w:rPr>
            <w:noProof/>
            <w:webHidden/>
          </w:rPr>
          <w:fldChar w:fldCharType="begin"/>
        </w:r>
        <w:r>
          <w:rPr>
            <w:noProof/>
            <w:webHidden/>
          </w:rPr>
          <w:instrText xml:space="preserve"> PAGEREF _Toc61521917 \h </w:instrText>
        </w:r>
        <w:r>
          <w:rPr>
            <w:noProof/>
            <w:webHidden/>
          </w:rPr>
        </w:r>
        <w:r>
          <w:rPr>
            <w:noProof/>
            <w:webHidden/>
          </w:rPr>
          <w:fldChar w:fldCharType="separate"/>
        </w:r>
        <w:r>
          <w:rPr>
            <w:noProof/>
            <w:webHidden/>
          </w:rPr>
          <w:t>82</w:t>
        </w:r>
        <w:r>
          <w:rPr>
            <w:noProof/>
            <w:webHidden/>
          </w:rPr>
          <w:fldChar w:fldCharType="end"/>
        </w:r>
      </w:hyperlink>
    </w:p>
    <w:p w14:paraId="6D52FDBD" w14:textId="3DB2264A"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18" w:history="1">
        <w:r w:rsidRPr="00B0352A">
          <w:rPr>
            <w:rStyle w:val="Hyperlink"/>
            <w:noProof/>
          </w:rPr>
          <w:t>Figure 94 : Action</w:t>
        </w:r>
        <w:r>
          <w:rPr>
            <w:noProof/>
            <w:webHidden/>
          </w:rPr>
          <w:tab/>
        </w:r>
        <w:r>
          <w:rPr>
            <w:noProof/>
            <w:webHidden/>
          </w:rPr>
          <w:fldChar w:fldCharType="begin"/>
        </w:r>
        <w:r>
          <w:rPr>
            <w:noProof/>
            <w:webHidden/>
          </w:rPr>
          <w:instrText xml:space="preserve"> PAGEREF _Toc61521918 \h </w:instrText>
        </w:r>
        <w:r>
          <w:rPr>
            <w:noProof/>
            <w:webHidden/>
          </w:rPr>
        </w:r>
        <w:r>
          <w:rPr>
            <w:noProof/>
            <w:webHidden/>
          </w:rPr>
          <w:fldChar w:fldCharType="separate"/>
        </w:r>
        <w:r>
          <w:rPr>
            <w:noProof/>
            <w:webHidden/>
          </w:rPr>
          <w:t>82</w:t>
        </w:r>
        <w:r>
          <w:rPr>
            <w:noProof/>
            <w:webHidden/>
          </w:rPr>
          <w:fldChar w:fldCharType="end"/>
        </w:r>
      </w:hyperlink>
    </w:p>
    <w:p w14:paraId="23DD3C77" w14:textId="069BB041"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19" w:history="1">
        <w:r w:rsidRPr="00B0352A">
          <w:rPr>
            <w:rStyle w:val="Hyperlink"/>
            <w:noProof/>
          </w:rPr>
          <w:t>Figure 95 : Object Type</w:t>
        </w:r>
        <w:r>
          <w:rPr>
            <w:noProof/>
            <w:webHidden/>
          </w:rPr>
          <w:tab/>
        </w:r>
        <w:r>
          <w:rPr>
            <w:noProof/>
            <w:webHidden/>
          </w:rPr>
          <w:fldChar w:fldCharType="begin"/>
        </w:r>
        <w:r>
          <w:rPr>
            <w:noProof/>
            <w:webHidden/>
          </w:rPr>
          <w:instrText xml:space="preserve"> PAGEREF _Toc61521919 \h </w:instrText>
        </w:r>
        <w:r>
          <w:rPr>
            <w:noProof/>
            <w:webHidden/>
          </w:rPr>
        </w:r>
        <w:r>
          <w:rPr>
            <w:noProof/>
            <w:webHidden/>
          </w:rPr>
          <w:fldChar w:fldCharType="separate"/>
        </w:r>
        <w:r>
          <w:rPr>
            <w:noProof/>
            <w:webHidden/>
          </w:rPr>
          <w:t>82</w:t>
        </w:r>
        <w:r>
          <w:rPr>
            <w:noProof/>
            <w:webHidden/>
          </w:rPr>
          <w:fldChar w:fldCharType="end"/>
        </w:r>
      </w:hyperlink>
    </w:p>
    <w:p w14:paraId="79655DFE" w14:textId="16E64565"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20" w:history="1">
        <w:r w:rsidRPr="00B0352A">
          <w:rPr>
            <w:rStyle w:val="Hyperlink"/>
            <w:noProof/>
          </w:rPr>
          <w:t>Figure 96 : Endpoint</w:t>
        </w:r>
        <w:r>
          <w:rPr>
            <w:noProof/>
            <w:webHidden/>
          </w:rPr>
          <w:tab/>
        </w:r>
        <w:r>
          <w:rPr>
            <w:noProof/>
            <w:webHidden/>
          </w:rPr>
          <w:fldChar w:fldCharType="begin"/>
        </w:r>
        <w:r>
          <w:rPr>
            <w:noProof/>
            <w:webHidden/>
          </w:rPr>
          <w:instrText xml:space="preserve"> PAGEREF _Toc61521920 \h </w:instrText>
        </w:r>
        <w:r>
          <w:rPr>
            <w:noProof/>
            <w:webHidden/>
          </w:rPr>
        </w:r>
        <w:r>
          <w:rPr>
            <w:noProof/>
            <w:webHidden/>
          </w:rPr>
          <w:fldChar w:fldCharType="separate"/>
        </w:r>
        <w:r>
          <w:rPr>
            <w:noProof/>
            <w:webHidden/>
          </w:rPr>
          <w:t>83</w:t>
        </w:r>
        <w:r>
          <w:rPr>
            <w:noProof/>
            <w:webHidden/>
          </w:rPr>
          <w:fldChar w:fldCharType="end"/>
        </w:r>
      </w:hyperlink>
    </w:p>
    <w:p w14:paraId="40D3E564" w14:textId="6C6E598B"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21" w:history="1">
        <w:r w:rsidRPr="00B0352A">
          <w:rPr>
            <w:rStyle w:val="Hyperlink"/>
            <w:noProof/>
          </w:rPr>
          <w:t>Figure 97 : Update Attribute</w:t>
        </w:r>
        <w:r>
          <w:rPr>
            <w:noProof/>
            <w:webHidden/>
          </w:rPr>
          <w:tab/>
        </w:r>
        <w:r>
          <w:rPr>
            <w:noProof/>
            <w:webHidden/>
          </w:rPr>
          <w:fldChar w:fldCharType="begin"/>
        </w:r>
        <w:r>
          <w:rPr>
            <w:noProof/>
            <w:webHidden/>
          </w:rPr>
          <w:instrText xml:space="preserve"> PAGEREF _Toc61521921 \h </w:instrText>
        </w:r>
        <w:r>
          <w:rPr>
            <w:noProof/>
            <w:webHidden/>
          </w:rPr>
        </w:r>
        <w:r>
          <w:rPr>
            <w:noProof/>
            <w:webHidden/>
          </w:rPr>
          <w:fldChar w:fldCharType="separate"/>
        </w:r>
        <w:r>
          <w:rPr>
            <w:noProof/>
            <w:webHidden/>
          </w:rPr>
          <w:t>84</w:t>
        </w:r>
        <w:r>
          <w:rPr>
            <w:noProof/>
            <w:webHidden/>
          </w:rPr>
          <w:fldChar w:fldCharType="end"/>
        </w:r>
      </w:hyperlink>
    </w:p>
    <w:p w14:paraId="1C13FA95" w14:textId="4C87FD6E"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22" w:history="1">
        <w:r w:rsidRPr="00B0352A">
          <w:rPr>
            <w:rStyle w:val="Hyperlink"/>
            <w:noProof/>
          </w:rPr>
          <w:t>Figure 98 : Connection List</w:t>
        </w:r>
        <w:r>
          <w:rPr>
            <w:noProof/>
            <w:webHidden/>
          </w:rPr>
          <w:tab/>
        </w:r>
        <w:r>
          <w:rPr>
            <w:noProof/>
            <w:webHidden/>
          </w:rPr>
          <w:fldChar w:fldCharType="begin"/>
        </w:r>
        <w:r>
          <w:rPr>
            <w:noProof/>
            <w:webHidden/>
          </w:rPr>
          <w:instrText xml:space="preserve"> PAGEREF _Toc61521922 \h </w:instrText>
        </w:r>
        <w:r>
          <w:rPr>
            <w:noProof/>
            <w:webHidden/>
          </w:rPr>
        </w:r>
        <w:r>
          <w:rPr>
            <w:noProof/>
            <w:webHidden/>
          </w:rPr>
          <w:fldChar w:fldCharType="separate"/>
        </w:r>
        <w:r>
          <w:rPr>
            <w:noProof/>
            <w:webHidden/>
          </w:rPr>
          <w:t>85</w:t>
        </w:r>
        <w:r>
          <w:rPr>
            <w:noProof/>
            <w:webHidden/>
          </w:rPr>
          <w:fldChar w:fldCharType="end"/>
        </w:r>
      </w:hyperlink>
    </w:p>
    <w:p w14:paraId="4580E405" w14:textId="4713F6A2"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23" w:history="1">
        <w:r w:rsidRPr="00B0352A">
          <w:rPr>
            <w:rStyle w:val="Hyperlink"/>
            <w:noProof/>
          </w:rPr>
          <w:t>Figure 99 : Active Directory Update</w:t>
        </w:r>
        <w:r>
          <w:rPr>
            <w:noProof/>
            <w:webHidden/>
          </w:rPr>
          <w:tab/>
        </w:r>
        <w:r>
          <w:rPr>
            <w:noProof/>
            <w:webHidden/>
          </w:rPr>
          <w:fldChar w:fldCharType="begin"/>
        </w:r>
        <w:r>
          <w:rPr>
            <w:noProof/>
            <w:webHidden/>
          </w:rPr>
          <w:instrText xml:space="preserve"> PAGEREF _Toc61521923 \h </w:instrText>
        </w:r>
        <w:r>
          <w:rPr>
            <w:noProof/>
            <w:webHidden/>
          </w:rPr>
        </w:r>
        <w:r>
          <w:rPr>
            <w:noProof/>
            <w:webHidden/>
          </w:rPr>
          <w:fldChar w:fldCharType="separate"/>
        </w:r>
        <w:r>
          <w:rPr>
            <w:noProof/>
            <w:webHidden/>
          </w:rPr>
          <w:t>85</w:t>
        </w:r>
        <w:r>
          <w:rPr>
            <w:noProof/>
            <w:webHidden/>
          </w:rPr>
          <w:fldChar w:fldCharType="end"/>
        </w:r>
      </w:hyperlink>
    </w:p>
    <w:p w14:paraId="7CB86F00" w14:textId="07922113"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24" w:history="1">
        <w:r w:rsidRPr="00B0352A">
          <w:rPr>
            <w:rStyle w:val="Hyperlink"/>
            <w:noProof/>
          </w:rPr>
          <w:t>Figure 100 : Endpoint</w:t>
        </w:r>
        <w:r>
          <w:rPr>
            <w:noProof/>
            <w:webHidden/>
          </w:rPr>
          <w:tab/>
        </w:r>
        <w:r>
          <w:rPr>
            <w:noProof/>
            <w:webHidden/>
          </w:rPr>
          <w:fldChar w:fldCharType="begin"/>
        </w:r>
        <w:r>
          <w:rPr>
            <w:noProof/>
            <w:webHidden/>
          </w:rPr>
          <w:instrText xml:space="preserve"> PAGEREF _Toc61521924 \h </w:instrText>
        </w:r>
        <w:r>
          <w:rPr>
            <w:noProof/>
            <w:webHidden/>
          </w:rPr>
        </w:r>
        <w:r>
          <w:rPr>
            <w:noProof/>
            <w:webHidden/>
          </w:rPr>
          <w:fldChar w:fldCharType="separate"/>
        </w:r>
        <w:r>
          <w:rPr>
            <w:noProof/>
            <w:webHidden/>
          </w:rPr>
          <w:t>86</w:t>
        </w:r>
        <w:r>
          <w:rPr>
            <w:noProof/>
            <w:webHidden/>
          </w:rPr>
          <w:fldChar w:fldCharType="end"/>
        </w:r>
      </w:hyperlink>
    </w:p>
    <w:p w14:paraId="4A875560" w14:textId="0CE25049"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25" w:history="1">
        <w:r w:rsidRPr="00B0352A">
          <w:rPr>
            <w:rStyle w:val="Hyperlink"/>
            <w:noProof/>
          </w:rPr>
          <w:t>Figure 101 : Entitlement with new account</w:t>
        </w:r>
        <w:r>
          <w:rPr>
            <w:noProof/>
            <w:webHidden/>
          </w:rPr>
          <w:tab/>
        </w:r>
        <w:r>
          <w:rPr>
            <w:noProof/>
            <w:webHidden/>
          </w:rPr>
          <w:fldChar w:fldCharType="begin"/>
        </w:r>
        <w:r>
          <w:rPr>
            <w:noProof/>
            <w:webHidden/>
          </w:rPr>
          <w:instrText xml:space="preserve"> PAGEREF _Toc61521925 \h </w:instrText>
        </w:r>
        <w:r>
          <w:rPr>
            <w:noProof/>
            <w:webHidden/>
          </w:rPr>
        </w:r>
        <w:r>
          <w:rPr>
            <w:noProof/>
            <w:webHidden/>
          </w:rPr>
          <w:fldChar w:fldCharType="separate"/>
        </w:r>
        <w:r>
          <w:rPr>
            <w:noProof/>
            <w:webHidden/>
          </w:rPr>
          <w:t>87</w:t>
        </w:r>
        <w:r>
          <w:rPr>
            <w:noProof/>
            <w:webHidden/>
          </w:rPr>
          <w:fldChar w:fldCharType="end"/>
        </w:r>
      </w:hyperlink>
    </w:p>
    <w:p w14:paraId="44E31FD0" w14:textId="730BB2BE"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26" w:history="1">
        <w:r w:rsidRPr="00B0352A">
          <w:rPr>
            <w:rStyle w:val="Hyperlink"/>
            <w:noProof/>
          </w:rPr>
          <w:t>Figure 102 : Add Entitlement</w:t>
        </w:r>
        <w:r>
          <w:rPr>
            <w:noProof/>
            <w:webHidden/>
          </w:rPr>
          <w:tab/>
        </w:r>
        <w:r>
          <w:rPr>
            <w:noProof/>
            <w:webHidden/>
          </w:rPr>
          <w:fldChar w:fldCharType="begin"/>
        </w:r>
        <w:r>
          <w:rPr>
            <w:noProof/>
            <w:webHidden/>
          </w:rPr>
          <w:instrText xml:space="preserve"> PAGEREF _Toc61521926 \h </w:instrText>
        </w:r>
        <w:r>
          <w:rPr>
            <w:noProof/>
            <w:webHidden/>
          </w:rPr>
        </w:r>
        <w:r>
          <w:rPr>
            <w:noProof/>
            <w:webHidden/>
          </w:rPr>
          <w:fldChar w:fldCharType="separate"/>
        </w:r>
        <w:r>
          <w:rPr>
            <w:noProof/>
            <w:webHidden/>
          </w:rPr>
          <w:t>87</w:t>
        </w:r>
        <w:r>
          <w:rPr>
            <w:noProof/>
            <w:webHidden/>
          </w:rPr>
          <w:fldChar w:fldCharType="end"/>
        </w:r>
      </w:hyperlink>
    </w:p>
    <w:p w14:paraId="58484388" w14:textId="2C5760C5"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27" w:history="1">
        <w:r w:rsidRPr="00B0352A">
          <w:rPr>
            <w:rStyle w:val="Hyperlink"/>
            <w:noProof/>
          </w:rPr>
          <w:t>Figure 103 : Add Entitlement</w:t>
        </w:r>
        <w:r>
          <w:rPr>
            <w:noProof/>
            <w:webHidden/>
          </w:rPr>
          <w:tab/>
        </w:r>
        <w:r>
          <w:rPr>
            <w:noProof/>
            <w:webHidden/>
          </w:rPr>
          <w:fldChar w:fldCharType="begin"/>
        </w:r>
        <w:r>
          <w:rPr>
            <w:noProof/>
            <w:webHidden/>
          </w:rPr>
          <w:instrText xml:space="preserve"> PAGEREF _Toc61521927 \h </w:instrText>
        </w:r>
        <w:r>
          <w:rPr>
            <w:noProof/>
            <w:webHidden/>
          </w:rPr>
        </w:r>
        <w:r>
          <w:rPr>
            <w:noProof/>
            <w:webHidden/>
          </w:rPr>
          <w:fldChar w:fldCharType="separate"/>
        </w:r>
        <w:r>
          <w:rPr>
            <w:noProof/>
            <w:webHidden/>
          </w:rPr>
          <w:t>88</w:t>
        </w:r>
        <w:r>
          <w:rPr>
            <w:noProof/>
            <w:webHidden/>
          </w:rPr>
          <w:fldChar w:fldCharType="end"/>
        </w:r>
      </w:hyperlink>
    </w:p>
    <w:p w14:paraId="6753917E" w14:textId="0D4AB8C4"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28" w:history="1">
        <w:r w:rsidRPr="00B0352A">
          <w:rPr>
            <w:rStyle w:val="Hyperlink"/>
            <w:noProof/>
          </w:rPr>
          <w:t>Figure 104 : Technical Rule</w:t>
        </w:r>
        <w:r>
          <w:rPr>
            <w:noProof/>
            <w:webHidden/>
          </w:rPr>
          <w:tab/>
        </w:r>
        <w:r>
          <w:rPr>
            <w:noProof/>
            <w:webHidden/>
          </w:rPr>
          <w:fldChar w:fldCharType="begin"/>
        </w:r>
        <w:r>
          <w:rPr>
            <w:noProof/>
            <w:webHidden/>
          </w:rPr>
          <w:instrText xml:space="preserve"> PAGEREF _Toc61521928 \h </w:instrText>
        </w:r>
        <w:r>
          <w:rPr>
            <w:noProof/>
            <w:webHidden/>
          </w:rPr>
        </w:r>
        <w:r>
          <w:rPr>
            <w:noProof/>
            <w:webHidden/>
          </w:rPr>
          <w:fldChar w:fldCharType="separate"/>
        </w:r>
        <w:r>
          <w:rPr>
            <w:noProof/>
            <w:webHidden/>
          </w:rPr>
          <w:t>88</w:t>
        </w:r>
        <w:r>
          <w:rPr>
            <w:noProof/>
            <w:webHidden/>
          </w:rPr>
          <w:fldChar w:fldCharType="end"/>
        </w:r>
      </w:hyperlink>
    </w:p>
    <w:p w14:paraId="0C018DDB" w14:textId="60EA973E"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29" w:history="1">
        <w:r w:rsidRPr="00B0352A">
          <w:rPr>
            <w:rStyle w:val="Hyperlink"/>
            <w:noProof/>
          </w:rPr>
          <w:t>Figure 105 : Technical List</w:t>
        </w:r>
        <w:r>
          <w:rPr>
            <w:noProof/>
            <w:webHidden/>
          </w:rPr>
          <w:tab/>
        </w:r>
        <w:r>
          <w:rPr>
            <w:noProof/>
            <w:webHidden/>
          </w:rPr>
          <w:fldChar w:fldCharType="begin"/>
        </w:r>
        <w:r>
          <w:rPr>
            <w:noProof/>
            <w:webHidden/>
          </w:rPr>
          <w:instrText xml:space="preserve"> PAGEREF _Toc61521929 \h </w:instrText>
        </w:r>
        <w:r>
          <w:rPr>
            <w:noProof/>
            <w:webHidden/>
          </w:rPr>
        </w:r>
        <w:r>
          <w:rPr>
            <w:noProof/>
            <w:webHidden/>
          </w:rPr>
          <w:fldChar w:fldCharType="separate"/>
        </w:r>
        <w:r>
          <w:rPr>
            <w:noProof/>
            <w:webHidden/>
          </w:rPr>
          <w:t>89</w:t>
        </w:r>
        <w:r>
          <w:rPr>
            <w:noProof/>
            <w:webHidden/>
          </w:rPr>
          <w:fldChar w:fldCharType="end"/>
        </w:r>
      </w:hyperlink>
    </w:p>
    <w:p w14:paraId="32ABC06F" w14:textId="1CEA3161"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30" w:history="1">
        <w:r w:rsidRPr="00B0352A">
          <w:rPr>
            <w:rStyle w:val="Hyperlink"/>
            <w:noProof/>
          </w:rPr>
          <w:t>Figure 106 : Action</w:t>
        </w:r>
        <w:r>
          <w:rPr>
            <w:noProof/>
            <w:webHidden/>
          </w:rPr>
          <w:tab/>
        </w:r>
        <w:r>
          <w:rPr>
            <w:noProof/>
            <w:webHidden/>
          </w:rPr>
          <w:fldChar w:fldCharType="begin"/>
        </w:r>
        <w:r>
          <w:rPr>
            <w:noProof/>
            <w:webHidden/>
          </w:rPr>
          <w:instrText xml:space="preserve"> PAGEREF _Toc61521930 \h </w:instrText>
        </w:r>
        <w:r>
          <w:rPr>
            <w:noProof/>
            <w:webHidden/>
          </w:rPr>
        </w:r>
        <w:r>
          <w:rPr>
            <w:noProof/>
            <w:webHidden/>
          </w:rPr>
          <w:fldChar w:fldCharType="separate"/>
        </w:r>
        <w:r>
          <w:rPr>
            <w:noProof/>
            <w:webHidden/>
          </w:rPr>
          <w:t>89</w:t>
        </w:r>
        <w:r>
          <w:rPr>
            <w:noProof/>
            <w:webHidden/>
          </w:rPr>
          <w:fldChar w:fldCharType="end"/>
        </w:r>
      </w:hyperlink>
    </w:p>
    <w:p w14:paraId="02022CCF" w14:textId="50675FF8"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31" w:history="1">
        <w:r w:rsidRPr="00B0352A">
          <w:rPr>
            <w:rStyle w:val="Hyperlink"/>
            <w:noProof/>
          </w:rPr>
          <w:t>Figure 107 : Object Type</w:t>
        </w:r>
        <w:r>
          <w:rPr>
            <w:noProof/>
            <w:webHidden/>
          </w:rPr>
          <w:tab/>
        </w:r>
        <w:r>
          <w:rPr>
            <w:noProof/>
            <w:webHidden/>
          </w:rPr>
          <w:fldChar w:fldCharType="begin"/>
        </w:r>
        <w:r>
          <w:rPr>
            <w:noProof/>
            <w:webHidden/>
          </w:rPr>
          <w:instrText xml:space="preserve"> PAGEREF _Toc61521931 \h </w:instrText>
        </w:r>
        <w:r>
          <w:rPr>
            <w:noProof/>
            <w:webHidden/>
          </w:rPr>
        </w:r>
        <w:r>
          <w:rPr>
            <w:noProof/>
            <w:webHidden/>
          </w:rPr>
          <w:fldChar w:fldCharType="separate"/>
        </w:r>
        <w:r>
          <w:rPr>
            <w:noProof/>
            <w:webHidden/>
          </w:rPr>
          <w:t>90</w:t>
        </w:r>
        <w:r>
          <w:rPr>
            <w:noProof/>
            <w:webHidden/>
          </w:rPr>
          <w:fldChar w:fldCharType="end"/>
        </w:r>
      </w:hyperlink>
    </w:p>
    <w:p w14:paraId="287DA371" w14:textId="7CF1FBB0"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32" w:history="1">
        <w:r w:rsidRPr="00B0352A">
          <w:rPr>
            <w:rStyle w:val="Hyperlink"/>
            <w:noProof/>
          </w:rPr>
          <w:t>Figure 108: Analytics Configuration List</w:t>
        </w:r>
        <w:r>
          <w:rPr>
            <w:noProof/>
            <w:webHidden/>
          </w:rPr>
          <w:tab/>
        </w:r>
        <w:r>
          <w:rPr>
            <w:noProof/>
            <w:webHidden/>
          </w:rPr>
          <w:fldChar w:fldCharType="begin"/>
        </w:r>
        <w:r>
          <w:rPr>
            <w:noProof/>
            <w:webHidden/>
          </w:rPr>
          <w:instrText xml:space="preserve"> PAGEREF _Toc61521932 \h </w:instrText>
        </w:r>
        <w:r>
          <w:rPr>
            <w:noProof/>
            <w:webHidden/>
          </w:rPr>
        </w:r>
        <w:r>
          <w:rPr>
            <w:noProof/>
            <w:webHidden/>
          </w:rPr>
          <w:fldChar w:fldCharType="separate"/>
        </w:r>
        <w:r>
          <w:rPr>
            <w:noProof/>
            <w:webHidden/>
          </w:rPr>
          <w:t>91</w:t>
        </w:r>
        <w:r>
          <w:rPr>
            <w:noProof/>
            <w:webHidden/>
          </w:rPr>
          <w:fldChar w:fldCharType="end"/>
        </w:r>
      </w:hyperlink>
    </w:p>
    <w:p w14:paraId="76F40044" w14:textId="6E913E48"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33" w:history="1">
        <w:r w:rsidRPr="00B0352A">
          <w:rPr>
            <w:rStyle w:val="Hyperlink"/>
            <w:noProof/>
          </w:rPr>
          <w:t>Figure 109: Advanced Analytics Page</w:t>
        </w:r>
        <w:r>
          <w:rPr>
            <w:noProof/>
            <w:webHidden/>
          </w:rPr>
          <w:tab/>
        </w:r>
        <w:r>
          <w:rPr>
            <w:noProof/>
            <w:webHidden/>
          </w:rPr>
          <w:fldChar w:fldCharType="begin"/>
        </w:r>
        <w:r>
          <w:rPr>
            <w:noProof/>
            <w:webHidden/>
          </w:rPr>
          <w:instrText xml:space="preserve"> PAGEREF _Toc61521933 \h </w:instrText>
        </w:r>
        <w:r>
          <w:rPr>
            <w:noProof/>
            <w:webHidden/>
          </w:rPr>
        </w:r>
        <w:r>
          <w:rPr>
            <w:noProof/>
            <w:webHidden/>
          </w:rPr>
          <w:fldChar w:fldCharType="separate"/>
        </w:r>
        <w:r>
          <w:rPr>
            <w:noProof/>
            <w:webHidden/>
          </w:rPr>
          <w:t>91</w:t>
        </w:r>
        <w:r>
          <w:rPr>
            <w:noProof/>
            <w:webHidden/>
          </w:rPr>
          <w:fldChar w:fldCharType="end"/>
        </w:r>
      </w:hyperlink>
    </w:p>
    <w:p w14:paraId="09BB15DC" w14:textId="71AC755C"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34" w:history="1">
        <w:r w:rsidRPr="00B0352A">
          <w:rPr>
            <w:rStyle w:val="Hyperlink"/>
            <w:noProof/>
          </w:rPr>
          <w:t>Figure 110 : Edit Analytic</w:t>
        </w:r>
        <w:r>
          <w:rPr>
            <w:noProof/>
            <w:webHidden/>
          </w:rPr>
          <w:tab/>
        </w:r>
        <w:r>
          <w:rPr>
            <w:noProof/>
            <w:webHidden/>
          </w:rPr>
          <w:fldChar w:fldCharType="begin"/>
        </w:r>
        <w:r>
          <w:rPr>
            <w:noProof/>
            <w:webHidden/>
          </w:rPr>
          <w:instrText xml:space="preserve"> PAGEREF _Toc61521934 \h </w:instrText>
        </w:r>
        <w:r>
          <w:rPr>
            <w:noProof/>
            <w:webHidden/>
          </w:rPr>
        </w:r>
        <w:r>
          <w:rPr>
            <w:noProof/>
            <w:webHidden/>
          </w:rPr>
          <w:fldChar w:fldCharType="separate"/>
        </w:r>
        <w:r>
          <w:rPr>
            <w:noProof/>
            <w:webHidden/>
          </w:rPr>
          <w:t>91</w:t>
        </w:r>
        <w:r>
          <w:rPr>
            <w:noProof/>
            <w:webHidden/>
          </w:rPr>
          <w:fldChar w:fldCharType="end"/>
        </w:r>
      </w:hyperlink>
    </w:p>
    <w:p w14:paraId="694254CA" w14:textId="38833469"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35" w:history="1">
        <w:r w:rsidRPr="00B0352A">
          <w:rPr>
            <w:rStyle w:val="Hyperlink"/>
            <w:noProof/>
          </w:rPr>
          <w:t>Figure 111: Analytics Configuration List</w:t>
        </w:r>
        <w:r>
          <w:rPr>
            <w:noProof/>
            <w:webHidden/>
          </w:rPr>
          <w:tab/>
        </w:r>
        <w:r>
          <w:rPr>
            <w:noProof/>
            <w:webHidden/>
          </w:rPr>
          <w:fldChar w:fldCharType="begin"/>
        </w:r>
        <w:r>
          <w:rPr>
            <w:noProof/>
            <w:webHidden/>
          </w:rPr>
          <w:instrText xml:space="preserve"> PAGEREF _Toc61521935 \h </w:instrText>
        </w:r>
        <w:r>
          <w:rPr>
            <w:noProof/>
            <w:webHidden/>
          </w:rPr>
        </w:r>
        <w:r>
          <w:rPr>
            <w:noProof/>
            <w:webHidden/>
          </w:rPr>
          <w:fldChar w:fldCharType="separate"/>
        </w:r>
        <w:r>
          <w:rPr>
            <w:noProof/>
            <w:webHidden/>
          </w:rPr>
          <w:t>93</w:t>
        </w:r>
        <w:r>
          <w:rPr>
            <w:noProof/>
            <w:webHidden/>
          </w:rPr>
          <w:fldChar w:fldCharType="end"/>
        </w:r>
      </w:hyperlink>
    </w:p>
    <w:p w14:paraId="30BBA83E" w14:textId="329A655B"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36" w:history="1">
        <w:r w:rsidRPr="00B0352A">
          <w:rPr>
            <w:rStyle w:val="Hyperlink"/>
            <w:noProof/>
          </w:rPr>
          <w:t>Figure 112: Advanced Analytics Page</w:t>
        </w:r>
        <w:r>
          <w:rPr>
            <w:noProof/>
            <w:webHidden/>
          </w:rPr>
          <w:tab/>
        </w:r>
        <w:r>
          <w:rPr>
            <w:noProof/>
            <w:webHidden/>
          </w:rPr>
          <w:fldChar w:fldCharType="begin"/>
        </w:r>
        <w:r>
          <w:rPr>
            <w:noProof/>
            <w:webHidden/>
          </w:rPr>
          <w:instrText xml:space="preserve"> PAGEREF _Toc61521936 \h </w:instrText>
        </w:r>
        <w:r>
          <w:rPr>
            <w:noProof/>
            <w:webHidden/>
          </w:rPr>
        </w:r>
        <w:r>
          <w:rPr>
            <w:noProof/>
            <w:webHidden/>
          </w:rPr>
          <w:fldChar w:fldCharType="separate"/>
        </w:r>
        <w:r>
          <w:rPr>
            <w:noProof/>
            <w:webHidden/>
          </w:rPr>
          <w:t>93</w:t>
        </w:r>
        <w:r>
          <w:rPr>
            <w:noProof/>
            <w:webHidden/>
          </w:rPr>
          <w:fldChar w:fldCharType="end"/>
        </w:r>
      </w:hyperlink>
    </w:p>
    <w:p w14:paraId="2A322AB7" w14:textId="65F3295D"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37" w:history="1">
        <w:r w:rsidRPr="00B0352A">
          <w:rPr>
            <w:rStyle w:val="Hyperlink"/>
            <w:noProof/>
          </w:rPr>
          <w:t>Figure 113 : Edit Analytic</w:t>
        </w:r>
        <w:r>
          <w:rPr>
            <w:noProof/>
            <w:webHidden/>
          </w:rPr>
          <w:tab/>
        </w:r>
        <w:r>
          <w:rPr>
            <w:noProof/>
            <w:webHidden/>
          </w:rPr>
          <w:fldChar w:fldCharType="begin"/>
        </w:r>
        <w:r>
          <w:rPr>
            <w:noProof/>
            <w:webHidden/>
          </w:rPr>
          <w:instrText xml:space="preserve"> PAGEREF _Toc61521937 \h </w:instrText>
        </w:r>
        <w:r>
          <w:rPr>
            <w:noProof/>
            <w:webHidden/>
          </w:rPr>
        </w:r>
        <w:r>
          <w:rPr>
            <w:noProof/>
            <w:webHidden/>
          </w:rPr>
          <w:fldChar w:fldCharType="separate"/>
        </w:r>
        <w:r>
          <w:rPr>
            <w:noProof/>
            <w:webHidden/>
          </w:rPr>
          <w:t>93</w:t>
        </w:r>
        <w:r>
          <w:rPr>
            <w:noProof/>
            <w:webHidden/>
          </w:rPr>
          <w:fldChar w:fldCharType="end"/>
        </w:r>
      </w:hyperlink>
    </w:p>
    <w:p w14:paraId="619D804D" w14:textId="797F6833"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38" w:history="1">
        <w:r w:rsidRPr="00B0352A">
          <w:rPr>
            <w:rStyle w:val="Hyperlink"/>
            <w:noProof/>
          </w:rPr>
          <w:t>Figure 114 : Atom Feed Endpoint</w:t>
        </w:r>
        <w:r>
          <w:rPr>
            <w:noProof/>
            <w:webHidden/>
          </w:rPr>
          <w:tab/>
        </w:r>
        <w:r>
          <w:rPr>
            <w:noProof/>
            <w:webHidden/>
          </w:rPr>
          <w:fldChar w:fldCharType="begin"/>
        </w:r>
        <w:r>
          <w:rPr>
            <w:noProof/>
            <w:webHidden/>
          </w:rPr>
          <w:instrText xml:space="preserve"> PAGEREF _Toc61521938 \h </w:instrText>
        </w:r>
        <w:r>
          <w:rPr>
            <w:noProof/>
            <w:webHidden/>
          </w:rPr>
        </w:r>
        <w:r>
          <w:rPr>
            <w:noProof/>
            <w:webHidden/>
          </w:rPr>
          <w:fldChar w:fldCharType="separate"/>
        </w:r>
        <w:r>
          <w:rPr>
            <w:noProof/>
            <w:webHidden/>
          </w:rPr>
          <w:t>96</w:t>
        </w:r>
        <w:r>
          <w:rPr>
            <w:noProof/>
            <w:webHidden/>
          </w:rPr>
          <w:fldChar w:fldCharType="end"/>
        </w:r>
      </w:hyperlink>
    </w:p>
    <w:p w14:paraId="724FF14C" w14:textId="059945ED"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39" w:history="1">
        <w:r w:rsidRPr="00B0352A">
          <w:rPr>
            <w:rStyle w:val="Hyperlink"/>
            <w:noProof/>
          </w:rPr>
          <w:t>Figure 115 : Oracle HCM Atom Feed</w:t>
        </w:r>
        <w:r>
          <w:rPr>
            <w:noProof/>
            <w:webHidden/>
          </w:rPr>
          <w:tab/>
        </w:r>
        <w:r>
          <w:rPr>
            <w:noProof/>
            <w:webHidden/>
          </w:rPr>
          <w:fldChar w:fldCharType="begin"/>
        </w:r>
        <w:r>
          <w:rPr>
            <w:noProof/>
            <w:webHidden/>
          </w:rPr>
          <w:instrText xml:space="preserve"> PAGEREF _Toc61521939 \h </w:instrText>
        </w:r>
        <w:r>
          <w:rPr>
            <w:noProof/>
            <w:webHidden/>
          </w:rPr>
        </w:r>
        <w:r>
          <w:rPr>
            <w:noProof/>
            <w:webHidden/>
          </w:rPr>
          <w:fldChar w:fldCharType="separate"/>
        </w:r>
        <w:r>
          <w:rPr>
            <w:noProof/>
            <w:webHidden/>
          </w:rPr>
          <w:t>96</w:t>
        </w:r>
        <w:r>
          <w:rPr>
            <w:noProof/>
            <w:webHidden/>
          </w:rPr>
          <w:fldChar w:fldCharType="end"/>
        </w:r>
      </w:hyperlink>
    </w:p>
    <w:p w14:paraId="7FE8DCF4" w14:textId="79D3A3FF"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40" w:history="1">
        <w:r w:rsidRPr="00B0352A">
          <w:rPr>
            <w:rStyle w:val="Hyperlink"/>
            <w:noProof/>
          </w:rPr>
          <w:t>Figure 116 : Atom Feed Endpoint</w:t>
        </w:r>
        <w:r>
          <w:rPr>
            <w:noProof/>
            <w:webHidden/>
          </w:rPr>
          <w:tab/>
        </w:r>
        <w:r>
          <w:rPr>
            <w:noProof/>
            <w:webHidden/>
          </w:rPr>
          <w:fldChar w:fldCharType="begin"/>
        </w:r>
        <w:r>
          <w:rPr>
            <w:noProof/>
            <w:webHidden/>
          </w:rPr>
          <w:instrText xml:space="preserve"> PAGEREF _Toc61521940 \h </w:instrText>
        </w:r>
        <w:r>
          <w:rPr>
            <w:noProof/>
            <w:webHidden/>
          </w:rPr>
        </w:r>
        <w:r>
          <w:rPr>
            <w:noProof/>
            <w:webHidden/>
          </w:rPr>
          <w:fldChar w:fldCharType="separate"/>
        </w:r>
        <w:r>
          <w:rPr>
            <w:noProof/>
            <w:webHidden/>
          </w:rPr>
          <w:t>97</w:t>
        </w:r>
        <w:r>
          <w:rPr>
            <w:noProof/>
            <w:webHidden/>
          </w:rPr>
          <w:fldChar w:fldCharType="end"/>
        </w:r>
      </w:hyperlink>
    </w:p>
    <w:p w14:paraId="23716FA8" w14:textId="1E3A62BE"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41" w:history="1">
        <w:r w:rsidRPr="00B0352A">
          <w:rPr>
            <w:rStyle w:val="Hyperlink"/>
            <w:noProof/>
          </w:rPr>
          <w:t>Figure 117 : Oracle HCM Atom Feed Configuration</w:t>
        </w:r>
        <w:r>
          <w:rPr>
            <w:noProof/>
            <w:webHidden/>
          </w:rPr>
          <w:tab/>
        </w:r>
        <w:r>
          <w:rPr>
            <w:noProof/>
            <w:webHidden/>
          </w:rPr>
          <w:fldChar w:fldCharType="begin"/>
        </w:r>
        <w:r>
          <w:rPr>
            <w:noProof/>
            <w:webHidden/>
          </w:rPr>
          <w:instrText xml:space="preserve"> PAGEREF _Toc61521941 \h </w:instrText>
        </w:r>
        <w:r>
          <w:rPr>
            <w:noProof/>
            <w:webHidden/>
          </w:rPr>
        </w:r>
        <w:r>
          <w:rPr>
            <w:noProof/>
            <w:webHidden/>
          </w:rPr>
          <w:fldChar w:fldCharType="separate"/>
        </w:r>
        <w:r>
          <w:rPr>
            <w:noProof/>
            <w:webHidden/>
          </w:rPr>
          <w:t>97</w:t>
        </w:r>
        <w:r>
          <w:rPr>
            <w:noProof/>
            <w:webHidden/>
          </w:rPr>
          <w:fldChar w:fldCharType="end"/>
        </w:r>
      </w:hyperlink>
    </w:p>
    <w:p w14:paraId="51D552FA" w14:textId="1CBC3671"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42" w:history="1">
        <w:r w:rsidRPr="00B0352A">
          <w:rPr>
            <w:rStyle w:val="Hyperlink"/>
            <w:noProof/>
          </w:rPr>
          <w:t>Figure 118 : Job Control Panel</w:t>
        </w:r>
        <w:r>
          <w:rPr>
            <w:noProof/>
            <w:webHidden/>
          </w:rPr>
          <w:tab/>
        </w:r>
        <w:r>
          <w:rPr>
            <w:noProof/>
            <w:webHidden/>
          </w:rPr>
          <w:fldChar w:fldCharType="begin"/>
        </w:r>
        <w:r>
          <w:rPr>
            <w:noProof/>
            <w:webHidden/>
          </w:rPr>
          <w:instrText xml:space="preserve"> PAGEREF _Toc61521942 \h </w:instrText>
        </w:r>
        <w:r>
          <w:rPr>
            <w:noProof/>
            <w:webHidden/>
          </w:rPr>
        </w:r>
        <w:r>
          <w:rPr>
            <w:noProof/>
            <w:webHidden/>
          </w:rPr>
          <w:fldChar w:fldCharType="separate"/>
        </w:r>
        <w:r>
          <w:rPr>
            <w:noProof/>
            <w:webHidden/>
          </w:rPr>
          <w:t>99</w:t>
        </w:r>
        <w:r>
          <w:rPr>
            <w:noProof/>
            <w:webHidden/>
          </w:rPr>
          <w:fldChar w:fldCharType="end"/>
        </w:r>
      </w:hyperlink>
    </w:p>
    <w:p w14:paraId="7FDD1D94" w14:textId="32A01023"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43" w:history="1">
        <w:r w:rsidRPr="00B0352A">
          <w:rPr>
            <w:rStyle w:val="Hyperlink"/>
            <w:noProof/>
          </w:rPr>
          <w:t>Figure 119 : Utility</w:t>
        </w:r>
        <w:r>
          <w:rPr>
            <w:noProof/>
            <w:webHidden/>
          </w:rPr>
          <w:tab/>
        </w:r>
        <w:r>
          <w:rPr>
            <w:noProof/>
            <w:webHidden/>
          </w:rPr>
          <w:fldChar w:fldCharType="begin"/>
        </w:r>
        <w:r>
          <w:rPr>
            <w:noProof/>
            <w:webHidden/>
          </w:rPr>
          <w:instrText xml:space="preserve"> PAGEREF _Toc61521943 \h </w:instrText>
        </w:r>
        <w:r>
          <w:rPr>
            <w:noProof/>
            <w:webHidden/>
          </w:rPr>
        </w:r>
        <w:r>
          <w:rPr>
            <w:noProof/>
            <w:webHidden/>
          </w:rPr>
          <w:fldChar w:fldCharType="separate"/>
        </w:r>
        <w:r>
          <w:rPr>
            <w:noProof/>
            <w:webHidden/>
          </w:rPr>
          <w:t>99</w:t>
        </w:r>
        <w:r>
          <w:rPr>
            <w:noProof/>
            <w:webHidden/>
          </w:rPr>
          <w:fldChar w:fldCharType="end"/>
        </w:r>
      </w:hyperlink>
    </w:p>
    <w:p w14:paraId="60C4B205" w14:textId="3897AEA6"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44" w:history="1">
        <w:r w:rsidRPr="00B0352A">
          <w:rPr>
            <w:rStyle w:val="Hyperlink"/>
            <w:noProof/>
          </w:rPr>
          <w:t>Figure 120 : Edit Trigger</w:t>
        </w:r>
        <w:r>
          <w:rPr>
            <w:noProof/>
            <w:webHidden/>
          </w:rPr>
          <w:tab/>
        </w:r>
        <w:r>
          <w:rPr>
            <w:noProof/>
            <w:webHidden/>
          </w:rPr>
          <w:fldChar w:fldCharType="begin"/>
        </w:r>
        <w:r>
          <w:rPr>
            <w:noProof/>
            <w:webHidden/>
          </w:rPr>
          <w:instrText xml:space="preserve"> PAGEREF _Toc61521944 \h </w:instrText>
        </w:r>
        <w:r>
          <w:rPr>
            <w:noProof/>
            <w:webHidden/>
          </w:rPr>
        </w:r>
        <w:r>
          <w:rPr>
            <w:noProof/>
            <w:webHidden/>
          </w:rPr>
          <w:fldChar w:fldCharType="separate"/>
        </w:r>
        <w:r>
          <w:rPr>
            <w:noProof/>
            <w:webHidden/>
          </w:rPr>
          <w:t>100</w:t>
        </w:r>
        <w:r>
          <w:rPr>
            <w:noProof/>
            <w:webHidden/>
          </w:rPr>
          <w:fldChar w:fldCharType="end"/>
        </w:r>
      </w:hyperlink>
    </w:p>
    <w:p w14:paraId="74EE6260" w14:textId="019C2E79"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45" w:history="1">
        <w:r w:rsidRPr="00B0352A">
          <w:rPr>
            <w:rStyle w:val="Hyperlink"/>
            <w:noProof/>
          </w:rPr>
          <w:t>Figure 121 : Job Details</w:t>
        </w:r>
        <w:r>
          <w:rPr>
            <w:noProof/>
            <w:webHidden/>
          </w:rPr>
          <w:tab/>
        </w:r>
        <w:r>
          <w:rPr>
            <w:noProof/>
            <w:webHidden/>
          </w:rPr>
          <w:fldChar w:fldCharType="begin"/>
        </w:r>
        <w:r>
          <w:rPr>
            <w:noProof/>
            <w:webHidden/>
          </w:rPr>
          <w:instrText xml:space="preserve"> PAGEREF _Toc61521945 \h </w:instrText>
        </w:r>
        <w:r>
          <w:rPr>
            <w:noProof/>
            <w:webHidden/>
          </w:rPr>
        </w:r>
        <w:r>
          <w:rPr>
            <w:noProof/>
            <w:webHidden/>
          </w:rPr>
          <w:fldChar w:fldCharType="separate"/>
        </w:r>
        <w:r>
          <w:rPr>
            <w:noProof/>
            <w:webHidden/>
          </w:rPr>
          <w:t>100</w:t>
        </w:r>
        <w:r>
          <w:rPr>
            <w:noProof/>
            <w:webHidden/>
          </w:rPr>
          <w:fldChar w:fldCharType="end"/>
        </w:r>
      </w:hyperlink>
    </w:p>
    <w:p w14:paraId="7840E0AD" w14:textId="4994804F"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46" w:history="1">
        <w:r w:rsidRPr="00B0352A">
          <w:rPr>
            <w:rStyle w:val="Hyperlink"/>
            <w:noProof/>
          </w:rPr>
          <w:t>Figure 122 : Cron Expression</w:t>
        </w:r>
        <w:r>
          <w:rPr>
            <w:noProof/>
            <w:webHidden/>
          </w:rPr>
          <w:tab/>
        </w:r>
        <w:r>
          <w:rPr>
            <w:noProof/>
            <w:webHidden/>
          </w:rPr>
          <w:fldChar w:fldCharType="begin"/>
        </w:r>
        <w:r>
          <w:rPr>
            <w:noProof/>
            <w:webHidden/>
          </w:rPr>
          <w:instrText xml:space="preserve"> PAGEREF _Toc61521946 \h </w:instrText>
        </w:r>
        <w:r>
          <w:rPr>
            <w:noProof/>
            <w:webHidden/>
          </w:rPr>
        </w:r>
        <w:r>
          <w:rPr>
            <w:noProof/>
            <w:webHidden/>
          </w:rPr>
          <w:fldChar w:fldCharType="separate"/>
        </w:r>
        <w:r>
          <w:rPr>
            <w:noProof/>
            <w:webHidden/>
          </w:rPr>
          <w:t>101</w:t>
        </w:r>
        <w:r>
          <w:rPr>
            <w:noProof/>
            <w:webHidden/>
          </w:rPr>
          <w:fldChar w:fldCharType="end"/>
        </w:r>
      </w:hyperlink>
    </w:p>
    <w:p w14:paraId="6BF84AF3" w14:textId="3D850072"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47" w:history="1">
        <w:r w:rsidRPr="00B0352A">
          <w:rPr>
            <w:rStyle w:val="Hyperlink"/>
            <w:noProof/>
          </w:rPr>
          <w:t>Figure 123 : Endpoint</w:t>
        </w:r>
        <w:r>
          <w:rPr>
            <w:noProof/>
            <w:webHidden/>
          </w:rPr>
          <w:tab/>
        </w:r>
        <w:r>
          <w:rPr>
            <w:noProof/>
            <w:webHidden/>
          </w:rPr>
          <w:fldChar w:fldCharType="begin"/>
        </w:r>
        <w:r>
          <w:rPr>
            <w:noProof/>
            <w:webHidden/>
          </w:rPr>
          <w:instrText xml:space="preserve"> PAGEREF _Toc61521947 \h </w:instrText>
        </w:r>
        <w:r>
          <w:rPr>
            <w:noProof/>
            <w:webHidden/>
          </w:rPr>
        </w:r>
        <w:r>
          <w:rPr>
            <w:noProof/>
            <w:webHidden/>
          </w:rPr>
          <w:fldChar w:fldCharType="separate"/>
        </w:r>
        <w:r>
          <w:rPr>
            <w:noProof/>
            <w:webHidden/>
          </w:rPr>
          <w:t>101</w:t>
        </w:r>
        <w:r>
          <w:rPr>
            <w:noProof/>
            <w:webHidden/>
          </w:rPr>
          <w:fldChar w:fldCharType="end"/>
        </w:r>
      </w:hyperlink>
    </w:p>
    <w:p w14:paraId="2F604118" w14:textId="02164FA1"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48" w:history="1">
        <w:r w:rsidRPr="00B0352A">
          <w:rPr>
            <w:rStyle w:val="Hyperlink"/>
            <w:noProof/>
          </w:rPr>
          <w:t>Figure 124 : Endpoint Details</w:t>
        </w:r>
        <w:r>
          <w:rPr>
            <w:noProof/>
            <w:webHidden/>
          </w:rPr>
          <w:tab/>
        </w:r>
        <w:r>
          <w:rPr>
            <w:noProof/>
            <w:webHidden/>
          </w:rPr>
          <w:fldChar w:fldCharType="begin"/>
        </w:r>
        <w:r>
          <w:rPr>
            <w:noProof/>
            <w:webHidden/>
          </w:rPr>
          <w:instrText xml:space="preserve"> PAGEREF _Toc61521948 \h </w:instrText>
        </w:r>
        <w:r>
          <w:rPr>
            <w:noProof/>
            <w:webHidden/>
          </w:rPr>
        </w:r>
        <w:r>
          <w:rPr>
            <w:noProof/>
            <w:webHidden/>
          </w:rPr>
          <w:fldChar w:fldCharType="separate"/>
        </w:r>
        <w:r>
          <w:rPr>
            <w:noProof/>
            <w:webHidden/>
          </w:rPr>
          <w:t>102</w:t>
        </w:r>
        <w:r>
          <w:rPr>
            <w:noProof/>
            <w:webHidden/>
          </w:rPr>
          <w:fldChar w:fldCharType="end"/>
        </w:r>
      </w:hyperlink>
    </w:p>
    <w:p w14:paraId="1AADF017" w14:textId="3B70A6B1"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49" w:history="1">
        <w:r w:rsidRPr="00B0352A">
          <w:rPr>
            <w:rStyle w:val="Hyperlink"/>
            <w:noProof/>
          </w:rPr>
          <w:t>Figure 125 : Trigger Chain Job</w:t>
        </w:r>
        <w:r>
          <w:rPr>
            <w:noProof/>
            <w:webHidden/>
          </w:rPr>
          <w:tab/>
        </w:r>
        <w:r>
          <w:rPr>
            <w:noProof/>
            <w:webHidden/>
          </w:rPr>
          <w:fldChar w:fldCharType="begin"/>
        </w:r>
        <w:r>
          <w:rPr>
            <w:noProof/>
            <w:webHidden/>
          </w:rPr>
          <w:instrText xml:space="preserve"> PAGEREF _Toc61521949 \h </w:instrText>
        </w:r>
        <w:r>
          <w:rPr>
            <w:noProof/>
            <w:webHidden/>
          </w:rPr>
        </w:r>
        <w:r>
          <w:rPr>
            <w:noProof/>
            <w:webHidden/>
          </w:rPr>
          <w:fldChar w:fldCharType="separate"/>
        </w:r>
        <w:r>
          <w:rPr>
            <w:noProof/>
            <w:webHidden/>
          </w:rPr>
          <w:t>102</w:t>
        </w:r>
        <w:r>
          <w:rPr>
            <w:noProof/>
            <w:webHidden/>
          </w:rPr>
          <w:fldChar w:fldCharType="end"/>
        </w:r>
      </w:hyperlink>
    </w:p>
    <w:p w14:paraId="1DE068F1" w14:textId="4E5EFDE2"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50" w:history="1">
        <w:r w:rsidRPr="00B0352A">
          <w:rPr>
            <w:rStyle w:val="Hyperlink"/>
            <w:noProof/>
          </w:rPr>
          <w:t>Figure 126 : Trigger Chain Job</w:t>
        </w:r>
        <w:r>
          <w:rPr>
            <w:noProof/>
            <w:webHidden/>
          </w:rPr>
          <w:tab/>
        </w:r>
        <w:r>
          <w:rPr>
            <w:noProof/>
            <w:webHidden/>
          </w:rPr>
          <w:fldChar w:fldCharType="begin"/>
        </w:r>
        <w:r>
          <w:rPr>
            <w:noProof/>
            <w:webHidden/>
          </w:rPr>
          <w:instrText xml:space="preserve"> PAGEREF _Toc61521950 \h </w:instrText>
        </w:r>
        <w:r>
          <w:rPr>
            <w:noProof/>
            <w:webHidden/>
          </w:rPr>
        </w:r>
        <w:r>
          <w:rPr>
            <w:noProof/>
            <w:webHidden/>
          </w:rPr>
          <w:fldChar w:fldCharType="separate"/>
        </w:r>
        <w:r>
          <w:rPr>
            <w:noProof/>
            <w:webHidden/>
          </w:rPr>
          <w:t>103</w:t>
        </w:r>
        <w:r>
          <w:rPr>
            <w:noProof/>
            <w:webHidden/>
          </w:rPr>
          <w:fldChar w:fldCharType="end"/>
        </w:r>
      </w:hyperlink>
    </w:p>
    <w:p w14:paraId="45269D13" w14:textId="7AAB7AD4"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51" w:history="1">
        <w:r w:rsidRPr="00B0352A">
          <w:rPr>
            <w:rStyle w:val="Hyperlink"/>
            <w:noProof/>
          </w:rPr>
          <w:t>Figure 127 : Trigger Chain Job</w:t>
        </w:r>
        <w:r>
          <w:rPr>
            <w:noProof/>
            <w:webHidden/>
          </w:rPr>
          <w:tab/>
        </w:r>
        <w:r>
          <w:rPr>
            <w:noProof/>
            <w:webHidden/>
          </w:rPr>
          <w:fldChar w:fldCharType="begin"/>
        </w:r>
        <w:r>
          <w:rPr>
            <w:noProof/>
            <w:webHidden/>
          </w:rPr>
          <w:instrText xml:space="preserve"> PAGEREF _Toc61521951 \h </w:instrText>
        </w:r>
        <w:r>
          <w:rPr>
            <w:noProof/>
            <w:webHidden/>
          </w:rPr>
        </w:r>
        <w:r>
          <w:rPr>
            <w:noProof/>
            <w:webHidden/>
          </w:rPr>
          <w:fldChar w:fldCharType="separate"/>
        </w:r>
        <w:r>
          <w:rPr>
            <w:noProof/>
            <w:webHidden/>
          </w:rPr>
          <w:t>103</w:t>
        </w:r>
        <w:r>
          <w:rPr>
            <w:noProof/>
            <w:webHidden/>
          </w:rPr>
          <w:fldChar w:fldCharType="end"/>
        </w:r>
      </w:hyperlink>
    </w:p>
    <w:p w14:paraId="7564AC3A" w14:textId="0382C0E7"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52" w:history="1">
        <w:r w:rsidRPr="00B0352A">
          <w:rPr>
            <w:rStyle w:val="Hyperlink"/>
            <w:noProof/>
          </w:rPr>
          <w:t>Figure 128 : Job Control Panel</w:t>
        </w:r>
        <w:r>
          <w:rPr>
            <w:noProof/>
            <w:webHidden/>
          </w:rPr>
          <w:tab/>
        </w:r>
        <w:r>
          <w:rPr>
            <w:noProof/>
            <w:webHidden/>
          </w:rPr>
          <w:fldChar w:fldCharType="begin"/>
        </w:r>
        <w:r>
          <w:rPr>
            <w:noProof/>
            <w:webHidden/>
          </w:rPr>
          <w:instrText xml:space="preserve"> PAGEREF _Toc61521952 \h </w:instrText>
        </w:r>
        <w:r>
          <w:rPr>
            <w:noProof/>
            <w:webHidden/>
          </w:rPr>
        </w:r>
        <w:r>
          <w:rPr>
            <w:noProof/>
            <w:webHidden/>
          </w:rPr>
          <w:fldChar w:fldCharType="separate"/>
        </w:r>
        <w:r>
          <w:rPr>
            <w:noProof/>
            <w:webHidden/>
          </w:rPr>
          <w:t>104</w:t>
        </w:r>
        <w:r>
          <w:rPr>
            <w:noProof/>
            <w:webHidden/>
          </w:rPr>
          <w:fldChar w:fldCharType="end"/>
        </w:r>
      </w:hyperlink>
    </w:p>
    <w:p w14:paraId="32303478" w14:textId="360986DE"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53" w:history="1">
        <w:r w:rsidRPr="00B0352A">
          <w:rPr>
            <w:rStyle w:val="Hyperlink"/>
            <w:noProof/>
          </w:rPr>
          <w:t>Figure 129 : Trigger Details</w:t>
        </w:r>
        <w:r>
          <w:rPr>
            <w:noProof/>
            <w:webHidden/>
          </w:rPr>
          <w:tab/>
        </w:r>
        <w:r>
          <w:rPr>
            <w:noProof/>
            <w:webHidden/>
          </w:rPr>
          <w:fldChar w:fldCharType="begin"/>
        </w:r>
        <w:r>
          <w:rPr>
            <w:noProof/>
            <w:webHidden/>
          </w:rPr>
          <w:instrText xml:space="preserve"> PAGEREF _Toc61521953 \h </w:instrText>
        </w:r>
        <w:r>
          <w:rPr>
            <w:noProof/>
            <w:webHidden/>
          </w:rPr>
        </w:r>
        <w:r>
          <w:rPr>
            <w:noProof/>
            <w:webHidden/>
          </w:rPr>
          <w:fldChar w:fldCharType="separate"/>
        </w:r>
        <w:r>
          <w:rPr>
            <w:noProof/>
            <w:webHidden/>
          </w:rPr>
          <w:t>105</w:t>
        </w:r>
        <w:r>
          <w:rPr>
            <w:noProof/>
            <w:webHidden/>
          </w:rPr>
          <w:fldChar w:fldCharType="end"/>
        </w:r>
      </w:hyperlink>
    </w:p>
    <w:p w14:paraId="7E599BC2" w14:textId="5ABB21D0"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54" w:history="1">
        <w:r w:rsidRPr="00B0352A">
          <w:rPr>
            <w:rStyle w:val="Hyperlink"/>
            <w:noProof/>
          </w:rPr>
          <w:t>Figure 130 : Job Trigger Schedule</w:t>
        </w:r>
        <w:r>
          <w:rPr>
            <w:noProof/>
            <w:webHidden/>
          </w:rPr>
          <w:tab/>
        </w:r>
        <w:r>
          <w:rPr>
            <w:noProof/>
            <w:webHidden/>
          </w:rPr>
          <w:fldChar w:fldCharType="begin"/>
        </w:r>
        <w:r>
          <w:rPr>
            <w:noProof/>
            <w:webHidden/>
          </w:rPr>
          <w:instrText xml:space="preserve"> PAGEREF _Toc61521954 \h </w:instrText>
        </w:r>
        <w:r>
          <w:rPr>
            <w:noProof/>
            <w:webHidden/>
          </w:rPr>
        </w:r>
        <w:r>
          <w:rPr>
            <w:noProof/>
            <w:webHidden/>
          </w:rPr>
          <w:fldChar w:fldCharType="separate"/>
        </w:r>
        <w:r>
          <w:rPr>
            <w:noProof/>
            <w:webHidden/>
          </w:rPr>
          <w:t>105</w:t>
        </w:r>
        <w:r>
          <w:rPr>
            <w:noProof/>
            <w:webHidden/>
          </w:rPr>
          <w:fldChar w:fldCharType="end"/>
        </w:r>
      </w:hyperlink>
    </w:p>
    <w:p w14:paraId="4EB95C35" w14:textId="62491701"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55" w:history="1">
        <w:r w:rsidRPr="00B0352A">
          <w:rPr>
            <w:rStyle w:val="Hyperlink"/>
            <w:noProof/>
          </w:rPr>
          <w:t>Figure 131 : Incremental User Reconciliation</w:t>
        </w:r>
        <w:r>
          <w:rPr>
            <w:noProof/>
            <w:webHidden/>
          </w:rPr>
          <w:tab/>
        </w:r>
        <w:r>
          <w:rPr>
            <w:noProof/>
            <w:webHidden/>
          </w:rPr>
          <w:fldChar w:fldCharType="begin"/>
        </w:r>
        <w:r>
          <w:rPr>
            <w:noProof/>
            <w:webHidden/>
          </w:rPr>
          <w:instrText xml:space="preserve"> PAGEREF _Toc61521955 \h </w:instrText>
        </w:r>
        <w:r>
          <w:rPr>
            <w:noProof/>
            <w:webHidden/>
          </w:rPr>
        </w:r>
        <w:r>
          <w:rPr>
            <w:noProof/>
            <w:webHidden/>
          </w:rPr>
          <w:fldChar w:fldCharType="separate"/>
        </w:r>
        <w:r>
          <w:rPr>
            <w:noProof/>
            <w:webHidden/>
          </w:rPr>
          <w:t>106</w:t>
        </w:r>
        <w:r>
          <w:rPr>
            <w:noProof/>
            <w:webHidden/>
          </w:rPr>
          <w:fldChar w:fldCharType="end"/>
        </w:r>
      </w:hyperlink>
    </w:p>
    <w:p w14:paraId="38134B79" w14:textId="4F9A5BE3"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56" w:history="1">
        <w:r w:rsidRPr="00B0352A">
          <w:rPr>
            <w:rStyle w:val="Hyperlink"/>
            <w:noProof/>
          </w:rPr>
          <w:t>Figure 132 : Job Control Panel</w:t>
        </w:r>
        <w:r>
          <w:rPr>
            <w:noProof/>
            <w:webHidden/>
          </w:rPr>
          <w:tab/>
        </w:r>
        <w:r>
          <w:rPr>
            <w:noProof/>
            <w:webHidden/>
          </w:rPr>
          <w:fldChar w:fldCharType="begin"/>
        </w:r>
        <w:r>
          <w:rPr>
            <w:noProof/>
            <w:webHidden/>
          </w:rPr>
          <w:instrText xml:space="preserve"> PAGEREF _Toc61521956 \h </w:instrText>
        </w:r>
        <w:r>
          <w:rPr>
            <w:noProof/>
            <w:webHidden/>
          </w:rPr>
        </w:r>
        <w:r>
          <w:rPr>
            <w:noProof/>
            <w:webHidden/>
          </w:rPr>
          <w:fldChar w:fldCharType="separate"/>
        </w:r>
        <w:r>
          <w:rPr>
            <w:noProof/>
            <w:webHidden/>
          </w:rPr>
          <w:t>107</w:t>
        </w:r>
        <w:r>
          <w:rPr>
            <w:noProof/>
            <w:webHidden/>
          </w:rPr>
          <w:fldChar w:fldCharType="end"/>
        </w:r>
      </w:hyperlink>
    </w:p>
    <w:p w14:paraId="57434236" w14:textId="4B939EA2"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57" w:history="1">
        <w:r w:rsidRPr="00B0352A">
          <w:rPr>
            <w:rStyle w:val="Hyperlink"/>
            <w:noProof/>
          </w:rPr>
          <w:t>Figure 133 : Utility</w:t>
        </w:r>
        <w:r>
          <w:rPr>
            <w:noProof/>
            <w:webHidden/>
          </w:rPr>
          <w:tab/>
        </w:r>
        <w:r>
          <w:rPr>
            <w:noProof/>
            <w:webHidden/>
          </w:rPr>
          <w:fldChar w:fldCharType="begin"/>
        </w:r>
        <w:r>
          <w:rPr>
            <w:noProof/>
            <w:webHidden/>
          </w:rPr>
          <w:instrText xml:space="preserve"> PAGEREF _Toc61521957 \h </w:instrText>
        </w:r>
        <w:r>
          <w:rPr>
            <w:noProof/>
            <w:webHidden/>
          </w:rPr>
        </w:r>
        <w:r>
          <w:rPr>
            <w:noProof/>
            <w:webHidden/>
          </w:rPr>
          <w:fldChar w:fldCharType="separate"/>
        </w:r>
        <w:r>
          <w:rPr>
            <w:noProof/>
            <w:webHidden/>
          </w:rPr>
          <w:t>107</w:t>
        </w:r>
        <w:r>
          <w:rPr>
            <w:noProof/>
            <w:webHidden/>
          </w:rPr>
          <w:fldChar w:fldCharType="end"/>
        </w:r>
      </w:hyperlink>
    </w:p>
    <w:p w14:paraId="4A5008FA" w14:textId="345E7967"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58" w:history="1">
        <w:r w:rsidRPr="00B0352A">
          <w:rPr>
            <w:rStyle w:val="Hyperlink"/>
            <w:noProof/>
          </w:rPr>
          <w:t>Figure 134 : Edit Trigger</w:t>
        </w:r>
        <w:r>
          <w:rPr>
            <w:noProof/>
            <w:webHidden/>
          </w:rPr>
          <w:tab/>
        </w:r>
        <w:r>
          <w:rPr>
            <w:noProof/>
            <w:webHidden/>
          </w:rPr>
          <w:fldChar w:fldCharType="begin"/>
        </w:r>
        <w:r>
          <w:rPr>
            <w:noProof/>
            <w:webHidden/>
          </w:rPr>
          <w:instrText xml:space="preserve"> PAGEREF _Toc61521958 \h </w:instrText>
        </w:r>
        <w:r>
          <w:rPr>
            <w:noProof/>
            <w:webHidden/>
          </w:rPr>
        </w:r>
        <w:r>
          <w:rPr>
            <w:noProof/>
            <w:webHidden/>
          </w:rPr>
          <w:fldChar w:fldCharType="separate"/>
        </w:r>
        <w:r>
          <w:rPr>
            <w:noProof/>
            <w:webHidden/>
          </w:rPr>
          <w:t>108</w:t>
        </w:r>
        <w:r>
          <w:rPr>
            <w:noProof/>
            <w:webHidden/>
          </w:rPr>
          <w:fldChar w:fldCharType="end"/>
        </w:r>
      </w:hyperlink>
    </w:p>
    <w:p w14:paraId="7B754638" w14:textId="18B0561C"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59" w:history="1">
        <w:r w:rsidRPr="00B0352A">
          <w:rPr>
            <w:rStyle w:val="Hyperlink"/>
            <w:noProof/>
          </w:rPr>
          <w:t>Figure 135 : Job Details</w:t>
        </w:r>
        <w:r>
          <w:rPr>
            <w:noProof/>
            <w:webHidden/>
          </w:rPr>
          <w:tab/>
        </w:r>
        <w:r>
          <w:rPr>
            <w:noProof/>
            <w:webHidden/>
          </w:rPr>
          <w:fldChar w:fldCharType="begin"/>
        </w:r>
        <w:r>
          <w:rPr>
            <w:noProof/>
            <w:webHidden/>
          </w:rPr>
          <w:instrText xml:space="preserve"> PAGEREF _Toc61521959 \h </w:instrText>
        </w:r>
        <w:r>
          <w:rPr>
            <w:noProof/>
            <w:webHidden/>
          </w:rPr>
        </w:r>
        <w:r>
          <w:rPr>
            <w:noProof/>
            <w:webHidden/>
          </w:rPr>
          <w:fldChar w:fldCharType="separate"/>
        </w:r>
        <w:r>
          <w:rPr>
            <w:noProof/>
            <w:webHidden/>
          </w:rPr>
          <w:t>108</w:t>
        </w:r>
        <w:r>
          <w:rPr>
            <w:noProof/>
            <w:webHidden/>
          </w:rPr>
          <w:fldChar w:fldCharType="end"/>
        </w:r>
      </w:hyperlink>
    </w:p>
    <w:p w14:paraId="5D13C5A8" w14:textId="7A414429"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60" w:history="1">
        <w:r w:rsidRPr="00B0352A">
          <w:rPr>
            <w:rStyle w:val="Hyperlink"/>
            <w:noProof/>
          </w:rPr>
          <w:t>Figure 136 : Cron Expression</w:t>
        </w:r>
        <w:r>
          <w:rPr>
            <w:noProof/>
            <w:webHidden/>
          </w:rPr>
          <w:tab/>
        </w:r>
        <w:r>
          <w:rPr>
            <w:noProof/>
            <w:webHidden/>
          </w:rPr>
          <w:fldChar w:fldCharType="begin"/>
        </w:r>
        <w:r>
          <w:rPr>
            <w:noProof/>
            <w:webHidden/>
          </w:rPr>
          <w:instrText xml:space="preserve"> PAGEREF _Toc61521960 \h </w:instrText>
        </w:r>
        <w:r>
          <w:rPr>
            <w:noProof/>
            <w:webHidden/>
          </w:rPr>
        </w:r>
        <w:r>
          <w:rPr>
            <w:noProof/>
            <w:webHidden/>
          </w:rPr>
          <w:fldChar w:fldCharType="separate"/>
        </w:r>
        <w:r>
          <w:rPr>
            <w:noProof/>
            <w:webHidden/>
          </w:rPr>
          <w:t>109</w:t>
        </w:r>
        <w:r>
          <w:rPr>
            <w:noProof/>
            <w:webHidden/>
          </w:rPr>
          <w:fldChar w:fldCharType="end"/>
        </w:r>
      </w:hyperlink>
    </w:p>
    <w:p w14:paraId="5A92ACD9" w14:textId="3E0580D0"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61" w:history="1">
        <w:r w:rsidRPr="00B0352A">
          <w:rPr>
            <w:rStyle w:val="Hyperlink"/>
            <w:noProof/>
          </w:rPr>
          <w:t>Figure 137 : Users</w:t>
        </w:r>
        <w:r>
          <w:rPr>
            <w:noProof/>
            <w:webHidden/>
          </w:rPr>
          <w:tab/>
        </w:r>
        <w:r>
          <w:rPr>
            <w:noProof/>
            <w:webHidden/>
          </w:rPr>
          <w:fldChar w:fldCharType="begin"/>
        </w:r>
        <w:r>
          <w:rPr>
            <w:noProof/>
            <w:webHidden/>
          </w:rPr>
          <w:instrText xml:space="preserve"> PAGEREF _Toc61521961 \h </w:instrText>
        </w:r>
        <w:r>
          <w:rPr>
            <w:noProof/>
            <w:webHidden/>
          </w:rPr>
        </w:r>
        <w:r>
          <w:rPr>
            <w:noProof/>
            <w:webHidden/>
          </w:rPr>
          <w:fldChar w:fldCharType="separate"/>
        </w:r>
        <w:r>
          <w:rPr>
            <w:noProof/>
            <w:webHidden/>
          </w:rPr>
          <w:t>109</w:t>
        </w:r>
        <w:r>
          <w:rPr>
            <w:noProof/>
            <w:webHidden/>
          </w:rPr>
          <w:fldChar w:fldCharType="end"/>
        </w:r>
      </w:hyperlink>
    </w:p>
    <w:p w14:paraId="47FDF379" w14:textId="7EBD97CB"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62" w:history="1">
        <w:r w:rsidRPr="00B0352A">
          <w:rPr>
            <w:rStyle w:val="Hyperlink"/>
            <w:noProof/>
          </w:rPr>
          <w:t>Figure 138 : User List</w:t>
        </w:r>
        <w:r>
          <w:rPr>
            <w:noProof/>
            <w:webHidden/>
          </w:rPr>
          <w:tab/>
        </w:r>
        <w:r>
          <w:rPr>
            <w:noProof/>
            <w:webHidden/>
          </w:rPr>
          <w:fldChar w:fldCharType="begin"/>
        </w:r>
        <w:r>
          <w:rPr>
            <w:noProof/>
            <w:webHidden/>
          </w:rPr>
          <w:instrText xml:space="preserve"> PAGEREF _Toc61521962 \h </w:instrText>
        </w:r>
        <w:r>
          <w:rPr>
            <w:noProof/>
            <w:webHidden/>
          </w:rPr>
        </w:r>
        <w:r>
          <w:rPr>
            <w:noProof/>
            <w:webHidden/>
          </w:rPr>
          <w:fldChar w:fldCharType="separate"/>
        </w:r>
        <w:r>
          <w:rPr>
            <w:noProof/>
            <w:webHidden/>
          </w:rPr>
          <w:t>110</w:t>
        </w:r>
        <w:r>
          <w:rPr>
            <w:noProof/>
            <w:webHidden/>
          </w:rPr>
          <w:fldChar w:fldCharType="end"/>
        </w:r>
      </w:hyperlink>
    </w:p>
    <w:p w14:paraId="74723F59" w14:textId="671F0AEB"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63" w:history="1">
        <w:r w:rsidRPr="00B0352A">
          <w:rPr>
            <w:rStyle w:val="Hyperlink"/>
            <w:noProof/>
          </w:rPr>
          <w:t>Figure 139 : Profile</w:t>
        </w:r>
        <w:r>
          <w:rPr>
            <w:noProof/>
            <w:webHidden/>
          </w:rPr>
          <w:tab/>
        </w:r>
        <w:r>
          <w:rPr>
            <w:noProof/>
            <w:webHidden/>
          </w:rPr>
          <w:fldChar w:fldCharType="begin"/>
        </w:r>
        <w:r>
          <w:rPr>
            <w:noProof/>
            <w:webHidden/>
          </w:rPr>
          <w:instrText xml:space="preserve"> PAGEREF _Toc61521963 \h </w:instrText>
        </w:r>
        <w:r>
          <w:rPr>
            <w:noProof/>
            <w:webHidden/>
          </w:rPr>
        </w:r>
        <w:r>
          <w:rPr>
            <w:noProof/>
            <w:webHidden/>
          </w:rPr>
          <w:fldChar w:fldCharType="separate"/>
        </w:r>
        <w:r>
          <w:rPr>
            <w:noProof/>
            <w:webHidden/>
          </w:rPr>
          <w:t>110</w:t>
        </w:r>
        <w:r>
          <w:rPr>
            <w:noProof/>
            <w:webHidden/>
          </w:rPr>
          <w:fldChar w:fldCharType="end"/>
        </w:r>
      </w:hyperlink>
    </w:p>
    <w:p w14:paraId="5DF523BB" w14:textId="19CBDF67"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64" w:history="1">
        <w:r w:rsidRPr="00B0352A">
          <w:rPr>
            <w:rStyle w:val="Hyperlink"/>
            <w:noProof/>
          </w:rPr>
          <w:t>Figure 140 : Job Control Panel</w:t>
        </w:r>
        <w:r>
          <w:rPr>
            <w:noProof/>
            <w:webHidden/>
          </w:rPr>
          <w:tab/>
        </w:r>
        <w:r>
          <w:rPr>
            <w:noProof/>
            <w:webHidden/>
          </w:rPr>
          <w:fldChar w:fldCharType="begin"/>
        </w:r>
        <w:r>
          <w:rPr>
            <w:noProof/>
            <w:webHidden/>
          </w:rPr>
          <w:instrText xml:space="preserve"> PAGEREF _Toc61521964 \h </w:instrText>
        </w:r>
        <w:r>
          <w:rPr>
            <w:noProof/>
            <w:webHidden/>
          </w:rPr>
        </w:r>
        <w:r>
          <w:rPr>
            <w:noProof/>
            <w:webHidden/>
          </w:rPr>
          <w:fldChar w:fldCharType="separate"/>
        </w:r>
        <w:r>
          <w:rPr>
            <w:noProof/>
            <w:webHidden/>
          </w:rPr>
          <w:t>111</w:t>
        </w:r>
        <w:r>
          <w:rPr>
            <w:noProof/>
            <w:webHidden/>
          </w:rPr>
          <w:fldChar w:fldCharType="end"/>
        </w:r>
      </w:hyperlink>
    </w:p>
    <w:p w14:paraId="20689414" w14:textId="3EA3E105"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65" w:history="1">
        <w:r w:rsidRPr="00B0352A">
          <w:rPr>
            <w:rStyle w:val="Hyperlink"/>
            <w:noProof/>
          </w:rPr>
          <w:t>Figure 141 : Trigger Details</w:t>
        </w:r>
        <w:r>
          <w:rPr>
            <w:noProof/>
            <w:webHidden/>
          </w:rPr>
          <w:tab/>
        </w:r>
        <w:r>
          <w:rPr>
            <w:noProof/>
            <w:webHidden/>
          </w:rPr>
          <w:fldChar w:fldCharType="begin"/>
        </w:r>
        <w:r>
          <w:rPr>
            <w:noProof/>
            <w:webHidden/>
          </w:rPr>
          <w:instrText xml:space="preserve"> PAGEREF _Toc61521965 \h </w:instrText>
        </w:r>
        <w:r>
          <w:rPr>
            <w:noProof/>
            <w:webHidden/>
          </w:rPr>
        </w:r>
        <w:r>
          <w:rPr>
            <w:noProof/>
            <w:webHidden/>
          </w:rPr>
          <w:fldChar w:fldCharType="separate"/>
        </w:r>
        <w:r>
          <w:rPr>
            <w:noProof/>
            <w:webHidden/>
          </w:rPr>
          <w:t>112</w:t>
        </w:r>
        <w:r>
          <w:rPr>
            <w:noProof/>
            <w:webHidden/>
          </w:rPr>
          <w:fldChar w:fldCharType="end"/>
        </w:r>
      </w:hyperlink>
    </w:p>
    <w:p w14:paraId="67058041" w14:textId="271E26BD"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66" w:history="1">
        <w:r w:rsidRPr="00B0352A">
          <w:rPr>
            <w:rStyle w:val="Hyperlink"/>
            <w:noProof/>
          </w:rPr>
          <w:t>Figure 142 : Job Trigger Schedule</w:t>
        </w:r>
        <w:r>
          <w:rPr>
            <w:noProof/>
            <w:webHidden/>
          </w:rPr>
          <w:tab/>
        </w:r>
        <w:r>
          <w:rPr>
            <w:noProof/>
            <w:webHidden/>
          </w:rPr>
          <w:fldChar w:fldCharType="begin"/>
        </w:r>
        <w:r>
          <w:rPr>
            <w:noProof/>
            <w:webHidden/>
          </w:rPr>
          <w:instrText xml:space="preserve"> PAGEREF _Toc61521966 \h </w:instrText>
        </w:r>
        <w:r>
          <w:rPr>
            <w:noProof/>
            <w:webHidden/>
          </w:rPr>
        </w:r>
        <w:r>
          <w:rPr>
            <w:noProof/>
            <w:webHidden/>
          </w:rPr>
          <w:fldChar w:fldCharType="separate"/>
        </w:r>
        <w:r>
          <w:rPr>
            <w:noProof/>
            <w:webHidden/>
          </w:rPr>
          <w:t>112</w:t>
        </w:r>
        <w:r>
          <w:rPr>
            <w:noProof/>
            <w:webHidden/>
          </w:rPr>
          <w:fldChar w:fldCharType="end"/>
        </w:r>
      </w:hyperlink>
    </w:p>
    <w:p w14:paraId="59163845" w14:textId="11B10C27"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67" w:history="1">
        <w:r w:rsidRPr="00B0352A">
          <w:rPr>
            <w:rStyle w:val="Hyperlink"/>
            <w:noProof/>
          </w:rPr>
          <w:t>Figure 143 : Job Control Panel</w:t>
        </w:r>
        <w:r>
          <w:rPr>
            <w:noProof/>
            <w:webHidden/>
          </w:rPr>
          <w:tab/>
        </w:r>
        <w:r>
          <w:rPr>
            <w:noProof/>
            <w:webHidden/>
          </w:rPr>
          <w:fldChar w:fldCharType="begin"/>
        </w:r>
        <w:r>
          <w:rPr>
            <w:noProof/>
            <w:webHidden/>
          </w:rPr>
          <w:instrText xml:space="preserve"> PAGEREF _Toc61521967 \h </w:instrText>
        </w:r>
        <w:r>
          <w:rPr>
            <w:noProof/>
            <w:webHidden/>
          </w:rPr>
        </w:r>
        <w:r>
          <w:rPr>
            <w:noProof/>
            <w:webHidden/>
          </w:rPr>
          <w:fldChar w:fldCharType="separate"/>
        </w:r>
        <w:r>
          <w:rPr>
            <w:noProof/>
            <w:webHidden/>
          </w:rPr>
          <w:t>113</w:t>
        </w:r>
        <w:r>
          <w:rPr>
            <w:noProof/>
            <w:webHidden/>
          </w:rPr>
          <w:fldChar w:fldCharType="end"/>
        </w:r>
      </w:hyperlink>
    </w:p>
    <w:p w14:paraId="4479962B" w14:textId="057308FC"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68" w:history="1">
        <w:r w:rsidRPr="00B0352A">
          <w:rPr>
            <w:rStyle w:val="Hyperlink"/>
            <w:noProof/>
          </w:rPr>
          <w:t>Figure 144 : User List</w:t>
        </w:r>
        <w:r>
          <w:rPr>
            <w:noProof/>
            <w:webHidden/>
          </w:rPr>
          <w:tab/>
        </w:r>
        <w:r>
          <w:rPr>
            <w:noProof/>
            <w:webHidden/>
          </w:rPr>
          <w:fldChar w:fldCharType="begin"/>
        </w:r>
        <w:r>
          <w:rPr>
            <w:noProof/>
            <w:webHidden/>
          </w:rPr>
          <w:instrText xml:space="preserve"> PAGEREF _Toc61521968 \h </w:instrText>
        </w:r>
        <w:r>
          <w:rPr>
            <w:noProof/>
            <w:webHidden/>
          </w:rPr>
        </w:r>
        <w:r>
          <w:rPr>
            <w:noProof/>
            <w:webHidden/>
          </w:rPr>
          <w:fldChar w:fldCharType="separate"/>
        </w:r>
        <w:r>
          <w:rPr>
            <w:noProof/>
            <w:webHidden/>
          </w:rPr>
          <w:t>113</w:t>
        </w:r>
        <w:r>
          <w:rPr>
            <w:noProof/>
            <w:webHidden/>
          </w:rPr>
          <w:fldChar w:fldCharType="end"/>
        </w:r>
      </w:hyperlink>
    </w:p>
    <w:p w14:paraId="0782C711" w14:textId="55302F70"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69" w:history="1">
        <w:r w:rsidRPr="00B0352A">
          <w:rPr>
            <w:rStyle w:val="Hyperlink"/>
            <w:noProof/>
          </w:rPr>
          <w:t>Figure 145 : User Profile</w:t>
        </w:r>
        <w:r>
          <w:rPr>
            <w:noProof/>
            <w:webHidden/>
          </w:rPr>
          <w:tab/>
        </w:r>
        <w:r>
          <w:rPr>
            <w:noProof/>
            <w:webHidden/>
          </w:rPr>
          <w:fldChar w:fldCharType="begin"/>
        </w:r>
        <w:r>
          <w:rPr>
            <w:noProof/>
            <w:webHidden/>
          </w:rPr>
          <w:instrText xml:space="preserve"> PAGEREF _Toc61521969 \h </w:instrText>
        </w:r>
        <w:r>
          <w:rPr>
            <w:noProof/>
            <w:webHidden/>
          </w:rPr>
        </w:r>
        <w:r>
          <w:rPr>
            <w:noProof/>
            <w:webHidden/>
          </w:rPr>
          <w:fldChar w:fldCharType="separate"/>
        </w:r>
        <w:r>
          <w:rPr>
            <w:noProof/>
            <w:webHidden/>
          </w:rPr>
          <w:t>113</w:t>
        </w:r>
        <w:r>
          <w:rPr>
            <w:noProof/>
            <w:webHidden/>
          </w:rPr>
          <w:fldChar w:fldCharType="end"/>
        </w:r>
      </w:hyperlink>
    </w:p>
    <w:p w14:paraId="3F1B89AE" w14:textId="52B2EC14"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70" w:history="1">
        <w:r w:rsidRPr="00B0352A">
          <w:rPr>
            <w:rStyle w:val="Hyperlink"/>
            <w:noProof/>
          </w:rPr>
          <w:t>Figure 146 : User Profile</w:t>
        </w:r>
        <w:r>
          <w:rPr>
            <w:noProof/>
            <w:webHidden/>
          </w:rPr>
          <w:tab/>
        </w:r>
        <w:r>
          <w:rPr>
            <w:noProof/>
            <w:webHidden/>
          </w:rPr>
          <w:fldChar w:fldCharType="begin"/>
        </w:r>
        <w:r>
          <w:rPr>
            <w:noProof/>
            <w:webHidden/>
          </w:rPr>
          <w:instrText xml:space="preserve"> PAGEREF _Toc61521970 \h </w:instrText>
        </w:r>
        <w:r>
          <w:rPr>
            <w:noProof/>
            <w:webHidden/>
          </w:rPr>
        </w:r>
        <w:r>
          <w:rPr>
            <w:noProof/>
            <w:webHidden/>
          </w:rPr>
          <w:fldChar w:fldCharType="separate"/>
        </w:r>
        <w:r>
          <w:rPr>
            <w:noProof/>
            <w:webHidden/>
          </w:rPr>
          <w:t>114</w:t>
        </w:r>
        <w:r>
          <w:rPr>
            <w:noProof/>
            <w:webHidden/>
          </w:rPr>
          <w:fldChar w:fldCharType="end"/>
        </w:r>
      </w:hyperlink>
    </w:p>
    <w:p w14:paraId="1E7D9C06" w14:textId="3117AB27"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71" w:history="1">
        <w:r w:rsidRPr="00B0352A">
          <w:rPr>
            <w:rStyle w:val="Hyperlink"/>
            <w:noProof/>
          </w:rPr>
          <w:t>Figure 147 : Job Control Panel</w:t>
        </w:r>
        <w:r>
          <w:rPr>
            <w:noProof/>
            <w:webHidden/>
          </w:rPr>
          <w:tab/>
        </w:r>
        <w:r>
          <w:rPr>
            <w:noProof/>
            <w:webHidden/>
          </w:rPr>
          <w:fldChar w:fldCharType="begin"/>
        </w:r>
        <w:r>
          <w:rPr>
            <w:noProof/>
            <w:webHidden/>
          </w:rPr>
          <w:instrText xml:space="preserve"> PAGEREF _Toc61521971 \h </w:instrText>
        </w:r>
        <w:r>
          <w:rPr>
            <w:noProof/>
            <w:webHidden/>
          </w:rPr>
        </w:r>
        <w:r>
          <w:rPr>
            <w:noProof/>
            <w:webHidden/>
          </w:rPr>
          <w:fldChar w:fldCharType="separate"/>
        </w:r>
        <w:r>
          <w:rPr>
            <w:noProof/>
            <w:webHidden/>
          </w:rPr>
          <w:t>114</w:t>
        </w:r>
        <w:r>
          <w:rPr>
            <w:noProof/>
            <w:webHidden/>
          </w:rPr>
          <w:fldChar w:fldCharType="end"/>
        </w:r>
      </w:hyperlink>
    </w:p>
    <w:p w14:paraId="53D7546A" w14:textId="7C8ACB73"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72" w:history="1">
        <w:r w:rsidRPr="00B0352A">
          <w:rPr>
            <w:rStyle w:val="Hyperlink"/>
            <w:noProof/>
          </w:rPr>
          <w:t>Figure 148 : User List</w:t>
        </w:r>
        <w:r>
          <w:rPr>
            <w:noProof/>
            <w:webHidden/>
          </w:rPr>
          <w:tab/>
        </w:r>
        <w:r>
          <w:rPr>
            <w:noProof/>
            <w:webHidden/>
          </w:rPr>
          <w:fldChar w:fldCharType="begin"/>
        </w:r>
        <w:r>
          <w:rPr>
            <w:noProof/>
            <w:webHidden/>
          </w:rPr>
          <w:instrText xml:space="preserve"> PAGEREF _Toc61521972 \h </w:instrText>
        </w:r>
        <w:r>
          <w:rPr>
            <w:noProof/>
            <w:webHidden/>
          </w:rPr>
        </w:r>
        <w:r>
          <w:rPr>
            <w:noProof/>
            <w:webHidden/>
          </w:rPr>
          <w:fldChar w:fldCharType="separate"/>
        </w:r>
        <w:r>
          <w:rPr>
            <w:noProof/>
            <w:webHidden/>
          </w:rPr>
          <w:t>115</w:t>
        </w:r>
        <w:r>
          <w:rPr>
            <w:noProof/>
            <w:webHidden/>
          </w:rPr>
          <w:fldChar w:fldCharType="end"/>
        </w:r>
      </w:hyperlink>
    </w:p>
    <w:p w14:paraId="06CE563B" w14:textId="2DABAB68"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73" w:history="1">
        <w:r w:rsidRPr="00B0352A">
          <w:rPr>
            <w:rStyle w:val="Hyperlink"/>
            <w:noProof/>
          </w:rPr>
          <w:t>Figure 149 : User Profile</w:t>
        </w:r>
        <w:r>
          <w:rPr>
            <w:noProof/>
            <w:webHidden/>
          </w:rPr>
          <w:tab/>
        </w:r>
        <w:r>
          <w:rPr>
            <w:noProof/>
            <w:webHidden/>
          </w:rPr>
          <w:fldChar w:fldCharType="begin"/>
        </w:r>
        <w:r>
          <w:rPr>
            <w:noProof/>
            <w:webHidden/>
          </w:rPr>
          <w:instrText xml:space="preserve"> PAGEREF _Toc61521973 \h </w:instrText>
        </w:r>
        <w:r>
          <w:rPr>
            <w:noProof/>
            <w:webHidden/>
          </w:rPr>
        </w:r>
        <w:r>
          <w:rPr>
            <w:noProof/>
            <w:webHidden/>
          </w:rPr>
          <w:fldChar w:fldCharType="separate"/>
        </w:r>
        <w:r>
          <w:rPr>
            <w:noProof/>
            <w:webHidden/>
          </w:rPr>
          <w:t>115</w:t>
        </w:r>
        <w:r>
          <w:rPr>
            <w:noProof/>
            <w:webHidden/>
          </w:rPr>
          <w:fldChar w:fldCharType="end"/>
        </w:r>
      </w:hyperlink>
    </w:p>
    <w:p w14:paraId="34CEC23E" w14:textId="340960C7"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74" w:history="1">
        <w:r w:rsidRPr="00B0352A">
          <w:rPr>
            <w:rStyle w:val="Hyperlink"/>
            <w:noProof/>
          </w:rPr>
          <w:t>Figure 150 : User Profile</w:t>
        </w:r>
        <w:r>
          <w:rPr>
            <w:noProof/>
            <w:webHidden/>
          </w:rPr>
          <w:tab/>
        </w:r>
        <w:r>
          <w:rPr>
            <w:noProof/>
            <w:webHidden/>
          </w:rPr>
          <w:fldChar w:fldCharType="begin"/>
        </w:r>
        <w:r>
          <w:rPr>
            <w:noProof/>
            <w:webHidden/>
          </w:rPr>
          <w:instrText xml:space="preserve"> PAGEREF _Toc61521974 \h </w:instrText>
        </w:r>
        <w:r>
          <w:rPr>
            <w:noProof/>
            <w:webHidden/>
          </w:rPr>
        </w:r>
        <w:r>
          <w:rPr>
            <w:noProof/>
            <w:webHidden/>
          </w:rPr>
          <w:fldChar w:fldCharType="separate"/>
        </w:r>
        <w:r>
          <w:rPr>
            <w:noProof/>
            <w:webHidden/>
          </w:rPr>
          <w:t>116</w:t>
        </w:r>
        <w:r>
          <w:rPr>
            <w:noProof/>
            <w:webHidden/>
          </w:rPr>
          <w:fldChar w:fldCharType="end"/>
        </w:r>
      </w:hyperlink>
    </w:p>
    <w:p w14:paraId="7AFE8FD3" w14:textId="6C923ABD"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75" w:history="1">
        <w:r w:rsidRPr="00B0352A">
          <w:rPr>
            <w:rStyle w:val="Hyperlink"/>
            <w:noProof/>
          </w:rPr>
          <w:t>Figure 151 : Pending Task</w:t>
        </w:r>
        <w:r>
          <w:rPr>
            <w:noProof/>
            <w:webHidden/>
          </w:rPr>
          <w:tab/>
        </w:r>
        <w:r>
          <w:rPr>
            <w:noProof/>
            <w:webHidden/>
          </w:rPr>
          <w:fldChar w:fldCharType="begin"/>
        </w:r>
        <w:r>
          <w:rPr>
            <w:noProof/>
            <w:webHidden/>
          </w:rPr>
          <w:instrText xml:space="preserve"> PAGEREF _Toc61521975 \h </w:instrText>
        </w:r>
        <w:r>
          <w:rPr>
            <w:noProof/>
            <w:webHidden/>
          </w:rPr>
        </w:r>
        <w:r>
          <w:rPr>
            <w:noProof/>
            <w:webHidden/>
          </w:rPr>
          <w:fldChar w:fldCharType="separate"/>
        </w:r>
        <w:r>
          <w:rPr>
            <w:noProof/>
            <w:webHidden/>
          </w:rPr>
          <w:t>116</w:t>
        </w:r>
        <w:r>
          <w:rPr>
            <w:noProof/>
            <w:webHidden/>
          </w:rPr>
          <w:fldChar w:fldCharType="end"/>
        </w:r>
      </w:hyperlink>
    </w:p>
    <w:p w14:paraId="12E0808D" w14:textId="32E34A38"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76" w:history="1">
        <w:r w:rsidRPr="00B0352A">
          <w:rPr>
            <w:rStyle w:val="Hyperlink"/>
            <w:noProof/>
          </w:rPr>
          <w:t>Figure 152 : Pending Task</w:t>
        </w:r>
        <w:r>
          <w:rPr>
            <w:noProof/>
            <w:webHidden/>
          </w:rPr>
          <w:tab/>
        </w:r>
        <w:r>
          <w:rPr>
            <w:noProof/>
            <w:webHidden/>
          </w:rPr>
          <w:fldChar w:fldCharType="begin"/>
        </w:r>
        <w:r>
          <w:rPr>
            <w:noProof/>
            <w:webHidden/>
          </w:rPr>
          <w:instrText xml:space="preserve"> PAGEREF _Toc61521976 \h </w:instrText>
        </w:r>
        <w:r>
          <w:rPr>
            <w:noProof/>
            <w:webHidden/>
          </w:rPr>
        </w:r>
        <w:r>
          <w:rPr>
            <w:noProof/>
            <w:webHidden/>
          </w:rPr>
          <w:fldChar w:fldCharType="separate"/>
        </w:r>
        <w:r>
          <w:rPr>
            <w:noProof/>
            <w:webHidden/>
          </w:rPr>
          <w:t>117</w:t>
        </w:r>
        <w:r>
          <w:rPr>
            <w:noProof/>
            <w:webHidden/>
          </w:rPr>
          <w:fldChar w:fldCharType="end"/>
        </w:r>
      </w:hyperlink>
    </w:p>
    <w:p w14:paraId="49B04E1B" w14:textId="0F87380A"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77" w:history="1">
        <w:r w:rsidRPr="00B0352A">
          <w:rPr>
            <w:rStyle w:val="Hyperlink"/>
            <w:noProof/>
          </w:rPr>
          <w:t>Figure 153 : Provisioning Job</w:t>
        </w:r>
        <w:r>
          <w:rPr>
            <w:noProof/>
            <w:webHidden/>
          </w:rPr>
          <w:tab/>
        </w:r>
        <w:r>
          <w:rPr>
            <w:noProof/>
            <w:webHidden/>
          </w:rPr>
          <w:fldChar w:fldCharType="begin"/>
        </w:r>
        <w:r>
          <w:rPr>
            <w:noProof/>
            <w:webHidden/>
          </w:rPr>
          <w:instrText xml:space="preserve"> PAGEREF _Toc61521977 \h </w:instrText>
        </w:r>
        <w:r>
          <w:rPr>
            <w:noProof/>
            <w:webHidden/>
          </w:rPr>
        </w:r>
        <w:r>
          <w:rPr>
            <w:noProof/>
            <w:webHidden/>
          </w:rPr>
          <w:fldChar w:fldCharType="separate"/>
        </w:r>
        <w:r>
          <w:rPr>
            <w:noProof/>
            <w:webHidden/>
          </w:rPr>
          <w:t>118</w:t>
        </w:r>
        <w:r>
          <w:rPr>
            <w:noProof/>
            <w:webHidden/>
          </w:rPr>
          <w:fldChar w:fldCharType="end"/>
        </w:r>
      </w:hyperlink>
    </w:p>
    <w:p w14:paraId="0BB13415" w14:textId="2BA70FA0"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78" w:history="1">
        <w:r w:rsidRPr="00B0352A">
          <w:rPr>
            <w:rStyle w:val="Hyperlink"/>
            <w:noProof/>
          </w:rPr>
          <w:t>Figure 154 : Technical Rule</w:t>
        </w:r>
        <w:r>
          <w:rPr>
            <w:noProof/>
            <w:webHidden/>
          </w:rPr>
          <w:tab/>
        </w:r>
        <w:r>
          <w:rPr>
            <w:noProof/>
            <w:webHidden/>
          </w:rPr>
          <w:fldChar w:fldCharType="begin"/>
        </w:r>
        <w:r>
          <w:rPr>
            <w:noProof/>
            <w:webHidden/>
          </w:rPr>
          <w:instrText xml:space="preserve"> PAGEREF _Toc61521978 \h </w:instrText>
        </w:r>
        <w:r>
          <w:rPr>
            <w:noProof/>
            <w:webHidden/>
          </w:rPr>
        </w:r>
        <w:r>
          <w:rPr>
            <w:noProof/>
            <w:webHidden/>
          </w:rPr>
          <w:fldChar w:fldCharType="separate"/>
        </w:r>
        <w:r>
          <w:rPr>
            <w:noProof/>
            <w:webHidden/>
          </w:rPr>
          <w:t>119</w:t>
        </w:r>
        <w:r>
          <w:rPr>
            <w:noProof/>
            <w:webHidden/>
          </w:rPr>
          <w:fldChar w:fldCharType="end"/>
        </w:r>
      </w:hyperlink>
    </w:p>
    <w:p w14:paraId="2827CE0A" w14:textId="1DAD2973"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79" w:history="1">
        <w:r w:rsidRPr="00B0352A">
          <w:rPr>
            <w:rStyle w:val="Hyperlink"/>
            <w:noProof/>
          </w:rPr>
          <w:t>Figure 155 : Technical Rule Condition</w:t>
        </w:r>
        <w:r>
          <w:rPr>
            <w:noProof/>
            <w:webHidden/>
          </w:rPr>
          <w:tab/>
        </w:r>
        <w:r>
          <w:rPr>
            <w:noProof/>
            <w:webHidden/>
          </w:rPr>
          <w:fldChar w:fldCharType="begin"/>
        </w:r>
        <w:r>
          <w:rPr>
            <w:noProof/>
            <w:webHidden/>
          </w:rPr>
          <w:instrText xml:space="preserve"> PAGEREF _Toc61521979 \h </w:instrText>
        </w:r>
        <w:r>
          <w:rPr>
            <w:noProof/>
            <w:webHidden/>
          </w:rPr>
        </w:r>
        <w:r>
          <w:rPr>
            <w:noProof/>
            <w:webHidden/>
          </w:rPr>
          <w:fldChar w:fldCharType="separate"/>
        </w:r>
        <w:r>
          <w:rPr>
            <w:noProof/>
            <w:webHidden/>
          </w:rPr>
          <w:t>120</w:t>
        </w:r>
        <w:r>
          <w:rPr>
            <w:noProof/>
            <w:webHidden/>
          </w:rPr>
          <w:fldChar w:fldCharType="end"/>
        </w:r>
      </w:hyperlink>
    </w:p>
    <w:p w14:paraId="1A182941" w14:textId="0C77B30C"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80" w:history="1">
        <w:r w:rsidRPr="00B0352A">
          <w:rPr>
            <w:rStyle w:val="Hyperlink"/>
            <w:noProof/>
          </w:rPr>
          <w:t>Figure 156 : User Update Rules</w:t>
        </w:r>
        <w:r>
          <w:rPr>
            <w:noProof/>
            <w:webHidden/>
          </w:rPr>
          <w:tab/>
        </w:r>
        <w:r>
          <w:rPr>
            <w:noProof/>
            <w:webHidden/>
          </w:rPr>
          <w:fldChar w:fldCharType="begin"/>
        </w:r>
        <w:r>
          <w:rPr>
            <w:noProof/>
            <w:webHidden/>
          </w:rPr>
          <w:instrText xml:space="preserve"> PAGEREF _Toc61521980 \h </w:instrText>
        </w:r>
        <w:r>
          <w:rPr>
            <w:noProof/>
            <w:webHidden/>
          </w:rPr>
        </w:r>
        <w:r>
          <w:rPr>
            <w:noProof/>
            <w:webHidden/>
          </w:rPr>
          <w:fldChar w:fldCharType="separate"/>
        </w:r>
        <w:r>
          <w:rPr>
            <w:noProof/>
            <w:webHidden/>
          </w:rPr>
          <w:t>121</w:t>
        </w:r>
        <w:r>
          <w:rPr>
            <w:noProof/>
            <w:webHidden/>
          </w:rPr>
          <w:fldChar w:fldCharType="end"/>
        </w:r>
      </w:hyperlink>
    </w:p>
    <w:p w14:paraId="2BF3715D" w14:textId="144E6977"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81" w:history="1">
        <w:r w:rsidRPr="00B0352A">
          <w:rPr>
            <w:rStyle w:val="Hyperlink"/>
            <w:noProof/>
          </w:rPr>
          <w:t>Figure 157 : User Update Rule Search</w:t>
        </w:r>
        <w:r>
          <w:rPr>
            <w:noProof/>
            <w:webHidden/>
          </w:rPr>
          <w:tab/>
        </w:r>
        <w:r>
          <w:rPr>
            <w:noProof/>
            <w:webHidden/>
          </w:rPr>
          <w:fldChar w:fldCharType="begin"/>
        </w:r>
        <w:r>
          <w:rPr>
            <w:noProof/>
            <w:webHidden/>
          </w:rPr>
          <w:instrText xml:space="preserve"> PAGEREF _Toc61521981 \h </w:instrText>
        </w:r>
        <w:r>
          <w:rPr>
            <w:noProof/>
            <w:webHidden/>
          </w:rPr>
        </w:r>
        <w:r>
          <w:rPr>
            <w:noProof/>
            <w:webHidden/>
          </w:rPr>
          <w:fldChar w:fldCharType="separate"/>
        </w:r>
        <w:r>
          <w:rPr>
            <w:noProof/>
            <w:webHidden/>
          </w:rPr>
          <w:t>121</w:t>
        </w:r>
        <w:r>
          <w:rPr>
            <w:noProof/>
            <w:webHidden/>
          </w:rPr>
          <w:fldChar w:fldCharType="end"/>
        </w:r>
      </w:hyperlink>
    </w:p>
    <w:p w14:paraId="3550D2F4" w14:textId="575E1C55"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82" w:history="1">
        <w:r w:rsidRPr="00B0352A">
          <w:rPr>
            <w:rStyle w:val="Hyperlink"/>
            <w:noProof/>
          </w:rPr>
          <w:t>Figure 158 : User Update Rule List</w:t>
        </w:r>
        <w:r>
          <w:rPr>
            <w:noProof/>
            <w:webHidden/>
          </w:rPr>
          <w:tab/>
        </w:r>
        <w:r>
          <w:rPr>
            <w:noProof/>
            <w:webHidden/>
          </w:rPr>
          <w:fldChar w:fldCharType="begin"/>
        </w:r>
        <w:r>
          <w:rPr>
            <w:noProof/>
            <w:webHidden/>
          </w:rPr>
          <w:instrText xml:space="preserve"> PAGEREF _Toc61521982 \h </w:instrText>
        </w:r>
        <w:r>
          <w:rPr>
            <w:noProof/>
            <w:webHidden/>
          </w:rPr>
        </w:r>
        <w:r>
          <w:rPr>
            <w:noProof/>
            <w:webHidden/>
          </w:rPr>
          <w:fldChar w:fldCharType="separate"/>
        </w:r>
        <w:r>
          <w:rPr>
            <w:noProof/>
            <w:webHidden/>
          </w:rPr>
          <w:t>122</w:t>
        </w:r>
        <w:r>
          <w:rPr>
            <w:noProof/>
            <w:webHidden/>
          </w:rPr>
          <w:fldChar w:fldCharType="end"/>
        </w:r>
      </w:hyperlink>
    </w:p>
    <w:p w14:paraId="78B9B021" w14:textId="57266B55"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83" w:history="1">
        <w:r w:rsidRPr="00B0352A">
          <w:rPr>
            <w:rStyle w:val="Hyperlink"/>
            <w:noProof/>
          </w:rPr>
          <w:t>Figure 159 : User Update Rule Condition</w:t>
        </w:r>
        <w:r>
          <w:rPr>
            <w:noProof/>
            <w:webHidden/>
          </w:rPr>
          <w:tab/>
        </w:r>
        <w:r>
          <w:rPr>
            <w:noProof/>
            <w:webHidden/>
          </w:rPr>
          <w:fldChar w:fldCharType="begin"/>
        </w:r>
        <w:r>
          <w:rPr>
            <w:noProof/>
            <w:webHidden/>
          </w:rPr>
          <w:instrText xml:space="preserve"> PAGEREF _Toc61521983 \h </w:instrText>
        </w:r>
        <w:r>
          <w:rPr>
            <w:noProof/>
            <w:webHidden/>
          </w:rPr>
        </w:r>
        <w:r>
          <w:rPr>
            <w:noProof/>
            <w:webHidden/>
          </w:rPr>
          <w:fldChar w:fldCharType="separate"/>
        </w:r>
        <w:r>
          <w:rPr>
            <w:noProof/>
            <w:webHidden/>
          </w:rPr>
          <w:t>122</w:t>
        </w:r>
        <w:r>
          <w:rPr>
            <w:noProof/>
            <w:webHidden/>
          </w:rPr>
          <w:fldChar w:fldCharType="end"/>
        </w:r>
      </w:hyperlink>
    </w:p>
    <w:p w14:paraId="06A6EBDC" w14:textId="42B9E4F9"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84" w:history="1">
        <w:r w:rsidRPr="00B0352A">
          <w:rPr>
            <w:rStyle w:val="Hyperlink"/>
            <w:noProof/>
          </w:rPr>
          <w:t>Figure 160: Request Access</w:t>
        </w:r>
        <w:r>
          <w:rPr>
            <w:noProof/>
            <w:webHidden/>
          </w:rPr>
          <w:tab/>
        </w:r>
        <w:r>
          <w:rPr>
            <w:noProof/>
            <w:webHidden/>
          </w:rPr>
          <w:fldChar w:fldCharType="begin"/>
        </w:r>
        <w:r>
          <w:rPr>
            <w:noProof/>
            <w:webHidden/>
          </w:rPr>
          <w:instrText xml:space="preserve"> PAGEREF _Toc61521984 \h </w:instrText>
        </w:r>
        <w:r>
          <w:rPr>
            <w:noProof/>
            <w:webHidden/>
          </w:rPr>
        </w:r>
        <w:r>
          <w:rPr>
            <w:noProof/>
            <w:webHidden/>
          </w:rPr>
          <w:fldChar w:fldCharType="separate"/>
        </w:r>
        <w:r>
          <w:rPr>
            <w:noProof/>
            <w:webHidden/>
          </w:rPr>
          <w:t>123</w:t>
        </w:r>
        <w:r>
          <w:rPr>
            <w:noProof/>
            <w:webHidden/>
          </w:rPr>
          <w:fldChar w:fldCharType="end"/>
        </w:r>
      </w:hyperlink>
    </w:p>
    <w:p w14:paraId="4CB312CA" w14:textId="6CE1C43D"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85" w:history="1">
        <w:r w:rsidRPr="00B0352A">
          <w:rPr>
            <w:rStyle w:val="Hyperlink"/>
            <w:noProof/>
          </w:rPr>
          <w:t>Figure 161: User Search</w:t>
        </w:r>
        <w:r>
          <w:rPr>
            <w:noProof/>
            <w:webHidden/>
          </w:rPr>
          <w:tab/>
        </w:r>
        <w:r>
          <w:rPr>
            <w:noProof/>
            <w:webHidden/>
          </w:rPr>
          <w:fldChar w:fldCharType="begin"/>
        </w:r>
        <w:r>
          <w:rPr>
            <w:noProof/>
            <w:webHidden/>
          </w:rPr>
          <w:instrText xml:space="preserve"> PAGEREF _Toc61521985 \h </w:instrText>
        </w:r>
        <w:r>
          <w:rPr>
            <w:noProof/>
            <w:webHidden/>
          </w:rPr>
        </w:r>
        <w:r>
          <w:rPr>
            <w:noProof/>
            <w:webHidden/>
          </w:rPr>
          <w:fldChar w:fldCharType="separate"/>
        </w:r>
        <w:r>
          <w:rPr>
            <w:noProof/>
            <w:webHidden/>
          </w:rPr>
          <w:t>123</w:t>
        </w:r>
        <w:r>
          <w:rPr>
            <w:noProof/>
            <w:webHidden/>
          </w:rPr>
          <w:fldChar w:fldCharType="end"/>
        </w:r>
      </w:hyperlink>
    </w:p>
    <w:p w14:paraId="0CE4AE3F" w14:textId="7F5B3E2C"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86" w:history="1">
        <w:r w:rsidRPr="00B0352A">
          <w:rPr>
            <w:rStyle w:val="Hyperlink"/>
            <w:noProof/>
          </w:rPr>
          <w:t>Figure 162: Add to Cart</w:t>
        </w:r>
        <w:r>
          <w:rPr>
            <w:noProof/>
            <w:webHidden/>
          </w:rPr>
          <w:tab/>
        </w:r>
        <w:r>
          <w:rPr>
            <w:noProof/>
            <w:webHidden/>
          </w:rPr>
          <w:fldChar w:fldCharType="begin"/>
        </w:r>
        <w:r>
          <w:rPr>
            <w:noProof/>
            <w:webHidden/>
          </w:rPr>
          <w:instrText xml:space="preserve"> PAGEREF _Toc61521986 \h </w:instrText>
        </w:r>
        <w:r>
          <w:rPr>
            <w:noProof/>
            <w:webHidden/>
          </w:rPr>
        </w:r>
        <w:r>
          <w:rPr>
            <w:noProof/>
            <w:webHidden/>
          </w:rPr>
          <w:fldChar w:fldCharType="separate"/>
        </w:r>
        <w:r>
          <w:rPr>
            <w:noProof/>
            <w:webHidden/>
          </w:rPr>
          <w:t>124</w:t>
        </w:r>
        <w:r>
          <w:rPr>
            <w:noProof/>
            <w:webHidden/>
          </w:rPr>
          <w:fldChar w:fldCharType="end"/>
        </w:r>
      </w:hyperlink>
    </w:p>
    <w:p w14:paraId="3BFD58B7" w14:textId="501771CC"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87" w:history="1">
        <w:r w:rsidRPr="00B0352A">
          <w:rPr>
            <w:rStyle w:val="Hyperlink"/>
            <w:noProof/>
          </w:rPr>
          <w:t>Figure 163: Add Business Justification</w:t>
        </w:r>
        <w:r>
          <w:rPr>
            <w:noProof/>
            <w:webHidden/>
          </w:rPr>
          <w:tab/>
        </w:r>
        <w:r>
          <w:rPr>
            <w:noProof/>
            <w:webHidden/>
          </w:rPr>
          <w:fldChar w:fldCharType="begin"/>
        </w:r>
        <w:r>
          <w:rPr>
            <w:noProof/>
            <w:webHidden/>
          </w:rPr>
          <w:instrText xml:space="preserve"> PAGEREF _Toc61521987 \h </w:instrText>
        </w:r>
        <w:r>
          <w:rPr>
            <w:noProof/>
            <w:webHidden/>
          </w:rPr>
        </w:r>
        <w:r>
          <w:rPr>
            <w:noProof/>
            <w:webHidden/>
          </w:rPr>
          <w:fldChar w:fldCharType="separate"/>
        </w:r>
        <w:r>
          <w:rPr>
            <w:noProof/>
            <w:webHidden/>
          </w:rPr>
          <w:t>124</w:t>
        </w:r>
        <w:r>
          <w:rPr>
            <w:noProof/>
            <w:webHidden/>
          </w:rPr>
          <w:fldChar w:fldCharType="end"/>
        </w:r>
      </w:hyperlink>
    </w:p>
    <w:p w14:paraId="0141364E" w14:textId="690365EA"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88" w:history="1">
        <w:r w:rsidRPr="00B0352A">
          <w:rPr>
            <w:rStyle w:val="Hyperlink"/>
            <w:noProof/>
          </w:rPr>
          <w:t>Figure 164: Request Access</w:t>
        </w:r>
        <w:r>
          <w:rPr>
            <w:noProof/>
            <w:webHidden/>
          </w:rPr>
          <w:tab/>
        </w:r>
        <w:r>
          <w:rPr>
            <w:noProof/>
            <w:webHidden/>
          </w:rPr>
          <w:fldChar w:fldCharType="begin"/>
        </w:r>
        <w:r>
          <w:rPr>
            <w:noProof/>
            <w:webHidden/>
          </w:rPr>
          <w:instrText xml:space="preserve"> PAGEREF _Toc61521988 \h </w:instrText>
        </w:r>
        <w:r>
          <w:rPr>
            <w:noProof/>
            <w:webHidden/>
          </w:rPr>
        </w:r>
        <w:r>
          <w:rPr>
            <w:noProof/>
            <w:webHidden/>
          </w:rPr>
          <w:fldChar w:fldCharType="separate"/>
        </w:r>
        <w:r>
          <w:rPr>
            <w:noProof/>
            <w:webHidden/>
          </w:rPr>
          <w:t>125</w:t>
        </w:r>
        <w:r>
          <w:rPr>
            <w:noProof/>
            <w:webHidden/>
          </w:rPr>
          <w:fldChar w:fldCharType="end"/>
        </w:r>
      </w:hyperlink>
    </w:p>
    <w:p w14:paraId="3DCD0F4D" w14:textId="6730FFC3"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89" w:history="1">
        <w:r w:rsidRPr="00B0352A">
          <w:rPr>
            <w:rStyle w:val="Hyperlink"/>
            <w:noProof/>
          </w:rPr>
          <w:t>Figure 165: User Search</w:t>
        </w:r>
        <w:r>
          <w:rPr>
            <w:noProof/>
            <w:webHidden/>
          </w:rPr>
          <w:tab/>
        </w:r>
        <w:r>
          <w:rPr>
            <w:noProof/>
            <w:webHidden/>
          </w:rPr>
          <w:fldChar w:fldCharType="begin"/>
        </w:r>
        <w:r>
          <w:rPr>
            <w:noProof/>
            <w:webHidden/>
          </w:rPr>
          <w:instrText xml:space="preserve"> PAGEREF _Toc61521989 \h </w:instrText>
        </w:r>
        <w:r>
          <w:rPr>
            <w:noProof/>
            <w:webHidden/>
          </w:rPr>
        </w:r>
        <w:r>
          <w:rPr>
            <w:noProof/>
            <w:webHidden/>
          </w:rPr>
          <w:fldChar w:fldCharType="separate"/>
        </w:r>
        <w:r>
          <w:rPr>
            <w:noProof/>
            <w:webHidden/>
          </w:rPr>
          <w:t>125</w:t>
        </w:r>
        <w:r>
          <w:rPr>
            <w:noProof/>
            <w:webHidden/>
          </w:rPr>
          <w:fldChar w:fldCharType="end"/>
        </w:r>
      </w:hyperlink>
    </w:p>
    <w:p w14:paraId="7ED0C2F4" w14:textId="5EDEE9C9"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90" w:history="1">
        <w:r w:rsidRPr="00B0352A">
          <w:rPr>
            <w:rStyle w:val="Hyperlink"/>
            <w:noProof/>
          </w:rPr>
          <w:t>Figure 166: Add to Cart</w:t>
        </w:r>
        <w:r>
          <w:rPr>
            <w:noProof/>
            <w:webHidden/>
          </w:rPr>
          <w:tab/>
        </w:r>
        <w:r>
          <w:rPr>
            <w:noProof/>
            <w:webHidden/>
          </w:rPr>
          <w:fldChar w:fldCharType="begin"/>
        </w:r>
        <w:r>
          <w:rPr>
            <w:noProof/>
            <w:webHidden/>
          </w:rPr>
          <w:instrText xml:space="preserve"> PAGEREF _Toc61521990 \h </w:instrText>
        </w:r>
        <w:r>
          <w:rPr>
            <w:noProof/>
            <w:webHidden/>
          </w:rPr>
        </w:r>
        <w:r>
          <w:rPr>
            <w:noProof/>
            <w:webHidden/>
          </w:rPr>
          <w:fldChar w:fldCharType="separate"/>
        </w:r>
        <w:r>
          <w:rPr>
            <w:noProof/>
            <w:webHidden/>
          </w:rPr>
          <w:t>126</w:t>
        </w:r>
        <w:r>
          <w:rPr>
            <w:noProof/>
            <w:webHidden/>
          </w:rPr>
          <w:fldChar w:fldCharType="end"/>
        </w:r>
      </w:hyperlink>
    </w:p>
    <w:p w14:paraId="29D408F9" w14:textId="655F3EA3"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91" w:history="1">
        <w:r w:rsidRPr="00B0352A">
          <w:rPr>
            <w:rStyle w:val="Hyperlink"/>
            <w:noProof/>
          </w:rPr>
          <w:t>Figure 167: Add Business Justification</w:t>
        </w:r>
        <w:r>
          <w:rPr>
            <w:noProof/>
            <w:webHidden/>
          </w:rPr>
          <w:tab/>
        </w:r>
        <w:r>
          <w:rPr>
            <w:noProof/>
            <w:webHidden/>
          </w:rPr>
          <w:fldChar w:fldCharType="begin"/>
        </w:r>
        <w:r>
          <w:rPr>
            <w:noProof/>
            <w:webHidden/>
          </w:rPr>
          <w:instrText xml:space="preserve"> PAGEREF _Toc61521991 \h </w:instrText>
        </w:r>
        <w:r>
          <w:rPr>
            <w:noProof/>
            <w:webHidden/>
          </w:rPr>
        </w:r>
        <w:r>
          <w:rPr>
            <w:noProof/>
            <w:webHidden/>
          </w:rPr>
          <w:fldChar w:fldCharType="separate"/>
        </w:r>
        <w:r>
          <w:rPr>
            <w:noProof/>
            <w:webHidden/>
          </w:rPr>
          <w:t>126</w:t>
        </w:r>
        <w:r>
          <w:rPr>
            <w:noProof/>
            <w:webHidden/>
          </w:rPr>
          <w:fldChar w:fldCharType="end"/>
        </w:r>
      </w:hyperlink>
    </w:p>
    <w:p w14:paraId="4668F586" w14:textId="0FE289FD"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92" w:history="1">
        <w:r w:rsidRPr="00B0352A">
          <w:rPr>
            <w:rStyle w:val="Hyperlink"/>
            <w:noProof/>
          </w:rPr>
          <w:t>Figure 168 : Access Request Details</w:t>
        </w:r>
        <w:r>
          <w:rPr>
            <w:noProof/>
            <w:webHidden/>
          </w:rPr>
          <w:tab/>
        </w:r>
        <w:r>
          <w:rPr>
            <w:noProof/>
            <w:webHidden/>
          </w:rPr>
          <w:fldChar w:fldCharType="begin"/>
        </w:r>
        <w:r>
          <w:rPr>
            <w:noProof/>
            <w:webHidden/>
          </w:rPr>
          <w:instrText xml:space="preserve"> PAGEREF _Toc61521992 \h </w:instrText>
        </w:r>
        <w:r>
          <w:rPr>
            <w:noProof/>
            <w:webHidden/>
          </w:rPr>
        </w:r>
        <w:r>
          <w:rPr>
            <w:noProof/>
            <w:webHidden/>
          </w:rPr>
          <w:fldChar w:fldCharType="separate"/>
        </w:r>
        <w:r>
          <w:rPr>
            <w:noProof/>
            <w:webHidden/>
          </w:rPr>
          <w:t>127</w:t>
        </w:r>
        <w:r>
          <w:rPr>
            <w:noProof/>
            <w:webHidden/>
          </w:rPr>
          <w:fldChar w:fldCharType="end"/>
        </w:r>
      </w:hyperlink>
    </w:p>
    <w:p w14:paraId="439FF0F1" w14:textId="31DC9C02"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93" w:history="1">
        <w:r w:rsidRPr="00B0352A">
          <w:rPr>
            <w:rStyle w:val="Hyperlink"/>
            <w:noProof/>
          </w:rPr>
          <w:t>Figure 169: Request Access</w:t>
        </w:r>
        <w:r>
          <w:rPr>
            <w:noProof/>
            <w:webHidden/>
          </w:rPr>
          <w:tab/>
        </w:r>
        <w:r>
          <w:rPr>
            <w:noProof/>
            <w:webHidden/>
          </w:rPr>
          <w:fldChar w:fldCharType="begin"/>
        </w:r>
        <w:r>
          <w:rPr>
            <w:noProof/>
            <w:webHidden/>
          </w:rPr>
          <w:instrText xml:space="preserve"> PAGEREF _Toc61521993 \h </w:instrText>
        </w:r>
        <w:r>
          <w:rPr>
            <w:noProof/>
            <w:webHidden/>
          </w:rPr>
        </w:r>
        <w:r>
          <w:rPr>
            <w:noProof/>
            <w:webHidden/>
          </w:rPr>
          <w:fldChar w:fldCharType="separate"/>
        </w:r>
        <w:r>
          <w:rPr>
            <w:noProof/>
            <w:webHidden/>
          </w:rPr>
          <w:t>127</w:t>
        </w:r>
        <w:r>
          <w:rPr>
            <w:noProof/>
            <w:webHidden/>
          </w:rPr>
          <w:fldChar w:fldCharType="end"/>
        </w:r>
      </w:hyperlink>
    </w:p>
    <w:p w14:paraId="69EB3087" w14:textId="15048942"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94" w:history="1">
        <w:r w:rsidRPr="00B0352A">
          <w:rPr>
            <w:rStyle w:val="Hyperlink"/>
            <w:noProof/>
          </w:rPr>
          <w:t>Figure 170: User Search</w:t>
        </w:r>
        <w:r>
          <w:rPr>
            <w:noProof/>
            <w:webHidden/>
          </w:rPr>
          <w:tab/>
        </w:r>
        <w:r>
          <w:rPr>
            <w:noProof/>
            <w:webHidden/>
          </w:rPr>
          <w:fldChar w:fldCharType="begin"/>
        </w:r>
        <w:r>
          <w:rPr>
            <w:noProof/>
            <w:webHidden/>
          </w:rPr>
          <w:instrText xml:space="preserve"> PAGEREF _Toc61521994 \h </w:instrText>
        </w:r>
        <w:r>
          <w:rPr>
            <w:noProof/>
            <w:webHidden/>
          </w:rPr>
        </w:r>
        <w:r>
          <w:rPr>
            <w:noProof/>
            <w:webHidden/>
          </w:rPr>
          <w:fldChar w:fldCharType="separate"/>
        </w:r>
        <w:r>
          <w:rPr>
            <w:noProof/>
            <w:webHidden/>
          </w:rPr>
          <w:t>128</w:t>
        </w:r>
        <w:r>
          <w:rPr>
            <w:noProof/>
            <w:webHidden/>
          </w:rPr>
          <w:fldChar w:fldCharType="end"/>
        </w:r>
      </w:hyperlink>
    </w:p>
    <w:p w14:paraId="7EB1A938" w14:textId="5ECA3117"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95" w:history="1">
        <w:r w:rsidRPr="00B0352A">
          <w:rPr>
            <w:rStyle w:val="Hyperlink"/>
            <w:noProof/>
          </w:rPr>
          <w:t>Figure 171: Add to Cart</w:t>
        </w:r>
        <w:r>
          <w:rPr>
            <w:noProof/>
            <w:webHidden/>
          </w:rPr>
          <w:tab/>
        </w:r>
        <w:r>
          <w:rPr>
            <w:noProof/>
            <w:webHidden/>
          </w:rPr>
          <w:fldChar w:fldCharType="begin"/>
        </w:r>
        <w:r>
          <w:rPr>
            <w:noProof/>
            <w:webHidden/>
          </w:rPr>
          <w:instrText xml:space="preserve"> PAGEREF _Toc61521995 \h </w:instrText>
        </w:r>
        <w:r>
          <w:rPr>
            <w:noProof/>
            <w:webHidden/>
          </w:rPr>
        </w:r>
        <w:r>
          <w:rPr>
            <w:noProof/>
            <w:webHidden/>
          </w:rPr>
          <w:fldChar w:fldCharType="separate"/>
        </w:r>
        <w:r>
          <w:rPr>
            <w:noProof/>
            <w:webHidden/>
          </w:rPr>
          <w:t>128</w:t>
        </w:r>
        <w:r>
          <w:rPr>
            <w:noProof/>
            <w:webHidden/>
          </w:rPr>
          <w:fldChar w:fldCharType="end"/>
        </w:r>
      </w:hyperlink>
    </w:p>
    <w:p w14:paraId="00B5C50E" w14:textId="1C1AB2FA"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96" w:history="1">
        <w:r w:rsidRPr="00B0352A">
          <w:rPr>
            <w:rStyle w:val="Hyperlink"/>
            <w:noProof/>
          </w:rPr>
          <w:t>Figure 172: Add Business Justification</w:t>
        </w:r>
        <w:r>
          <w:rPr>
            <w:noProof/>
            <w:webHidden/>
          </w:rPr>
          <w:tab/>
        </w:r>
        <w:r>
          <w:rPr>
            <w:noProof/>
            <w:webHidden/>
          </w:rPr>
          <w:fldChar w:fldCharType="begin"/>
        </w:r>
        <w:r>
          <w:rPr>
            <w:noProof/>
            <w:webHidden/>
          </w:rPr>
          <w:instrText xml:space="preserve"> PAGEREF _Toc61521996 \h </w:instrText>
        </w:r>
        <w:r>
          <w:rPr>
            <w:noProof/>
            <w:webHidden/>
          </w:rPr>
        </w:r>
        <w:r>
          <w:rPr>
            <w:noProof/>
            <w:webHidden/>
          </w:rPr>
          <w:fldChar w:fldCharType="separate"/>
        </w:r>
        <w:r>
          <w:rPr>
            <w:noProof/>
            <w:webHidden/>
          </w:rPr>
          <w:t>129</w:t>
        </w:r>
        <w:r>
          <w:rPr>
            <w:noProof/>
            <w:webHidden/>
          </w:rPr>
          <w:fldChar w:fldCharType="end"/>
        </w:r>
      </w:hyperlink>
    </w:p>
    <w:p w14:paraId="5855595D" w14:textId="697312AA"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97" w:history="1">
        <w:r w:rsidRPr="00B0352A">
          <w:rPr>
            <w:rStyle w:val="Hyperlink"/>
            <w:noProof/>
          </w:rPr>
          <w:t>Figure 173 : Access Request Details</w:t>
        </w:r>
        <w:r>
          <w:rPr>
            <w:noProof/>
            <w:webHidden/>
          </w:rPr>
          <w:tab/>
        </w:r>
        <w:r>
          <w:rPr>
            <w:noProof/>
            <w:webHidden/>
          </w:rPr>
          <w:fldChar w:fldCharType="begin"/>
        </w:r>
        <w:r>
          <w:rPr>
            <w:noProof/>
            <w:webHidden/>
          </w:rPr>
          <w:instrText xml:space="preserve"> PAGEREF _Toc61521997 \h </w:instrText>
        </w:r>
        <w:r>
          <w:rPr>
            <w:noProof/>
            <w:webHidden/>
          </w:rPr>
        </w:r>
        <w:r>
          <w:rPr>
            <w:noProof/>
            <w:webHidden/>
          </w:rPr>
          <w:fldChar w:fldCharType="separate"/>
        </w:r>
        <w:r>
          <w:rPr>
            <w:noProof/>
            <w:webHidden/>
          </w:rPr>
          <w:t>129</w:t>
        </w:r>
        <w:r>
          <w:rPr>
            <w:noProof/>
            <w:webHidden/>
          </w:rPr>
          <w:fldChar w:fldCharType="end"/>
        </w:r>
      </w:hyperlink>
    </w:p>
    <w:p w14:paraId="5D52363A" w14:textId="26BDA0A9"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98" w:history="1">
        <w:r w:rsidRPr="00B0352A">
          <w:rPr>
            <w:rStyle w:val="Hyperlink"/>
            <w:noProof/>
          </w:rPr>
          <w:t>Figure 174: Remove Access – ARS</w:t>
        </w:r>
        <w:r>
          <w:rPr>
            <w:noProof/>
            <w:webHidden/>
          </w:rPr>
          <w:tab/>
        </w:r>
        <w:r>
          <w:rPr>
            <w:noProof/>
            <w:webHidden/>
          </w:rPr>
          <w:fldChar w:fldCharType="begin"/>
        </w:r>
        <w:r>
          <w:rPr>
            <w:noProof/>
            <w:webHidden/>
          </w:rPr>
          <w:instrText xml:space="preserve"> PAGEREF _Toc61521998 \h </w:instrText>
        </w:r>
        <w:r>
          <w:rPr>
            <w:noProof/>
            <w:webHidden/>
          </w:rPr>
        </w:r>
        <w:r>
          <w:rPr>
            <w:noProof/>
            <w:webHidden/>
          </w:rPr>
          <w:fldChar w:fldCharType="separate"/>
        </w:r>
        <w:r>
          <w:rPr>
            <w:noProof/>
            <w:webHidden/>
          </w:rPr>
          <w:t>130</w:t>
        </w:r>
        <w:r>
          <w:rPr>
            <w:noProof/>
            <w:webHidden/>
          </w:rPr>
          <w:fldChar w:fldCharType="end"/>
        </w:r>
      </w:hyperlink>
    </w:p>
    <w:p w14:paraId="35F73486" w14:textId="31F4C8BC" w:rsidR="00747DA4" w:rsidRDefault="00747DA4">
      <w:pPr>
        <w:pStyle w:val="TableofFigures"/>
        <w:tabs>
          <w:tab w:val="right" w:pos="9080"/>
        </w:tabs>
        <w:rPr>
          <w:rFonts w:asciiTheme="minorHAnsi" w:eastAsiaTheme="minorEastAsia" w:hAnsiTheme="minorHAnsi" w:cstheme="minorBidi"/>
          <w:noProof/>
          <w:sz w:val="22"/>
          <w:szCs w:val="22"/>
        </w:rPr>
      </w:pPr>
      <w:hyperlink w:anchor="_Toc61521999" w:history="1">
        <w:r w:rsidRPr="00B0352A">
          <w:rPr>
            <w:rStyle w:val="Hyperlink"/>
            <w:noProof/>
          </w:rPr>
          <w:t>Figure 175: Remove Access – Request Access for Others</w:t>
        </w:r>
        <w:r>
          <w:rPr>
            <w:noProof/>
            <w:webHidden/>
          </w:rPr>
          <w:tab/>
        </w:r>
        <w:r>
          <w:rPr>
            <w:noProof/>
            <w:webHidden/>
          </w:rPr>
          <w:fldChar w:fldCharType="begin"/>
        </w:r>
        <w:r>
          <w:rPr>
            <w:noProof/>
            <w:webHidden/>
          </w:rPr>
          <w:instrText xml:space="preserve"> PAGEREF _Toc61521999 \h </w:instrText>
        </w:r>
        <w:r>
          <w:rPr>
            <w:noProof/>
            <w:webHidden/>
          </w:rPr>
        </w:r>
        <w:r>
          <w:rPr>
            <w:noProof/>
            <w:webHidden/>
          </w:rPr>
          <w:fldChar w:fldCharType="separate"/>
        </w:r>
        <w:r>
          <w:rPr>
            <w:noProof/>
            <w:webHidden/>
          </w:rPr>
          <w:t>130</w:t>
        </w:r>
        <w:r>
          <w:rPr>
            <w:noProof/>
            <w:webHidden/>
          </w:rPr>
          <w:fldChar w:fldCharType="end"/>
        </w:r>
      </w:hyperlink>
    </w:p>
    <w:p w14:paraId="67A6D045" w14:textId="234CD256"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00" w:history="1">
        <w:r w:rsidRPr="00B0352A">
          <w:rPr>
            <w:rStyle w:val="Hyperlink"/>
            <w:noProof/>
          </w:rPr>
          <w:t>Figure 176: Remove Access – Search Users</w:t>
        </w:r>
        <w:r>
          <w:rPr>
            <w:noProof/>
            <w:webHidden/>
          </w:rPr>
          <w:tab/>
        </w:r>
        <w:r>
          <w:rPr>
            <w:noProof/>
            <w:webHidden/>
          </w:rPr>
          <w:fldChar w:fldCharType="begin"/>
        </w:r>
        <w:r>
          <w:rPr>
            <w:noProof/>
            <w:webHidden/>
          </w:rPr>
          <w:instrText xml:space="preserve"> PAGEREF _Toc61522000 \h </w:instrText>
        </w:r>
        <w:r>
          <w:rPr>
            <w:noProof/>
            <w:webHidden/>
          </w:rPr>
        </w:r>
        <w:r>
          <w:rPr>
            <w:noProof/>
            <w:webHidden/>
          </w:rPr>
          <w:fldChar w:fldCharType="separate"/>
        </w:r>
        <w:r>
          <w:rPr>
            <w:noProof/>
            <w:webHidden/>
          </w:rPr>
          <w:t>130</w:t>
        </w:r>
        <w:r>
          <w:rPr>
            <w:noProof/>
            <w:webHidden/>
          </w:rPr>
          <w:fldChar w:fldCharType="end"/>
        </w:r>
      </w:hyperlink>
    </w:p>
    <w:p w14:paraId="0590CDDF" w14:textId="218E7829"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01" w:history="1">
        <w:r w:rsidRPr="00B0352A">
          <w:rPr>
            <w:rStyle w:val="Hyperlink"/>
            <w:noProof/>
          </w:rPr>
          <w:t>Figure 177: Remove Access from Cart</w:t>
        </w:r>
        <w:r>
          <w:rPr>
            <w:noProof/>
            <w:webHidden/>
          </w:rPr>
          <w:tab/>
        </w:r>
        <w:r>
          <w:rPr>
            <w:noProof/>
            <w:webHidden/>
          </w:rPr>
          <w:fldChar w:fldCharType="begin"/>
        </w:r>
        <w:r>
          <w:rPr>
            <w:noProof/>
            <w:webHidden/>
          </w:rPr>
          <w:instrText xml:space="preserve"> PAGEREF _Toc61522001 \h </w:instrText>
        </w:r>
        <w:r>
          <w:rPr>
            <w:noProof/>
            <w:webHidden/>
          </w:rPr>
        </w:r>
        <w:r>
          <w:rPr>
            <w:noProof/>
            <w:webHidden/>
          </w:rPr>
          <w:fldChar w:fldCharType="separate"/>
        </w:r>
        <w:r>
          <w:rPr>
            <w:noProof/>
            <w:webHidden/>
          </w:rPr>
          <w:t>131</w:t>
        </w:r>
        <w:r>
          <w:rPr>
            <w:noProof/>
            <w:webHidden/>
          </w:rPr>
          <w:fldChar w:fldCharType="end"/>
        </w:r>
      </w:hyperlink>
    </w:p>
    <w:p w14:paraId="1F369F95" w14:textId="4410B88E"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02" w:history="1">
        <w:r w:rsidRPr="00B0352A">
          <w:rPr>
            <w:rStyle w:val="Hyperlink"/>
            <w:noProof/>
          </w:rPr>
          <w:t>Figure 178: Remove Account</w:t>
        </w:r>
        <w:r>
          <w:rPr>
            <w:noProof/>
            <w:webHidden/>
          </w:rPr>
          <w:tab/>
        </w:r>
        <w:r>
          <w:rPr>
            <w:noProof/>
            <w:webHidden/>
          </w:rPr>
          <w:fldChar w:fldCharType="begin"/>
        </w:r>
        <w:r>
          <w:rPr>
            <w:noProof/>
            <w:webHidden/>
          </w:rPr>
          <w:instrText xml:space="preserve"> PAGEREF _Toc61522002 \h </w:instrText>
        </w:r>
        <w:r>
          <w:rPr>
            <w:noProof/>
            <w:webHidden/>
          </w:rPr>
        </w:r>
        <w:r>
          <w:rPr>
            <w:noProof/>
            <w:webHidden/>
          </w:rPr>
          <w:fldChar w:fldCharType="separate"/>
        </w:r>
        <w:r>
          <w:rPr>
            <w:noProof/>
            <w:webHidden/>
          </w:rPr>
          <w:t>131</w:t>
        </w:r>
        <w:r>
          <w:rPr>
            <w:noProof/>
            <w:webHidden/>
          </w:rPr>
          <w:fldChar w:fldCharType="end"/>
        </w:r>
      </w:hyperlink>
    </w:p>
    <w:p w14:paraId="0D94DA1E" w14:textId="27C4AF59"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03" w:history="1">
        <w:r w:rsidRPr="00B0352A">
          <w:rPr>
            <w:rStyle w:val="Hyperlink"/>
            <w:noProof/>
          </w:rPr>
          <w:t>Figure 179: Remove Access – Submit</w:t>
        </w:r>
        <w:r>
          <w:rPr>
            <w:noProof/>
            <w:webHidden/>
          </w:rPr>
          <w:tab/>
        </w:r>
        <w:r>
          <w:rPr>
            <w:noProof/>
            <w:webHidden/>
          </w:rPr>
          <w:fldChar w:fldCharType="begin"/>
        </w:r>
        <w:r>
          <w:rPr>
            <w:noProof/>
            <w:webHidden/>
          </w:rPr>
          <w:instrText xml:space="preserve"> PAGEREF _Toc61522003 \h </w:instrText>
        </w:r>
        <w:r>
          <w:rPr>
            <w:noProof/>
            <w:webHidden/>
          </w:rPr>
        </w:r>
        <w:r>
          <w:rPr>
            <w:noProof/>
            <w:webHidden/>
          </w:rPr>
          <w:fldChar w:fldCharType="separate"/>
        </w:r>
        <w:r>
          <w:rPr>
            <w:noProof/>
            <w:webHidden/>
          </w:rPr>
          <w:t>132</w:t>
        </w:r>
        <w:r>
          <w:rPr>
            <w:noProof/>
            <w:webHidden/>
          </w:rPr>
          <w:fldChar w:fldCharType="end"/>
        </w:r>
      </w:hyperlink>
    </w:p>
    <w:p w14:paraId="22807336" w14:textId="44FCB122"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04" w:history="1">
        <w:r w:rsidRPr="00B0352A">
          <w:rPr>
            <w:rStyle w:val="Hyperlink"/>
            <w:noProof/>
          </w:rPr>
          <w:t>Figure 180 : ASR</w:t>
        </w:r>
        <w:r>
          <w:rPr>
            <w:noProof/>
            <w:webHidden/>
          </w:rPr>
          <w:tab/>
        </w:r>
        <w:r>
          <w:rPr>
            <w:noProof/>
            <w:webHidden/>
          </w:rPr>
          <w:fldChar w:fldCharType="begin"/>
        </w:r>
        <w:r>
          <w:rPr>
            <w:noProof/>
            <w:webHidden/>
          </w:rPr>
          <w:instrText xml:space="preserve"> PAGEREF _Toc61522004 \h </w:instrText>
        </w:r>
        <w:r>
          <w:rPr>
            <w:noProof/>
            <w:webHidden/>
          </w:rPr>
        </w:r>
        <w:r>
          <w:rPr>
            <w:noProof/>
            <w:webHidden/>
          </w:rPr>
          <w:fldChar w:fldCharType="separate"/>
        </w:r>
        <w:r>
          <w:rPr>
            <w:noProof/>
            <w:webHidden/>
          </w:rPr>
          <w:t>132</w:t>
        </w:r>
        <w:r>
          <w:rPr>
            <w:noProof/>
            <w:webHidden/>
          </w:rPr>
          <w:fldChar w:fldCharType="end"/>
        </w:r>
      </w:hyperlink>
    </w:p>
    <w:p w14:paraId="34D0AEF1" w14:textId="7F33907C"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05" w:history="1">
        <w:r w:rsidRPr="00B0352A">
          <w:rPr>
            <w:rStyle w:val="Hyperlink"/>
            <w:noProof/>
          </w:rPr>
          <w:t>Figure 181 : Request History</w:t>
        </w:r>
        <w:r>
          <w:rPr>
            <w:noProof/>
            <w:webHidden/>
          </w:rPr>
          <w:tab/>
        </w:r>
        <w:r>
          <w:rPr>
            <w:noProof/>
            <w:webHidden/>
          </w:rPr>
          <w:fldChar w:fldCharType="begin"/>
        </w:r>
        <w:r>
          <w:rPr>
            <w:noProof/>
            <w:webHidden/>
          </w:rPr>
          <w:instrText xml:space="preserve"> PAGEREF _Toc61522005 \h </w:instrText>
        </w:r>
        <w:r>
          <w:rPr>
            <w:noProof/>
            <w:webHidden/>
          </w:rPr>
        </w:r>
        <w:r>
          <w:rPr>
            <w:noProof/>
            <w:webHidden/>
          </w:rPr>
          <w:fldChar w:fldCharType="separate"/>
        </w:r>
        <w:r>
          <w:rPr>
            <w:noProof/>
            <w:webHidden/>
          </w:rPr>
          <w:t>133</w:t>
        </w:r>
        <w:r>
          <w:rPr>
            <w:noProof/>
            <w:webHidden/>
          </w:rPr>
          <w:fldChar w:fldCharType="end"/>
        </w:r>
      </w:hyperlink>
    </w:p>
    <w:p w14:paraId="44D4229A" w14:textId="5A50E6CA"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06" w:history="1">
        <w:r w:rsidRPr="00B0352A">
          <w:rPr>
            <w:rStyle w:val="Hyperlink"/>
            <w:noProof/>
          </w:rPr>
          <w:t>Figure 182 : List of Request History</w:t>
        </w:r>
        <w:r>
          <w:rPr>
            <w:noProof/>
            <w:webHidden/>
          </w:rPr>
          <w:tab/>
        </w:r>
        <w:r>
          <w:rPr>
            <w:noProof/>
            <w:webHidden/>
          </w:rPr>
          <w:fldChar w:fldCharType="begin"/>
        </w:r>
        <w:r>
          <w:rPr>
            <w:noProof/>
            <w:webHidden/>
          </w:rPr>
          <w:instrText xml:space="preserve"> PAGEREF _Toc61522006 \h </w:instrText>
        </w:r>
        <w:r>
          <w:rPr>
            <w:noProof/>
            <w:webHidden/>
          </w:rPr>
        </w:r>
        <w:r>
          <w:rPr>
            <w:noProof/>
            <w:webHidden/>
          </w:rPr>
          <w:fldChar w:fldCharType="separate"/>
        </w:r>
        <w:r>
          <w:rPr>
            <w:noProof/>
            <w:webHidden/>
          </w:rPr>
          <w:t>133</w:t>
        </w:r>
        <w:r>
          <w:rPr>
            <w:noProof/>
            <w:webHidden/>
          </w:rPr>
          <w:fldChar w:fldCharType="end"/>
        </w:r>
      </w:hyperlink>
    </w:p>
    <w:p w14:paraId="194039A0" w14:textId="3CEB2BCD"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07" w:history="1">
        <w:r w:rsidRPr="00B0352A">
          <w:rPr>
            <w:rStyle w:val="Hyperlink"/>
            <w:noProof/>
          </w:rPr>
          <w:t>Figure 183 : Task History</w:t>
        </w:r>
        <w:r>
          <w:rPr>
            <w:noProof/>
            <w:webHidden/>
          </w:rPr>
          <w:tab/>
        </w:r>
        <w:r>
          <w:rPr>
            <w:noProof/>
            <w:webHidden/>
          </w:rPr>
          <w:fldChar w:fldCharType="begin"/>
        </w:r>
        <w:r>
          <w:rPr>
            <w:noProof/>
            <w:webHidden/>
          </w:rPr>
          <w:instrText xml:space="preserve"> PAGEREF _Toc61522007 \h </w:instrText>
        </w:r>
        <w:r>
          <w:rPr>
            <w:noProof/>
            <w:webHidden/>
          </w:rPr>
        </w:r>
        <w:r>
          <w:rPr>
            <w:noProof/>
            <w:webHidden/>
          </w:rPr>
          <w:fldChar w:fldCharType="separate"/>
        </w:r>
        <w:r>
          <w:rPr>
            <w:noProof/>
            <w:webHidden/>
          </w:rPr>
          <w:t>133</w:t>
        </w:r>
        <w:r>
          <w:rPr>
            <w:noProof/>
            <w:webHidden/>
          </w:rPr>
          <w:fldChar w:fldCharType="end"/>
        </w:r>
      </w:hyperlink>
    </w:p>
    <w:p w14:paraId="4FEF7422" w14:textId="38820D54"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08" w:history="1">
        <w:r w:rsidRPr="00B0352A">
          <w:rPr>
            <w:rStyle w:val="Hyperlink"/>
            <w:noProof/>
          </w:rPr>
          <w:t>Figure 184: Request Approval tab</w:t>
        </w:r>
        <w:r>
          <w:rPr>
            <w:noProof/>
            <w:webHidden/>
          </w:rPr>
          <w:tab/>
        </w:r>
        <w:r>
          <w:rPr>
            <w:noProof/>
            <w:webHidden/>
          </w:rPr>
          <w:fldChar w:fldCharType="begin"/>
        </w:r>
        <w:r>
          <w:rPr>
            <w:noProof/>
            <w:webHidden/>
          </w:rPr>
          <w:instrText xml:space="preserve"> PAGEREF _Toc61522008 \h </w:instrText>
        </w:r>
        <w:r>
          <w:rPr>
            <w:noProof/>
            <w:webHidden/>
          </w:rPr>
        </w:r>
        <w:r>
          <w:rPr>
            <w:noProof/>
            <w:webHidden/>
          </w:rPr>
          <w:fldChar w:fldCharType="separate"/>
        </w:r>
        <w:r>
          <w:rPr>
            <w:noProof/>
            <w:webHidden/>
          </w:rPr>
          <w:t>134</w:t>
        </w:r>
        <w:r>
          <w:rPr>
            <w:noProof/>
            <w:webHidden/>
          </w:rPr>
          <w:fldChar w:fldCharType="end"/>
        </w:r>
      </w:hyperlink>
    </w:p>
    <w:p w14:paraId="3047215B" w14:textId="5A6CB2A4"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09" w:history="1">
        <w:r w:rsidRPr="00B0352A">
          <w:rPr>
            <w:rStyle w:val="Hyperlink"/>
            <w:noProof/>
          </w:rPr>
          <w:t>Figure 185: User Request ID</w:t>
        </w:r>
        <w:r>
          <w:rPr>
            <w:noProof/>
            <w:webHidden/>
          </w:rPr>
          <w:tab/>
        </w:r>
        <w:r>
          <w:rPr>
            <w:noProof/>
            <w:webHidden/>
          </w:rPr>
          <w:fldChar w:fldCharType="begin"/>
        </w:r>
        <w:r>
          <w:rPr>
            <w:noProof/>
            <w:webHidden/>
          </w:rPr>
          <w:instrText xml:space="preserve"> PAGEREF _Toc61522009 \h </w:instrText>
        </w:r>
        <w:r>
          <w:rPr>
            <w:noProof/>
            <w:webHidden/>
          </w:rPr>
        </w:r>
        <w:r>
          <w:rPr>
            <w:noProof/>
            <w:webHidden/>
          </w:rPr>
          <w:fldChar w:fldCharType="separate"/>
        </w:r>
        <w:r>
          <w:rPr>
            <w:noProof/>
            <w:webHidden/>
          </w:rPr>
          <w:t>134</w:t>
        </w:r>
        <w:r>
          <w:rPr>
            <w:noProof/>
            <w:webHidden/>
          </w:rPr>
          <w:fldChar w:fldCharType="end"/>
        </w:r>
      </w:hyperlink>
    </w:p>
    <w:p w14:paraId="33D77434" w14:textId="5D74CB90"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10" w:history="1">
        <w:r w:rsidRPr="00B0352A">
          <w:rPr>
            <w:rStyle w:val="Hyperlink"/>
            <w:noProof/>
          </w:rPr>
          <w:t>Figure 186: Accept/Reject Request</w:t>
        </w:r>
        <w:r>
          <w:rPr>
            <w:noProof/>
            <w:webHidden/>
          </w:rPr>
          <w:tab/>
        </w:r>
        <w:r>
          <w:rPr>
            <w:noProof/>
            <w:webHidden/>
          </w:rPr>
          <w:fldChar w:fldCharType="begin"/>
        </w:r>
        <w:r>
          <w:rPr>
            <w:noProof/>
            <w:webHidden/>
          </w:rPr>
          <w:instrText xml:space="preserve"> PAGEREF _Toc61522010 \h </w:instrText>
        </w:r>
        <w:r>
          <w:rPr>
            <w:noProof/>
            <w:webHidden/>
          </w:rPr>
        </w:r>
        <w:r>
          <w:rPr>
            <w:noProof/>
            <w:webHidden/>
          </w:rPr>
          <w:fldChar w:fldCharType="separate"/>
        </w:r>
        <w:r>
          <w:rPr>
            <w:noProof/>
            <w:webHidden/>
          </w:rPr>
          <w:t>134</w:t>
        </w:r>
        <w:r>
          <w:rPr>
            <w:noProof/>
            <w:webHidden/>
          </w:rPr>
          <w:fldChar w:fldCharType="end"/>
        </w:r>
      </w:hyperlink>
    </w:p>
    <w:p w14:paraId="6B91C80E" w14:textId="3E2004EC"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11" w:history="1">
        <w:r w:rsidRPr="00B0352A">
          <w:rPr>
            <w:rStyle w:val="Hyperlink"/>
            <w:noProof/>
          </w:rPr>
          <w:t>Figure 187: Add Comment and Submit</w:t>
        </w:r>
        <w:r>
          <w:rPr>
            <w:noProof/>
            <w:webHidden/>
          </w:rPr>
          <w:tab/>
        </w:r>
        <w:r>
          <w:rPr>
            <w:noProof/>
            <w:webHidden/>
          </w:rPr>
          <w:fldChar w:fldCharType="begin"/>
        </w:r>
        <w:r>
          <w:rPr>
            <w:noProof/>
            <w:webHidden/>
          </w:rPr>
          <w:instrText xml:space="preserve"> PAGEREF _Toc61522011 \h </w:instrText>
        </w:r>
        <w:r>
          <w:rPr>
            <w:noProof/>
            <w:webHidden/>
          </w:rPr>
        </w:r>
        <w:r>
          <w:rPr>
            <w:noProof/>
            <w:webHidden/>
          </w:rPr>
          <w:fldChar w:fldCharType="separate"/>
        </w:r>
        <w:r>
          <w:rPr>
            <w:noProof/>
            <w:webHidden/>
          </w:rPr>
          <w:t>135</w:t>
        </w:r>
        <w:r>
          <w:rPr>
            <w:noProof/>
            <w:webHidden/>
          </w:rPr>
          <w:fldChar w:fldCharType="end"/>
        </w:r>
      </w:hyperlink>
    </w:p>
    <w:p w14:paraId="52B4A0C5" w14:textId="182DD430"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12" w:history="1">
        <w:r w:rsidRPr="00B0352A">
          <w:rPr>
            <w:rStyle w:val="Hyperlink"/>
            <w:noProof/>
          </w:rPr>
          <w:t>Figure 188: Confirm Request</w:t>
        </w:r>
        <w:r>
          <w:rPr>
            <w:noProof/>
            <w:webHidden/>
          </w:rPr>
          <w:tab/>
        </w:r>
        <w:r>
          <w:rPr>
            <w:noProof/>
            <w:webHidden/>
          </w:rPr>
          <w:fldChar w:fldCharType="begin"/>
        </w:r>
        <w:r>
          <w:rPr>
            <w:noProof/>
            <w:webHidden/>
          </w:rPr>
          <w:instrText xml:space="preserve"> PAGEREF _Toc61522012 \h </w:instrText>
        </w:r>
        <w:r>
          <w:rPr>
            <w:noProof/>
            <w:webHidden/>
          </w:rPr>
        </w:r>
        <w:r>
          <w:rPr>
            <w:noProof/>
            <w:webHidden/>
          </w:rPr>
          <w:fldChar w:fldCharType="separate"/>
        </w:r>
        <w:r>
          <w:rPr>
            <w:noProof/>
            <w:webHidden/>
          </w:rPr>
          <w:t>135</w:t>
        </w:r>
        <w:r>
          <w:rPr>
            <w:noProof/>
            <w:webHidden/>
          </w:rPr>
          <w:fldChar w:fldCharType="end"/>
        </w:r>
      </w:hyperlink>
    </w:p>
    <w:p w14:paraId="76887DC1" w14:textId="6DDA7F12"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13" w:history="1">
        <w:r w:rsidRPr="00B0352A">
          <w:rPr>
            <w:rStyle w:val="Hyperlink"/>
            <w:noProof/>
          </w:rPr>
          <w:t>Figure 189: Request Completed</w:t>
        </w:r>
        <w:r>
          <w:rPr>
            <w:noProof/>
            <w:webHidden/>
          </w:rPr>
          <w:tab/>
        </w:r>
        <w:r>
          <w:rPr>
            <w:noProof/>
            <w:webHidden/>
          </w:rPr>
          <w:fldChar w:fldCharType="begin"/>
        </w:r>
        <w:r>
          <w:rPr>
            <w:noProof/>
            <w:webHidden/>
          </w:rPr>
          <w:instrText xml:space="preserve"> PAGEREF _Toc61522013 \h </w:instrText>
        </w:r>
        <w:r>
          <w:rPr>
            <w:noProof/>
            <w:webHidden/>
          </w:rPr>
        </w:r>
        <w:r>
          <w:rPr>
            <w:noProof/>
            <w:webHidden/>
          </w:rPr>
          <w:fldChar w:fldCharType="separate"/>
        </w:r>
        <w:r>
          <w:rPr>
            <w:noProof/>
            <w:webHidden/>
          </w:rPr>
          <w:t>136</w:t>
        </w:r>
        <w:r>
          <w:rPr>
            <w:noProof/>
            <w:webHidden/>
          </w:rPr>
          <w:fldChar w:fldCharType="end"/>
        </w:r>
      </w:hyperlink>
    </w:p>
    <w:p w14:paraId="6D4D4D4C" w14:textId="2F582CA8"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14" w:history="1">
        <w:r w:rsidRPr="00B0352A">
          <w:rPr>
            <w:rStyle w:val="Hyperlink"/>
            <w:noProof/>
          </w:rPr>
          <w:t>Figure 190: Change Password</w:t>
        </w:r>
        <w:r>
          <w:rPr>
            <w:noProof/>
            <w:webHidden/>
          </w:rPr>
          <w:tab/>
        </w:r>
        <w:r>
          <w:rPr>
            <w:noProof/>
            <w:webHidden/>
          </w:rPr>
          <w:fldChar w:fldCharType="begin"/>
        </w:r>
        <w:r>
          <w:rPr>
            <w:noProof/>
            <w:webHidden/>
          </w:rPr>
          <w:instrText xml:space="preserve"> PAGEREF _Toc61522014 \h </w:instrText>
        </w:r>
        <w:r>
          <w:rPr>
            <w:noProof/>
            <w:webHidden/>
          </w:rPr>
        </w:r>
        <w:r>
          <w:rPr>
            <w:noProof/>
            <w:webHidden/>
          </w:rPr>
          <w:fldChar w:fldCharType="separate"/>
        </w:r>
        <w:r>
          <w:rPr>
            <w:noProof/>
            <w:webHidden/>
          </w:rPr>
          <w:t>136</w:t>
        </w:r>
        <w:r>
          <w:rPr>
            <w:noProof/>
            <w:webHidden/>
          </w:rPr>
          <w:fldChar w:fldCharType="end"/>
        </w:r>
      </w:hyperlink>
    </w:p>
    <w:p w14:paraId="499B43EF" w14:textId="6A13D82B"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15" w:history="1">
        <w:r w:rsidRPr="00B0352A">
          <w:rPr>
            <w:rStyle w:val="Hyperlink"/>
            <w:noProof/>
          </w:rPr>
          <w:t>Figure 191: Helpdesk Assist - Reset Password</w:t>
        </w:r>
        <w:r>
          <w:rPr>
            <w:noProof/>
            <w:webHidden/>
          </w:rPr>
          <w:tab/>
        </w:r>
        <w:r>
          <w:rPr>
            <w:noProof/>
            <w:webHidden/>
          </w:rPr>
          <w:fldChar w:fldCharType="begin"/>
        </w:r>
        <w:r>
          <w:rPr>
            <w:noProof/>
            <w:webHidden/>
          </w:rPr>
          <w:instrText xml:space="preserve"> PAGEREF _Toc61522015 \h </w:instrText>
        </w:r>
        <w:r>
          <w:rPr>
            <w:noProof/>
            <w:webHidden/>
          </w:rPr>
        </w:r>
        <w:r>
          <w:rPr>
            <w:noProof/>
            <w:webHidden/>
          </w:rPr>
          <w:fldChar w:fldCharType="separate"/>
        </w:r>
        <w:r>
          <w:rPr>
            <w:noProof/>
            <w:webHidden/>
          </w:rPr>
          <w:t>136</w:t>
        </w:r>
        <w:r>
          <w:rPr>
            <w:noProof/>
            <w:webHidden/>
          </w:rPr>
          <w:fldChar w:fldCharType="end"/>
        </w:r>
      </w:hyperlink>
    </w:p>
    <w:p w14:paraId="648A143E" w14:textId="7C67D26E"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16" w:history="1">
        <w:r w:rsidRPr="00B0352A">
          <w:rPr>
            <w:rStyle w:val="Hyperlink"/>
            <w:noProof/>
          </w:rPr>
          <w:t>Figure 192 : Change Password</w:t>
        </w:r>
        <w:r>
          <w:rPr>
            <w:noProof/>
            <w:webHidden/>
          </w:rPr>
          <w:tab/>
        </w:r>
        <w:r>
          <w:rPr>
            <w:noProof/>
            <w:webHidden/>
          </w:rPr>
          <w:fldChar w:fldCharType="begin"/>
        </w:r>
        <w:r>
          <w:rPr>
            <w:noProof/>
            <w:webHidden/>
          </w:rPr>
          <w:instrText xml:space="preserve"> PAGEREF _Toc61522016 \h </w:instrText>
        </w:r>
        <w:r>
          <w:rPr>
            <w:noProof/>
            <w:webHidden/>
          </w:rPr>
        </w:r>
        <w:r>
          <w:rPr>
            <w:noProof/>
            <w:webHidden/>
          </w:rPr>
          <w:fldChar w:fldCharType="separate"/>
        </w:r>
        <w:r>
          <w:rPr>
            <w:noProof/>
            <w:webHidden/>
          </w:rPr>
          <w:t>137</w:t>
        </w:r>
        <w:r>
          <w:rPr>
            <w:noProof/>
            <w:webHidden/>
          </w:rPr>
          <w:fldChar w:fldCharType="end"/>
        </w:r>
      </w:hyperlink>
    </w:p>
    <w:p w14:paraId="2037885C" w14:textId="740140CC"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17" w:history="1">
        <w:r w:rsidRPr="00B0352A">
          <w:rPr>
            <w:rStyle w:val="Hyperlink"/>
            <w:noProof/>
          </w:rPr>
          <w:t>Figure 193 : Set Password</w:t>
        </w:r>
        <w:r>
          <w:rPr>
            <w:noProof/>
            <w:webHidden/>
          </w:rPr>
          <w:tab/>
        </w:r>
        <w:r>
          <w:rPr>
            <w:noProof/>
            <w:webHidden/>
          </w:rPr>
          <w:fldChar w:fldCharType="begin"/>
        </w:r>
        <w:r>
          <w:rPr>
            <w:noProof/>
            <w:webHidden/>
          </w:rPr>
          <w:instrText xml:space="preserve"> PAGEREF _Toc61522017 \h </w:instrText>
        </w:r>
        <w:r>
          <w:rPr>
            <w:noProof/>
            <w:webHidden/>
          </w:rPr>
        </w:r>
        <w:r>
          <w:rPr>
            <w:noProof/>
            <w:webHidden/>
          </w:rPr>
          <w:fldChar w:fldCharType="separate"/>
        </w:r>
        <w:r>
          <w:rPr>
            <w:noProof/>
            <w:webHidden/>
          </w:rPr>
          <w:t>137</w:t>
        </w:r>
        <w:r>
          <w:rPr>
            <w:noProof/>
            <w:webHidden/>
          </w:rPr>
          <w:fldChar w:fldCharType="end"/>
        </w:r>
      </w:hyperlink>
    </w:p>
    <w:p w14:paraId="0D76F23D" w14:textId="32B5C3B8"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18" w:history="1">
        <w:r w:rsidRPr="00B0352A">
          <w:rPr>
            <w:rStyle w:val="Hyperlink"/>
            <w:noProof/>
          </w:rPr>
          <w:t>Figure 194 : Type New Password</w:t>
        </w:r>
        <w:r>
          <w:rPr>
            <w:noProof/>
            <w:webHidden/>
          </w:rPr>
          <w:tab/>
        </w:r>
        <w:r>
          <w:rPr>
            <w:noProof/>
            <w:webHidden/>
          </w:rPr>
          <w:fldChar w:fldCharType="begin"/>
        </w:r>
        <w:r>
          <w:rPr>
            <w:noProof/>
            <w:webHidden/>
          </w:rPr>
          <w:instrText xml:space="preserve"> PAGEREF _Toc61522018 \h </w:instrText>
        </w:r>
        <w:r>
          <w:rPr>
            <w:noProof/>
            <w:webHidden/>
          </w:rPr>
        </w:r>
        <w:r>
          <w:rPr>
            <w:noProof/>
            <w:webHidden/>
          </w:rPr>
          <w:fldChar w:fldCharType="separate"/>
        </w:r>
        <w:r>
          <w:rPr>
            <w:noProof/>
            <w:webHidden/>
          </w:rPr>
          <w:t>138</w:t>
        </w:r>
        <w:r>
          <w:rPr>
            <w:noProof/>
            <w:webHidden/>
          </w:rPr>
          <w:fldChar w:fldCharType="end"/>
        </w:r>
      </w:hyperlink>
    </w:p>
    <w:p w14:paraId="2737C635" w14:textId="48CC8F0E"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19" w:history="1">
        <w:r w:rsidRPr="00B0352A">
          <w:rPr>
            <w:rStyle w:val="Hyperlink"/>
            <w:noProof/>
          </w:rPr>
          <w:t>Figure 195 : Change Password</w:t>
        </w:r>
        <w:r>
          <w:rPr>
            <w:noProof/>
            <w:webHidden/>
          </w:rPr>
          <w:tab/>
        </w:r>
        <w:r>
          <w:rPr>
            <w:noProof/>
            <w:webHidden/>
          </w:rPr>
          <w:fldChar w:fldCharType="begin"/>
        </w:r>
        <w:r>
          <w:rPr>
            <w:noProof/>
            <w:webHidden/>
          </w:rPr>
          <w:instrText xml:space="preserve"> PAGEREF _Toc61522019 \h </w:instrText>
        </w:r>
        <w:r>
          <w:rPr>
            <w:noProof/>
            <w:webHidden/>
          </w:rPr>
        </w:r>
        <w:r>
          <w:rPr>
            <w:noProof/>
            <w:webHidden/>
          </w:rPr>
          <w:fldChar w:fldCharType="separate"/>
        </w:r>
        <w:r>
          <w:rPr>
            <w:noProof/>
            <w:webHidden/>
          </w:rPr>
          <w:t>138</w:t>
        </w:r>
        <w:r>
          <w:rPr>
            <w:noProof/>
            <w:webHidden/>
          </w:rPr>
          <w:fldChar w:fldCharType="end"/>
        </w:r>
      </w:hyperlink>
    </w:p>
    <w:p w14:paraId="21BBB400" w14:textId="4F9EC0E9"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20" w:history="1">
        <w:r w:rsidRPr="00B0352A">
          <w:rPr>
            <w:rStyle w:val="Hyperlink"/>
            <w:noProof/>
          </w:rPr>
          <w:t>Figure 196 : Change password submit</w:t>
        </w:r>
        <w:r>
          <w:rPr>
            <w:noProof/>
            <w:webHidden/>
          </w:rPr>
          <w:tab/>
        </w:r>
        <w:r>
          <w:rPr>
            <w:noProof/>
            <w:webHidden/>
          </w:rPr>
          <w:fldChar w:fldCharType="begin"/>
        </w:r>
        <w:r>
          <w:rPr>
            <w:noProof/>
            <w:webHidden/>
          </w:rPr>
          <w:instrText xml:space="preserve"> PAGEREF _Toc61522020 \h </w:instrText>
        </w:r>
        <w:r>
          <w:rPr>
            <w:noProof/>
            <w:webHidden/>
          </w:rPr>
        </w:r>
        <w:r>
          <w:rPr>
            <w:noProof/>
            <w:webHidden/>
          </w:rPr>
          <w:fldChar w:fldCharType="separate"/>
        </w:r>
        <w:r>
          <w:rPr>
            <w:noProof/>
            <w:webHidden/>
          </w:rPr>
          <w:t>139</w:t>
        </w:r>
        <w:r>
          <w:rPr>
            <w:noProof/>
            <w:webHidden/>
          </w:rPr>
          <w:fldChar w:fldCharType="end"/>
        </w:r>
      </w:hyperlink>
    </w:p>
    <w:p w14:paraId="38F5282F" w14:textId="0813606B"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21" w:history="1">
        <w:r w:rsidRPr="00B0352A">
          <w:rPr>
            <w:rStyle w:val="Hyperlink"/>
            <w:noProof/>
          </w:rPr>
          <w:t>Figure 197: Unlock User Account- 1</w:t>
        </w:r>
        <w:r>
          <w:rPr>
            <w:noProof/>
            <w:webHidden/>
          </w:rPr>
          <w:tab/>
        </w:r>
        <w:r>
          <w:rPr>
            <w:noProof/>
            <w:webHidden/>
          </w:rPr>
          <w:fldChar w:fldCharType="begin"/>
        </w:r>
        <w:r>
          <w:rPr>
            <w:noProof/>
            <w:webHidden/>
          </w:rPr>
          <w:instrText xml:space="preserve"> PAGEREF _Toc61522021 \h </w:instrText>
        </w:r>
        <w:r>
          <w:rPr>
            <w:noProof/>
            <w:webHidden/>
          </w:rPr>
        </w:r>
        <w:r>
          <w:rPr>
            <w:noProof/>
            <w:webHidden/>
          </w:rPr>
          <w:fldChar w:fldCharType="separate"/>
        </w:r>
        <w:r>
          <w:rPr>
            <w:noProof/>
            <w:webHidden/>
          </w:rPr>
          <w:t>139</w:t>
        </w:r>
        <w:r>
          <w:rPr>
            <w:noProof/>
            <w:webHidden/>
          </w:rPr>
          <w:fldChar w:fldCharType="end"/>
        </w:r>
      </w:hyperlink>
    </w:p>
    <w:p w14:paraId="30137827" w14:textId="10ACFBF7"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22" w:history="1">
        <w:r w:rsidRPr="00B0352A">
          <w:rPr>
            <w:rStyle w:val="Hyperlink"/>
            <w:noProof/>
          </w:rPr>
          <w:t>Figure 198: Unlock User Account- 2</w:t>
        </w:r>
        <w:r>
          <w:rPr>
            <w:noProof/>
            <w:webHidden/>
          </w:rPr>
          <w:tab/>
        </w:r>
        <w:r>
          <w:rPr>
            <w:noProof/>
            <w:webHidden/>
          </w:rPr>
          <w:fldChar w:fldCharType="begin"/>
        </w:r>
        <w:r>
          <w:rPr>
            <w:noProof/>
            <w:webHidden/>
          </w:rPr>
          <w:instrText xml:space="preserve"> PAGEREF _Toc61522022 \h </w:instrText>
        </w:r>
        <w:r>
          <w:rPr>
            <w:noProof/>
            <w:webHidden/>
          </w:rPr>
        </w:r>
        <w:r>
          <w:rPr>
            <w:noProof/>
            <w:webHidden/>
          </w:rPr>
          <w:fldChar w:fldCharType="separate"/>
        </w:r>
        <w:r>
          <w:rPr>
            <w:noProof/>
            <w:webHidden/>
          </w:rPr>
          <w:t>140</w:t>
        </w:r>
        <w:r>
          <w:rPr>
            <w:noProof/>
            <w:webHidden/>
          </w:rPr>
          <w:fldChar w:fldCharType="end"/>
        </w:r>
      </w:hyperlink>
    </w:p>
    <w:p w14:paraId="75F54B47" w14:textId="618ED50B"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23" w:history="1">
        <w:r w:rsidRPr="00B0352A">
          <w:rPr>
            <w:rStyle w:val="Hyperlink"/>
            <w:noProof/>
          </w:rPr>
          <w:t>Figure 199: Unlock User Account- 3</w:t>
        </w:r>
        <w:r>
          <w:rPr>
            <w:noProof/>
            <w:webHidden/>
          </w:rPr>
          <w:tab/>
        </w:r>
        <w:r>
          <w:rPr>
            <w:noProof/>
            <w:webHidden/>
          </w:rPr>
          <w:fldChar w:fldCharType="begin"/>
        </w:r>
        <w:r>
          <w:rPr>
            <w:noProof/>
            <w:webHidden/>
          </w:rPr>
          <w:instrText xml:space="preserve"> PAGEREF _Toc61522023 \h </w:instrText>
        </w:r>
        <w:r>
          <w:rPr>
            <w:noProof/>
            <w:webHidden/>
          </w:rPr>
        </w:r>
        <w:r>
          <w:rPr>
            <w:noProof/>
            <w:webHidden/>
          </w:rPr>
          <w:fldChar w:fldCharType="separate"/>
        </w:r>
        <w:r>
          <w:rPr>
            <w:noProof/>
            <w:webHidden/>
          </w:rPr>
          <w:t>140</w:t>
        </w:r>
        <w:r>
          <w:rPr>
            <w:noProof/>
            <w:webHidden/>
          </w:rPr>
          <w:fldChar w:fldCharType="end"/>
        </w:r>
      </w:hyperlink>
    </w:p>
    <w:p w14:paraId="5E55DE33" w14:textId="79E0EF6D"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24" w:history="1">
        <w:r w:rsidRPr="00B0352A">
          <w:rPr>
            <w:rStyle w:val="Hyperlink"/>
            <w:noProof/>
          </w:rPr>
          <w:t>Figure 200: Unlock User Account- 4</w:t>
        </w:r>
        <w:r>
          <w:rPr>
            <w:noProof/>
            <w:webHidden/>
          </w:rPr>
          <w:tab/>
        </w:r>
        <w:r>
          <w:rPr>
            <w:noProof/>
            <w:webHidden/>
          </w:rPr>
          <w:fldChar w:fldCharType="begin"/>
        </w:r>
        <w:r>
          <w:rPr>
            <w:noProof/>
            <w:webHidden/>
          </w:rPr>
          <w:instrText xml:space="preserve"> PAGEREF _Toc61522024 \h </w:instrText>
        </w:r>
        <w:r>
          <w:rPr>
            <w:noProof/>
            <w:webHidden/>
          </w:rPr>
        </w:r>
        <w:r>
          <w:rPr>
            <w:noProof/>
            <w:webHidden/>
          </w:rPr>
          <w:fldChar w:fldCharType="separate"/>
        </w:r>
        <w:r>
          <w:rPr>
            <w:noProof/>
            <w:webHidden/>
          </w:rPr>
          <w:t>141</w:t>
        </w:r>
        <w:r>
          <w:rPr>
            <w:noProof/>
            <w:webHidden/>
          </w:rPr>
          <w:fldChar w:fldCharType="end"/>
        </w:r>
      </w:hyperlink>
    </w:p>
    <w:p w14:paraId="1F3A2AAA" w14:textId="6730873B"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25" w:history="1">
        <w:r w:rsidRPr="00B0352A">
          <w:rPr>
            <w:rStyle w:val="Hyperlink"/>
            <w:noProof/>
          </w:rPr>
          <w:t>Figure 201: Unlock User Account - 5</w:t>
        </w:r>
        <w:r>
          <w:rPr>
            <w:noProof/>
            <w:webHidden/>
          </w:rPr>
          <w:tab/>
        </w:r>
        <w:r>
          <w:rPr>
            <w:noProof/>
            <w:webHidden/>
          </w:rPr>
          <w:fldChar w:fldCharType="begin"/>
        </w:r>
        <w:r>
          <w:rPr>
            <w:noProof/>
            <w:webHidden/>
          </w:rPr>
          <w:instrText xml:space="preserve"> PAGEREF _Toc61522025 \h </w:instrText>
        </w:r>
        <w:r>
          <w:rPr>
            <w:noProof/>
            <w:webHidden/>
          </w:rPr>
        </w:r>
        <w:r>
          <w:rPr>
            <w:noProof/>
            <w:webHidden/>
          </w:rPr>
          <w:fldChar w:fldCharType="separate"/>
        </w:r>
        <w:r>
          <w:rPr>
            <w:noProof/>
            <w:webHidden/>
          </w:rPr>
          <w:t>141</w:t>
        </w:r>
        <w:r>
          <w:rPr>
            <w:noProof/>
            <w:webHidden/>
          </w:rPr>
          <w:fldChar w:fldCharType="end"/>
        </w:r>
      </w:hyperlink>
    </w:p>
    <w:p w14:paraId="158370F6" w14:textId="50856C65"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26" w:history="1">
        <w:r w:rsidRPr="00B0352A">
          <w:rPr>
            <w:rStyle w:val="Hyperlink"/>
            <w:noProof/>
          </w:rPr>
          <w:t>Figure 202 : Connections</w:t>
        </w:r>
        <w:r>
          <w:rPr>
            <w:noProof/>
            <w:webHidden/>
          </w:rPr>
          <w:tab/>
        </w:r>
        <w:r>
          <w:rPr>
            <w:noProof/>
            <w:webHidden/>
          </w:rPr>
          <w:fldChar w:fldCharType="begin"/>
        </w:r>
        <w:r>
          <w:rPr>
            <w:noProof/>
            <w:webHidden/>
          </w:rPr>
          <w:instrText xml:space="preserve"> PAGEREF _Toc61522026 \h </w:instrText>
        </w:r>
        <w:r>
          <w:rPr>
            <w:noProof/>
            <w:webHidden/>
          </w:rPr>
        </w:r>
        <w:r>
          <w:rPr>
            <w:noProof/>
            <w:webHidden/>
          </w:rPr>
          <w:fldChar w:fldCharType="separate"/>
        </w:r>
        <w:r>
          <w:rPr>
            <w:noProof/>
            <w:webHidden/>
          </w:rPr>
          <w:t>142</w:t>
        </w:r>
        <w:r>
          <w:rPr>
            <w:noProof/>
            <w:webHidden/>
          </w:rPr>
          <w:fldChar w:fldCharType="end"/>
        </w:r>
      </w:hyperlink>
    </w:p>
    <w:p w14:paraId="6E913F7E" w14:textId="22D3B4D3"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27" w:history="1">
        <w:r w:rsidRPr="00B0352A">
          <w:rPr>
            <w:rStyle w:val="Hyperlink"/>
            <w:noProof/>
          </w:rPr>
          <w:t>Figure 203 : Connection List</w:t>
        </w:r>
        <w:r>
          <w:rPr>
            <w:noProof/>
            <w:webHidden/>
          </w:rPr>
          <w:tab/>
        </w:r>
        <w:r>
          <w:rPr>
            <w:noProof/>
            <w:webHidden/>
          </w:rPr>
          <w:fldChar w:fldCharType="begin"/>
        </w:r>
        <w:r>
          <w:rPr>
            <w:noProof/>
            <w:webHidden/>
          </w:rPr>
          <w:instrText xml:space="preserve"> PAGEREF _Toc61522027 \h </w:instrText>
        </w:r>
        <w:r>
          <w:rPr>
            <w:noProof/>
            <w:webHidden/>
          </w:rPr>
        </w:r>
        <w:r>
          <w:rPr>
            <w:noProof/>
            <w:webHidden/>
          </w:rPr>
          <w:fldChar w:fldCharType="separate"/>
        </w:r>
        <w:r>
          <w:rPr>
            <w:noProof/>
            <w:webHidden/>
          </w:rPr>
          <w:t>142</w:t>
        </w:r>
        <w:r>
          <w:rPr>
            <w:noProof/>
            <w:webHidden/>
          </w:rPr>
          <w:fldChar w:fldCharType="end"/>
        </w:r>
      </w:hyperlink>
    </w:p>
    <w:p w14:paraId="553DB278" w14:textId="2201220E"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28" w:history="1">
        <w:r w:rsidRPr="00B0352A">
          <w:rPr>
            <w:rStyle w:val="Hyperlink"/>
            <w:noProof/>
          </w:rPr>
          <w:t>Figure 204 : Email Template</w:t>
        </w:r>
        <w:r>
          <w:rPr>
            <w:noProof/>
            <w:webHidden/>
          </w:rPr>
          <w:tab/>
        </w:r>
        <w:r>
          <w:rPr>
            <w:noProof/>
            <w:webHidden/>
          </w:rPr>
          <w:fldChar w:fldCharType="begin"/>
        </w:r>
        <w:r>
          <w:rPr>
            <w:noProof/>
            <w:webHidden/>
          </w:rPr>
          <w:instrText xml:space="preserve"> PAGEREF _Toc61522028 \h </w:instrText>
        </w:r>
        <w:r>
          <w:rPr>
            <w:noProof/>
            <w:webHidden/>
          </w:rPr>
        </w:r>
        <w:r>
          <w:rPr>
            <w:noProof/>
            <w:webHidden/>
          </w:rPr>
          <w:fldChar w:fldCharType="separate"/>
        </w:r>
        <w:r>
          <w:rPr>
            <w:noProof/>
            <w:webHidden/>
          </w:rPr>
          <w:t>143</w:t>
        </w:r>
        <w:r>
          <w:rPr>
            <w:noProof/>
            <w:webHidden/>
          </w:rPr>
          <w:fldChar w:fldCharType="end"/>
        </w:r>
      </w:hyperlink>
    </w:p>
    <w:p w14:paraId="3AF47C70" w14:textId="6ACE0C82"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29" w:history="1">
        <w:r w:rsidRPr="00B0352A">
          <w:rPr>
            <w:rStyle w:val="Hyperlink"/>
            <w:noProof/>
          </w:rPr>
          <w:t>Figure 205 : Template Detail</w:t>
        </w:r>
        <w:r>
          <w:rPr>
            <w:noProof/>
            <w:webHidden/>
          </w:rPr>
          <w:tab/>
        </w:r>
        <w:r>
          <w:rPr>
            <w:noProof/>
            <w:webHidden/>
          </w:rPr>
          <w:fldChar w:fldCharType="begin"/>
        </w:r>
        <w:r>
          <w:rPr>
            <w:noProof/>
            <w:webHidden/>
          </w:rPr>
          <w:instrText xml:space="preserve"> PAGEREF _Toc61522029 \h </w:instrText>
        </w:r>
        <w:r>
          <w:rPr>
            <w:noProof/>
            <w:webHidden/>
          </w:rPr>
        </w:r>
        <w:r>
          <w:rPr>
            <w:noProof/>
            <w:webHidden/>
          </w:rPr>
          <w:fldChar w:fldCharType="separate"/>
        </w:r>
        <w:r>
          <w:rPr>
            <w:noProof/>
            <w:webHidden/>
          </w:rPr>
          <w:t>144</w:t>
        </w:r>
        <w:r>
          <w:rPr>
            <w:noProof/>
            <w:webHidden/>
          </w:rPr>
          <w:fldChar w:fldCharType="end"/>
        </w:r>
      </w:hyperlink>
    </w:p>
    <w:p w14:paraId="50569C2B" w14:textId="2693E94E"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30" w:history="1">
        <w:r w:rsidRPr="00B0352A">
          <w:rPr>
            <w:rStyle w:val="Hyperlink"/>
            <w:noProof/>
          </w:rPr>
          <w:t>Figure 206: Analytic</w:t>
        </w:r>
        <w:r>
          <w:rPr>
            <w:noProof/>
            <w:webHidden/>
          </w:rPr>
          <w:tab/>
        </w:r>
        <w:r>
          <w:rPr>
            <w:noProof/>
            <w:webHidden/>
          </w:rPr>
          <w:fldChar w:fldCharType="begin"/>
        </w:r>
        <w:r>
          <w:rPr>
            <w:noProof/>
            <w:webHidden/>
          </w:rPr>
          <w:instrText xml:space="preserve"> PAGEREF _Toc61522030 \h </w:instrText>
        </w:r>
        <w:r>
          <w:rPr>
            <w:noProof/>
            <w:webHidden/>
          </w:rPr>
        </w:r>
        <w:r>
          <w:rPr>
            <w:noProof/>
            <w:webHidden/>
          </w:rPr>
          <w:fldChar w:fldCharType="separate"/>
        </w:r>
        <w:r>
          <w:rPr>
            <w:noProof/>
            <w:webHidden/>
          </w:rPr>
          <w:t>145</w:t>
        </w:r>
        <w:r>
          <w:rPr>
            <w:noProof/>
            <w:webHidden/>
          </w:rPr>
          <w:fldChar w:fldCharType="end"/>
        </w:r>
      </w:hyperlink>
    </w:p>
    <w:p w14:paraId="25B20267" w14:textId="588BDC7E"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31" w:history="1">
        <w:r w:rsidRPr="00B0352A">
          <w:rPr>
            <w:rStyle w:val="Hyperlink"/>
            <w:noProof/>
          </w:rPr>
          <w:t>Figure 207: Analytics Configuration List</w:t>
        </w:r>
        <w:r>
          <w:rPr>
            <w:noProof/>
            <w:webHidden/>
          </w:rPr>
          <w:tab/>
        </w:r>
        <w:r>
          <w:rPr>
            <w:noProof/>
            <w:webHidden/>
          </w:rPr>
          <w:fldChar w:fldCharType="begin"/>
        </w:r>
        <w:r>
          <w:rPr>
            <w:noProof/>
            <w:webHidden/>
          </w:rPr>
          <w:instrText xml:space="preserve"> PAGEREF _Toc61522031 \h </w:instrText>
        </w:r>
        <w:r>
          <w:rPr>
            <w:noProof/>
            <w:webHidden/>
          </w:rPr>
        </w:r>
        <w:r>
          <w:rPr>
            <w:noProof/>
            <w:webHidden/>
          </w:rPr>
          <w:fldChar w:fldCharType="separate"/>
        </w:r>
        <w:r>
          <w:rPr>
            <w:noProof/>
            <w:webHidden/>
          </w:rPr>
          <w:t>145</w:t>
        </w:r>
        <w:r>
          <w:rPr>
            <w:noProof/>
            <w:webHidden/>
          </w:rPr>
          <w:fldChar w:fldCharType="end"/>
        </w:r>
      </w:hyperlink>
    </w:p>
    <w:p w14:paraId="3912E8A8" w14:textId="7B8C81F9"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32" w:history="1">
        <w:r w:rsidRPr="00B0352A">
          <w:rPr>
            <w:rStyle w:val="Hyperlink"/>
            <w:noProof/>
          </w:rPr>
          <w:t>Figure 208: Advanced Analytics Page</w:t>
        </w:r>
        <w:r>
          <w:rPr>
            <w:noProof/>
            <w:webHidden/>
          </w:rPr>
          <w:tab/>
        </w:r>
        <w:r>
          <w:rPr>
            <w:noProof/>
            <w:webHidden/>
          </w:rPr>
          <w:fldChar w:fldCharType="begin"/>
        </w:r>
        <w:r>
          <w:rPr>
            <w:noProof/>
            <w:webHidden/>
          </w:rPr>
          <w:instrText xml:space="preserve"> PAGEREF _Toc61522032 \h </w:instrText>
        </w:r>
        <w:r>
          <w:rPr>
            <w:noProof/>
            <w:webHidden/>
          </w:rPr>
        </w:r>
        <w:r>
          <w:rPr>
            <w:noProof/>
            <w:webHidden/>
          </w:rPr>
          <w:fldChar w:fldCharType="separate"/>
        </w:r>
        <w:r>
          <w:rPr>
            <w:noProof/>
            <w:webHidden/>
          </w:rPr>
          <w:t>146</w:t>
        </w:r>
        <w:r>
          <w:rPr>
            <w:noProof/>
            <w:webHidden/>
          </w:rPr>
          <w:fldChar w:fldCharType="end"/>
        </w:r>
      </w:hyperlink>
    </w:p>
    <w:p w14:paraId="25745A90" w14:textId="64B131E6"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33" w:history="1">
        <w:r w:rsidRPr="00B0352A">
          <w:rPr>
            <w:rStyle w:val="Hyperlink"/>
            <w:noProof/>
          </w:rPr>
          <w:t>Figure 209 : Analytic Configuration List</w:t>
        </w:r>
        <w:r>
          <w:rPr>
            <w:noProof/>
            <w:webHidden/>
          </w:rPr>
          <w:tab/>
        </w:r>
        <w:r>
          <w:rPr>
            <w:noProof/>
            <w:webHidden/>
          </w:rPr>
          <w:fldChar w:fldCharType="begin"/>
        </w:r>
        <w:r>
          <w:rPr>
            <w:noProof/>
            <w:webHidden/>
          </w:rPr>
          <w:instrText xml:space="preserve"> PAGEREF _Toc61522033 \h </w:instrText>
        </w:r>
        <w:r>
          <w:rPr>
            <w:noProof/>
            <w:webHidden/>
          </w:rPr>
        </w:r>
        <w:r>
          <w:rPr>
            <w:noProof/>
            <w:webHidden/>
          </w:rPr>
          <w:fldChar w:fldCharType="separate"/>
        </w:r>
        <w:r>
          <w:rPr>
            <w:noProof/>
            <w:webHidden/>
          </w:rPr>
          <w:t>146</w:t>
        </w:r>
        <w:r>
          <w:rPr>
            <w:noProof/>
            <w:webHidden/>
          </w:rPr>
          <w:fldChar w:fldCharType="end"/>
        </w:r>
      </w:hyperlink>
    </w:p>
    <w:p w14:paraId="7BC2FE81" w14:textId="300F1DA6"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34" w:history="1">
        <w:r w:rsidRPr="00B0352A">
          <w:rPr>
            <w:rStyle w:val="Hyperlink"/>
            <w:noProof/>
          </w:rPr>
          <w:t>Figure 210 : Analytic History</w:t>
        </w:r>
        <w:r>
          <w:rPr>
            <w:noProof/>
            <w:webHidden/>
          </w:rPr>
          <w:tab/>
        </w:r>
        <w:r>
          <w:rPr>
            <w:noProof/>
            <w:webHidden/>
          </w:rPr>
          <w:fldChar w:fldCharType="begin"/>
        </w:r>
        <w:r>
          <w:rPr>
            <w:noProof/>
            <w:webHidden/>
          </w:rPr>
          <w:instrText xml:space="preserve"> PAGEREF _Toc61522034 \h </w:instrText>
        </w:r>
        <w:r>
          <w:rPr>
            <w:noProof/>
            <w:webHidden/>
          </w:rPr>
        </w:r>
        <w:r>
          <w:rPr>
            <w:noProof/>
            <w:webHidden/>
          </w:rPr>
          <w:fldChar w:fldCharType="separate"/>
        </w:r>
        <w:r>
          <w:rPr>
            <w:noProof/>
            <w:webHidden/>
          </w:rPr>
          <w:t>146</w:t>
        </w:r>
        <w:r>
          <w:rPr>
            <w:noProof/>
            <w:webHidden/>
          </w:rPr>
          <w:fldChar w:fldCharType="end"/>
        </w:r>
      </w:hyperlink>
    </w:p>
    <w:p w14:paraId="02AAA3E9" w14:textId="0D3A6B1E"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35" w:history="1">
        <w:r w:rsidRPr="00B0352A">
          <w:rPr>
            <w:rStyle w:val="Hyperlink"/>
            <w:noProof/>
          </w:rPr>
          <w:t>Figure 211 : Analytic Result</w:t>
        </w:r>
        <w:r>
          <w:rPr>
            <w:noProof/>
            <w:webHidden/>
          </w:rPr>
          <w:tab/>
        </w:r>
        <w:r>
          <w:rPr>
            <w:noProof/>
            <w:webHidden/>
          </w:rPr>
          <w:fldChar w:fldCharType="begin"/>
        </w:r>
        <w:r>
          <w:rPr>
            <w:noProof/>
            <w:webHidden/>
          </w:rPr>
          <w:instrText xml:space="preserve"> PAGEREF _Toc61522035 \h </w:instrText>
        </w:r>
        <w:r>
          <w:rPr>
            <w:noProof/>
            <w:webHidden/>
          </w:rPr>
        </w:r>
        <w:r>
          <w:rPr>
            <w:noProof/>
            <w:webHidden/>
          </w:rPr>
          <w:fldChar w:fldCharType="separate"/>
        </w:r>
        <w:r>
          <w:rPr>
            <w:noProof/>
            <w:webHidden/>
          </w:rPr>
          <w:t>147</w:t>
        </w:r>
        <w:r>
          <w:rPr>
            <w:noProof/>
            <w:webHidden/>
          </w:rPr>
          <w:fldChar w:fldCharType="end"/>
        </w:r>
      </w:hyperlink>
    </w:p>
    <w:p w14:paraId="675EDDA9" w14:textId="692B26CA"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36" w:history="1">
        <w:r w:rsidRPr="00B0352A">
          <w:rPr>
            <w:rStyle w:val="Hyperlink"/>
            <w:noProof/>
          </w:rPr>
          <w:t>Figure 212 : Analytic Result</w:t>
        </w:r>
        <w:r>
          <w:rPr>
            <w:noProof/>
            <w:webHidden/>
          </w:rPr>
          <w:tab/>
        </w:r>
        <w:r>
          <w:rPr>
            <w:noProof/>
            <w:webHidden/>
          </w:rPr>
          <w:fldChar w:fldCharType="begin"/>
        </w:r>
        <w:r>
          <w:rPr>
            <w:noProof/>
            <w:webHidden/>
          </w:rPr>
          <w:instrText xml:space="preserve"> PAGEREF _Toc61522036 \h </w:instrText>
        </w:r>
        <w:r>
          <w:rPr>
            <w:noProof/>
            <w:webHidden/>
          </w:rPr>
        </w:r>
        <w:r>
          <w:rPr>
            <w:noProof/>
            <w:webHidden/>
          </w:rPr>
          <w:fldChar w:fldCharType="separate"/>
        </w:r>
        <w:r>
          <w:rPr>
            <w:noProof/>
            <w:webHidden/>
          </w:rPr>
          <w:t>147</w:t>
        </w:r>
        <w:r>
          <w:rPr>
            <w:noProof/>
            <w:webHidden/>
          </w:rPr>
          <w:fldChar w:fldCharType="end"/>
        </w:r>
      </w:hyperlink>
    </w:p>
    <w:p w14:paraId="3D6A8931" w14:textId="09FB1B14"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37" w:history="1">
        <w:r w:rsidRPr="00B0352A">
          <w:rPr>
            <w:rStyle w:val="Hyperlink"/>
            <w:noProof/>
          </w:rPr>
          <w:t>Figure 213: Analytics</w:t>
        </w:r>
        <w:r>
          <w:rPr>
            <w:noProof/>
            <w:webHidden/>
          </w:rPr>
          <w:tab/>
        </w:r>
        <w:r>
          <w:rPr>
            <w:noProof/>
            <w:webHidden/>
          </w:rPr>
          <w:fldChar w:fldCharType="begin"/>
        </w:r>
        <w:r>
          <w:rPr>
            <w:noProof/>
            <w:webHidden/>
          </w:rPr>
          <w:instrText xml:space="preserve"> PAGEREF _Toc61522037 \h </w:instrText>
        </w:r>
        <w:r>
          <w:rPr>
            <w:noProof/>
            <w:webHidden/>
          </w:rPr>
        </w:r>
        <w:r>
          <w:rPr>
            <w:noProof/>
            <w:webHidden/>
          </w:rPr>
          <w:fldChar w:fldCharType="separate"/>
        </w:r>
        <w:r>
          <w:rPr>
            <w:noProof/>
            <w:webHidden/>
          </w:rPr>
          <w:t>148</w:t>
        </w:r>
        <w:r>
          <w:rPr>
            <w:noProof/>
            <w:webHidden/>
          </w:rPr>
          <w:fldChar w:fldCharType="end"/>
        </w:r>
      </w:hyperlink>
    </w:p>
    <w:p w14:paraId="3B1E03C1" w14:textId="59008833"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38" w:history="1">
        <w:r w:rsidRPr="00B0352A">
          <w:rPr>
            <w:rStyle w:val="Hyperlink"/>
            <w:noProof/>
          </w:rPr>
          <w:t>Figure 214: Analytics Configuration List</w:t>
        </w:r>
        <w:r>
          <w:rPr>
            <w:noProof/>
            <w:webHidden/>
          </w:rPr>
          <w:tab/>
        </w:r>
        <w:r>
          <w:rPr>
            <w:noProof/>
            <w:webHidden/>
          </w:rPr>
          <w:fldChar w:fldCharType="begin"/>
        </w:r>
        <w:r>
          <w:rPr>
            <w:noProof/>
            <w:webHidden/>
          </w:rPr>
          <w:instrText xml:space="preserve"> PAGEREF _Toc61522038 \h </w:instrText>
        </w:r>
        <w:r>
          <w:rPr>
            <w:noProof/>
            <w:webHidden/>
          </w:rPr>
        </w:r>
        <w:r>
          <w:rPr>
            <w:noProof/>
            <w:webHidden/>
          </w:rPr>
          <w:fldChar w:fldCharType="separate"/>
        </w:r>
        <w:r>
          <w:rPr>
            <w:noProof/>
            <w:webHidden/>
          </w:rPr>
          <w:t>148</w:t>
        </w:r>
        <w:r>
          <w:rPr>
            <w:noProof/>
            <w:webHidden/>
          </w:rPr>
          <w:fldChar w:fldCharType="end"/>
        </w:r>
      </w:hyperlink>
    </w:p>
    <w:p w14:paraId="0982CC9F" w14:textId="781785B0"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39" w:history="1">
        <w:r w:rsidRPr="00B0352A">
          <w:rPr>
            <w:rStyle w:val="Hyperlink"/>
            <w:noProof/>
          </w:rPr>
          <w:t>Figure 215: Advanced Analytics Page</w:t>
        </w:r>
        <w:r>
          <w:rPr>
            <w:noProof/>
            <w:webHidden/>
          </w:rPr>
          <w:tab/>
        </w:r>
        <w:r>
          <w:rPr>
            <w:noProof/>
            <w:webHidden/>
          </w:rPr>
          <w:fldChar w:fldCharType="begin"/>
        </w:r>
        <w:r>
          <w:rPr>
            <w:noProof/>
            <w:webHidden/>
          </w:rPr>
          <w:instrText xml:space="preserve"> PAGEREF _Toc61522039 \h </w:instrText>
        </w:r>
        <w:r>
          <w:rPr>
            <w:noProof/>
            <w:webHidden/>
          </w:rPr>
        </w:r>
        <w:r>
          <w:rPr>
            <w:noProof/>
            <w:webHidden/>
          </w:rPr>
          <w:fldChar w:fldCharType="separate"/>
        </w:r>
        <w:r>
          <w:rPr>
            <w:noProof/>
            <w:webHidden/>
          </w:rPr>
          <w:t>148</w:t>
        </w:r>
        <w:r>
          <w:rPr>
            <w:noProof/>
            <w:webHidden/>
          </w:rPr>
          <w:fldChar w:fldCharType="end"/>
        </w:r>
      </w:hyperlink>
    </w:p>
    <w:p w14:paraId="79F0AA81" w14:textId="7BA74F6C"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40" w:history="1">
        <w:r w:rsidRPr="00B0352A">
          <w:rPr>
            <w:rStyle w:val="Hyperlink"/>
            <w:noProof/>
          </w:rPr>
          <w:t>Figure 216: Analytic Configuration List</w:t>
        </w:r>
        <w:r>
          <w:rPr>
            <w:noProof/>
            <w:webHidden/>
          </w:rPr>
          <w:tab/>
        </w:r>
        <w:r>
          <w:rPr>
            <w:noProof/>
            <w:webHidden/>
          </w:rPr>
          <w:fldChar w:fldCharType="begin"/>
        </w:r>
        <w:r>
          <w:rPr>
            <w:noProof/>
            <w:webHidden/>
          </w:rPr>
          <w:instrText xml:space="preserve"> PAGEREF _Toc61522040 \h </w:instrText>
        </w:r>
        <w:r>
          <w:rPr>
            <w:noProof/>
            <w:webHidden/>
          </w:rPr>
        </w:r>
        <w:r>
          <w:rPr>
            <w:noProof/>
            <w:webHidden/>
          </w:rPr>
          <w:fldChar w:fldCharType="separate"/>
        </w:r>
        <w:r>
          <w:rPr>
            <w:noProof/>
            <w:webHidden/>
          </w:rPr>
          <w:t>149</w:t>
        </w:r>
        <w:r>
          <w:rPr>
            <w:noProof/>
            <w:webHidden/>
          </w:rPr>
          <w:fldChar w:fldCharType="end"/>
        </w:r>
      </w:hyperlink>
    </w:p>
    <w:p w14:paraId="20CA004A" w14:textId="546853FF"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41" w:history="1">
        <w:r w:rsidRPr="00B0352A">
          <w:rPr>
            <w:rStyle w:val="Hyperlink"/>
            <w:noProof/>
          </w:rPr>
          <w:t>Figure 217: Analytic History</w:t>
        </w:r>
        <w:r>
          <w:rPr>
            <w:noProof/>
            <w:webHidden/>
          </w:rPr>
          <w:tab/>
        </w:r>
        <w:r>
          <w:rPr>
            <w:noProof/>
            <w:webHidden/>
          </w:rPr>
          <w:fldChar w:fldCharType="begin"/>
        </w:r>
        <w:r>
          <w:rPr>
            <w:noProof/>
            <w:webHidden/>
          </w:rPr>
          <w:instrText xml:space="preserve"> PAGEREF _Toc61522041 \h </w:instrText>
        </w:r>
        <w:r>
          <w:rPr>
            <w:noProof/>
            <w:webHidden/>
          </w:rPr>
        </w:r>
        <w:r>
          <w:rPr>
            <w:noProof/>
            <w:webHidden/>
          </w:rPr>
          <w:fldChar w:fldCharType="separate"/>
        </w:r>
        <w:r>
          <w:rPr>
            <w:noProof/>
            <w:webHidden/>
          </w:rPr>
          <w:t>149</w:t>
        </w:r>
        <w:r>
          <w:rPr>
            <w:noProof/>
            <w:webHidden/>
          </w:rPr>
          <w:fldChar w:fldCharType="end"/>
        </w:r>
      </w:hyperlink>
    </w:p>
    <w:p w14:paraId="0079E03E" w14:textId="71861DB7"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42" w:history="1">
        <w:r w:rsidRPr="00B0352A">
          <w:rPr>
            <w:rStyle w:val="Hyperlink"/>
            <w:noProof/>
          </w:rPr>
          <w:t>Figure 218 :  Anaytic Result</w:t>
        </w:r>
        <w:r>
          <w:rPr>
            <w:noProof/>
            <w:webHidden/>
          </w:rPr>
          <w:tab/>
        </w:r>
        <w:r>
          <w:rPr>
            <w:noProof/>
            <w:webHidden/>
          </w:rPr>
          <w:fldChar w:fldCharType="begin"/>
        </w:r>
        <w:r>
          <w:rPr>
            <w:noProof/>
            <w:webHidden/>
          </w:rPr>
          <w:instrText xml:space="preserve"> PAGEREF _Toc61522042 \h </w:instrText>
        </w:r>
        <w:r>
          <w:rPr>
            <w:noProof/>
            <w:webHidden/>
          </w:rPr>
        </w:r>
        <w:r>
          <w:rPr>
            <w:noProof/>
            <w:webHidden/>
          </w:rPr>
          <w:fldChar w:fldCharType="separate"/>
        </w:r>
        <w:r>
          <w:rPr>
            <w:noProof/>
            <w:webHidden/>
          </w:rPr>
          <w:t>150</w:t>
        </w:r>
        <w:r>
          <w:rPr>
            <w:noProof/>
            <w:webHidden/>
          </w:rPr>
          <w:fldChar w:fldCharType="end"/>
        </w:r>
      </w:hyperlink>
    </w:p>
    <w:p w14:paraId="5E9C5754" w14:textId="2D4B413A"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43" w:history="1">
        <w:r w:rsidRPr="00B0352A">
          <w:rPr>
            <w:rStyle w:val="Hyperlink"/>
            <w:noProof/>
          </w:rPr>
          <w:t>Figure 219: Analytics</w:t>
        </w:r>
        <w:r>
          <w:rPr>
            <w:noProof/>
            <w:webHidden/>
          </w:rPr>
          <w:tab/>
        </w:r>
        <w:r>
          <w:rPr>
            <w:noProof/>
            <w:webHidden/>
          </w:rPr>
          <w:fldChar w:fldCharType="begin"/>
        </w:r>
        <w:r>
          <w:rPr>
            <w:noProof/>
            <w:webHidden/>
          </w:rPr>
          <w:instrText xml:space="preserve"> PAGEREF _Toc61522043 \h </w:instrText>
        </w:r>
        <w:r>
          <w:rPr>
            <w:noProof/>
            <w:webHidden/>
          </w:rPr>
        </w:r>
        <w:r>
          <w:rPr>
            <w:noProof/>
            <w:webHidden/>
          </w:rPr>
          <w:fldChar w:fldCharType="separate"/>
        </w:r>
        <w:r>
          <w:rPr>
            <w:noProof/>
            <w:webHidden/>
          </w:rPr>
          <w:t>150</w:t>
        </w:r>
        <w:r>
          <w:rPr>
            <w:noProof/>
            <w:webHidden/>
          </w:rPr>
          <w:fldChar w:fldCharType="end"/>
        </w:r>
      </w:hyperlink>
    </w:p>
    <w:p w14:paraId="2ECF232F" w14:textId="6C6338BC"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44" w:history="1">
        <w:r w:rsidRPr="00B0352A">
          <w:rPr>
            <w:rStyle w:val="Hyperlink"/>
            <w:noProof/>
          </w:rPr>
          <w:t>Figure 220: Analytics Configuration List</w:t>
        </w:r>
        <w:r>
          <w:rPr>
            <w:noProof/>
            <w:webHidden/>
          </w:rPr>
          <w:tab/>
        </w:r>
        <w:r>
          <w:rPr>
            <w:noProof/>
            <w:webHidden/>
          </w:rPr>
          <w:fldChar w:fldCharType="begin"/>
        </w:r>
        <w:r>
          <w:rPr>
            <w:noProof/>
            <w:webHidden/>
          </w:rPr>
          <w:instrText xml:space="preserve"> PAGEREF _Toc61522044 \h </w:instrText>
        </w:r>
        <w:r>
          <w:rPr>
            <w:noProof/>
            <w:webHidden/>
          </w:rPr>
        </w:r>
        <w:r>
          <w:rPr>
            <w:noProof/>
            <w:webHidden/>
          </w:rPr>
          <w:fldChar w:fldCharType="separate"/>
        </w:r>
        <w:r>
          <w:rPr>
            <w:noProof/>
            <w:webHidden/>
          </w:rPr>
          <w:t>151</w:t>
        </w:r>
        <w:r>
          <w:rPr>
            <w:noProof/>
            <w:webHidden/>
          </w:rPr>
          <w:fldChar w:fldCharType="end"/>
        </w:r>
      </w:hyperlink>
    </w:p>
    <w:p w14:paraId="5B859611" w14:textId="4E452932"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45" w:history="1">
        <w:r w:rsidRPr="00B0352A">
          <w:rPr>
            <w:rStyle w:val="Hyperlink"/>
            <w:noProof/>
          </w:rPr>
          <w:t>Figure 221 : Schedule Analytic</w:t>
        </w:r>
        <w:r>
          <w:rPr>
            <w:noProof/>
            <w:webHidden/>
          </w:rPr>
          <w:tab/>
        </w:r>
        <w:r>
          <w:rPr>
            <w:noProof/>
            <w:webHidden/>
          </w:rPr>
          <w:fldChar w:fldCharType="begin"/>
        </w:r>
        <w:r>
          <w:rPr>
            <w:noProof/>
            <w:webHidden/>
          </w:rPr>
          <w:instrText xml:space="preserve"> PAGEREF _Toc61522045 \h </w:instrText>
        </w:r>
        <w:r>
          <w:rPr>
            <w:noProof/>
            <w:webHidden/>
          </w:rPr>
        </w:r>
        <w:r>
          <w:rPr>
            <w:noProof/>
            <w:webHidden/>
          </w:rPr>
          <w:fldChar w:fldCharType="separate"/>
        </w:r>
        <w:r>
          <w:rPr>
            <w:noProof/>
            <w:webHidden/>
          </w:rPr>
          <w:t>151</w:t>
        </w:r>
        <w:r>
          <w:rPr>
            <w:noProof/>
            <w:webHidden/>
          </w:rPr>
          <w:fldChar w:fldCharType="end"/>
        </w:r>
      </w:hyperlink>
    </w:p>
    <w:p w14:paraId="2EDAFBC5" w14:textId="337D3A3B"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46" w:history="1">
        <w:r w:rsidRPr="00B0352A">
          <w:rPr>
            <w:rStyle w:val="Hyperlink"/>
            <w:noProof/>
          </w:rPr>
          <w:t>Figure 222 : Schedule the Job</w:t>
        </w:r>
        <w:r>
          <w:rPr>
            <w:noProof/>
            <w:webHidden/>
          </w:rPr>
          <w:tab/>
        </w:r>
        <w:r>
          <w:rPr>
            <w:noProof/>
            <w:webHidden/>
          </w:rPr>
          <w:fldChar w:fldCharType="begin"/>
        </w:r>
        <w:r>
          <w:rPr>
            <w:noProof/>
            <w:webHidden/>
          </w:rPr>
          <w:instrText xml:space="preserve"> PAGEREF _Toc61522046 \h </w:instrText>
        </w:r>
        <w:r>
          <w:rPr>
            <w:noProof/>
            <w:webHidden/>
          </w:rPr>
        </w:r>
        <w:r>
          <w:rPr>
            <w:noProof/>
            <w:webHidden/>
          </w:rPr>
          <w:fldChar w:fldCharType="separate"/>
        </w:r>
        <w:r>
          <w:rPr>
            <w:noProof/>
            <w:webHidden/>
          </w:rPr>
          <w:t>151</w:t>
        </w:r>
        <w:r>
          <w:rPr>
            <w:noProof/>
            <w:webHidden/>
          </w:rPr>
          <w:fldChar w:fldCharType="end"/>
        </w:r>
      </w:hyperlink>
    </w:p>
    <w:p w14:paraId="21F97621" w14:textId="0A78F50E"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47" w:history="1">
        <w:r w:rsidRPr="00B0352A">
          <w:rPr>
            <w:rStyle w:val="Hyperlink"/>
            <w:noProof/>
          </w:rPr>
          <w:t>Figure 223 : Endpoint</w:t>
        </w:r>
        <w:r>
          <w:rPr>
            <w:noProof/>
            <w:webHidden/>
          </w:rPr>
          <w:tab/>
        </w:r>
        <w:r>
          <w:rPr>
            <w:noProof/>
            <w:webHidden/>
          </w:rPr>
          <w:fldChar w:fldCharType="begin"/>
        </w:r>
        <w:r>
          <w:rPr>
            <w:noProof/>
            <w:webHidden/>
          </w:rPr>
          <w:instrText xml:space="preserve"> PAGEREF _Toc61522047 \h </w:instrText>
        </w:r>
        <w:r>
          <w:rPr>
            <w:noProof/>
            <w:webHidden/>
          </w:rPr>
        </w:r>
        <w:r>
          <w:rPr>
            <w:noProof/>
            <w:webHidden/>
          </w:rPr>
          <w:fldChar w:fldCharType="separate"/>
        </w:r>
        <w:r>
          <w:rPr>
            <w:noProof/>
            <w:webHidden/>
          </w:rPr>
          <w:t>152</w:t>
        </w:r>
        <w:r>
          <w:rPr>
            <w:noProof/>
            <w:webHidden/>
          </w:rPr>
          <w:fldChar w:fldCharType="end"/>
        </w:r>
      </w:hyperlink>
    </w:p>
    <w:p w14:paraId="7A35A75A" w14:textId="0BBDBB8D"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48" w:history="1">
        <w:r w:rsidRPr="00B0352A">
          <w:rPr>
            <w:rStyle w:val="Hyperlink"/>
            <w:noProof/>
          </w:rPr>
          <w:t>Figure 224 : Endpoint Details</w:t>
        </w:r>
        <w:r>
          <w:rPr>
            <w:noProof/>
            <w:webHidden/>
          </w:rPr>
          <w:tab/>
        </w:r>
        <w:r>
          <w:rPr>
            <w:noProof/>
            <w:webHidden/>
          </w:rPr>
          <w:fldChar w:fldCharType="begin"/>
        </w:r>
        <w:r>
          <w:rPr>
            <w:noProof/>
            <w:webHidden/>
          </w:rPr>
          <w:instrText xml:space="preserve"> PAGEREF _Toc61522048 \h </w:instrText>
        </w:r>
        <w:r>
          <w:rPr>
            <w:noProof/>
            <w:webHidden/>
          </w:rPr>
        </w:r>
        <w:r>
          <w:rPr>
            <w:noProof/>
            <w:webHidden/>
          </w:rPr>
          <w:fldChar w:fldCharType="separate"/>
        </w:r>
        <w:r>
          <w:rPr>
            <w:noProof/>
            <w:webHidden/>
          </w:rPr>
          <w:t>152</w:t>
        </w:r>
        <w:r>
          <w:rPr>
            <w:noProof/>
            <w:webHidden/>
          </w:rPr>
          <w:fldChar w:fldCharType="end"/>
        </w:r>
      </w:hyperlink>
    </w:p>
    <w:p w14:paraId="77621FF4" w14:textId="498F4632"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49" w:history="1">
        <w:r w:rsidRPr="00B0352A">
          <w:rPr>
            <w:rStyle w:val="Hyperlink"/>
            <w:noProof/>
          </w:rPr>
          <w:t>Figure 225 : Correlation Rule</w:t>
        </w:r>
        <w:r>
          <w:rPr>
            <w:noProof/>
            <w:webHidden/>
          </w:rPr>
          <w:tab/>
        </w:r>
        <w:r>
          <w:rPr>
            <w:noProof/>
            <w:webHidden/>
          </w:rPr>
          <w:fldChar w:fldCharType="begin"/>
        </w:r>
        <w:r>
          <w:rPr>
            <w:noProof/>
            <w:webHidden/>
          </w:rPr>
          <w:instrText xml:space="preserve"> PAGEREF _Toc61522049 \h </w:instrText>
        </w:r>
        <w:r>
          <w:rPr>
            <w:noProof/>
            <w:webHidden/>
          </w:rPr>
        </w:r>
        <w:r>
          <w:rPr>
            <w:noProof/>
            <w:webHidden/>
          </w:rPr>
          <w:fldChar w:fldCharType="separate"/>
        </w:r>
        <w:r>
          <w:rPr>
            <w:noProof/>
            <w:webHidden/>
          </w:rPr>
          <w:t>153</w:t>
        </w:r>
        <w:r>
          <w:rPr>
            <w:noProof/>
            <w:webHidden/>
          </w:rPr>
          <w:fldChar w:fldCharType="end"/>
        </w:r>
      </w:hyperlink>
    </w:p>
    <w:p w14:paraId="0A70C203" w14:textId="264B276D"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50" w:history="1">
        <w:r w:rsidRPr="00B0352A">
          <w:rPr>
            <w:rStyle w:val="Hyperlink"/>
            <w:noProof/>
          </w:rPr>
          <w:t>Figure 226 : Rules</w:t>
        </w:r>
        <w:r>
          <w:rPr>
            <w:noProof/>
            <w:webHidden/>
          </w:rPr>
          <w:tab/>
        </w:r>
        <w:r>
          <w:rPr>
            <w:noProof/>
            <w:webHidden/>
          </w:rPr>
          <w:fldChar w:fldCharType="begin"/>
        </w:r>
        <w:r>
          <w:rPr>
            <w:noProof/>
            <w:webHidden/>
          </w:rPr>
          <w:instrText xml:space="preserve"> PAGEREF _Toc61522050 \h </w:instrText>
        </w:r>
        <w:r>
          <w:rPr>
            <w:noProof/>
            <w:webHidden/>
          </w:rPr>
        </w:r>
        <w:r>
          <w:rPr>
            <w:noProof/>
            <w:webHidden/>
          </w:rPr>
          <w:fldChar w:fldCharType="separate"/>
        </w:r>
        <w:r>
          <w:rPr>
            <w:noProof/>
            <w:webHidden/>
          </w:rPr>
          <w:t>153</w:t>
        </w:r>
        <w:r>
          <w:rPr>
            <w:noProof/>
            <w:webHidden/>
          </w:rPr>
          <w:fldChar w:fldCharType="end"/>
        </w:r>
      </w:hyperlink>
    </w:p>
    <w:p w14:paraId="22CFB5FF" w14:textId="31EC4AD6"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51" w:history="1">
        <w:r w:rsidRPr="00B0352A">
          <w:rPr>
            <w:rStyle w:val="Hyperlink"/>
            <w:noProof/>
          </w:rPr>
          <w:t>Figure 227: Workflow List</w:t>
        </w:r>
        <w:r>
          <w:rPr>
            <w:noProof/>
            <w:webHidden/>
          </w:rPr>
          <w:tab/>
        </w:r>
        <w:r>
          <w:rPr>
            <w:noProof/>
            <w:webHidden/>
          </w:rPr>
          <w:fldChar w:fldCharType="begin"/>
        </w:r>
        <w:r>
          <w:rPr>
            <w:noProof/>
            <w:webHidden/>
          </w:rPr>
          <w:instrText xml:space="preserve"> PAGEREF _Toc61522051 \h </w:instrText>
        </w:r>
        <w:r>
          <w:rPr>
            <w:noProof/>
            <w:webHidden/>
          </w:rPr>
        </w:r>
        <w:r>
          <w:rPr>
            <w:noProof/>
            <w:webHidden/>
          </w:rPr>
          <w:fldChar w:fldCharType="separate"/>
        </w:r>
        <w:r>
          <w:rPr>
            <w:noProof/>
            <w:webHidden/>
          </w:rPr>
          <w:t>154</w:t>
        </w:r>
        <w:r>
          <w:rPr>
            <w:noProof/>
            <w:webHidden/>
          </w:rPr>
          <w:fldChar w:fldCharType="end"/>
        </w:r>
      </w:hyperlink>
    </w:p>
    <w:p w14:paraId="1585C75D" w14:textId="68DB60E9"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52" w:history="1">
        <w:r w:rsidRPr="00B0352A">
          <w:rPr>
            <w:rStyle w:val="Hyperlink"/>
            <w:noProof/>
          </w:rPr>
          <w:t>Figure 228: Workflow Designer</w:t>
        </w:r>
        <w:r>
          <w:rPr>
            <w:noProof/>
            <w:webHidden/>
          </w:rPr>
          <w:tab/>
        </w:r>
        <w:r>
          <w:rPr>
            <w:noProof/>
            <w:webHidden/>
          </w:rPr>
          <w:fldChar w:fldCharType="begin"/>
        </w:r>
        <w:r>
          <w:rPr>
            <w:noProof/>
            <w:webHidden/>
          </w:rPr>
          <w:instrText xml:space="preserve"> PAGEREF _Toc61522052 \h </w:instrText>
        </w:r>
        <w:r>
          <w:rPr>
            <w:noProof/>
            <w:webHidden/>
          </w:rPr>
        </w:r>
        <w:r>
          <w:rPr>
            <w:noProof/>
            <w:webHidden/>
          </w:rPr>
          <w:fldChar w:fldCharType="separate"/>
        </w:r>
        <w:r>
          <w:rPr>
            <w:noProof/>
            <w:webHidden/>
          </w:rPr>
          <w:t>156</w:t>
        </w:r>
        <w:r>
          <w:rPr>
            <w:noProof/>
            <w:webHidden/>
          </w:rPr>
          <w:fldChar w:fldCharType="end"/>
        </w:r>
      </w:hyperlink>
    </w:p>
    <w:p w14:paraId="483DF873" w14:textId="3B170486"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53" w:history="1">
        <w:r w:rsidRPr="00B0352A">
          <w:rPr>
            <w:rStyle w:val="Hyperlink"/>
            <w:noProof/>
          </w:rPr>
          <w:t>Figure 229 : SMTP</w:t>
        </w:r>
        <w:r>
          <w:rPr>
            <w:noProof/>
            <w:webHidden/>
          </w:rPr>
          <w:tab/>
        </w:r>
        <w:r>
          <w:rPr>
            <w:noProof/>
            <w:webHidden/>
          </w:rPr>
          <w:fldChar w:fldCharType="begin"/>
        </w:r>
        <w:r>
          <w:rPr>
            <w:noProof/>
            <w:webHidden/>
          </w:rPr>
          <w:instrText xml:space="preserve"> PAGEREF _Toc61522053 \h </w:instrText>
        </w:r>
        <w:r>
          <w:rPr>
            <w:noProof/>
            <w:webHidden/>
          </w:rPr>
        </w:r>
        <w:r>
          <w:rPr>
            <w:noProof/>
            <w:webHidden/>
          </w:rPr>
          <w:fldChar w:fldCharType="separate"/>
        </w:r>
        <w:r>
          <w:rPr>
            <w:noProof/>
            <w:webHidden/>
          </w:rPr>
          <w:t>157</w:t>
        </w:r>
        <w:r>
          <w:rPr>
            <w:noProof/>
            <w:webHidden/>
          </w:rPr>
          <w:fldChar w:fldCharType="end"/>
        </w:r>
      </w:hyperlink>
    </w:p>
    <w:p w14:paraId="0C71406D" w14:textId="2D1398F0"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54" w:history="1">
        <w:r w:rsidRPr="00B0352A">
          <w:rPr>
            <w:rStyle w:val="Hyperlink"/>
            <w:noProof/>
          </w:rPr>
          <w:t>Figure 230: SMTP Configuration</w:t>
        </w:r>
        <w:r>
          <w:rPr>
            <w:noProof/>
            <w:webHidden/>
          </w:rPr>
          <w:tab/>
        </w:r>
        <w:r>
          <w:rPr>
            <w:noProof/>
            <w:webHidden/>
          </w:rPr>
          <w:fldChar w:fldCharType="begin"/>
        </w:r>
        <w:r>
          <w:rPr>
            <w:noProof/>
            <w:webHidden/>
          </w:rPr>
          <w:instrText xml:space="preserve"> PAGEREF _Toc61522054 \h </w:instrText>
        </w:r>
        <w:r>
          <w:rPr>
            <w:noProof/>
            <w:webHidden/>
          </w:rPr>
        </w:r>
        <w:r>
          <w:rPr>
            <w:noProof/>
            <w:webHidden/>
          </w:rPr>
          <w:fldChar w:fldCharType="separate"/>
        </w:r>
        <w:r>
          <w:rPr>
            <w:noProof/>
            <w:webHidden/>
          </w:rPr>
          <w:t>157</w:t>
        </w:r>
        <w:r>
          <w:rPr>
            <w:noProof/>
            <w:webHidden/>
          </w:rPr>
          <w:fldChar w:fldCharType="end"/>
        </w:r>
      </w:hyperlink>
    </w:p>
    <w:p w14:paraId="6FC1579B" w14:textId="12C94CE1"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55" w:history="1">
        <w:r w:rsidRPr="00B0352A">
          <w:rPr>
            <w:rStyle w:val="Hyperlink"/>
            <w:noProof/>
          </w:rPr>
          <w:t>Figure 231: PROD SMTP Configuration</w:t>
        </w:r>
        <w:r>
          <w:rPr>
            <w:noProof/>
            <w:webHidden/>
          </w:rPr>
          <w:tab/>
        </w:r>
        <w:r>
          <w:rPr>
            <w:noProof/>
            <w:webHidden/>
          </w:rPr>
          <w:fldChar w:fldCharType="begin"/>
        </w:r>
        <w:r>
          <w:rPr>
            <w:noProof/>
            <w:webHidden/>
          </w:rPr>
          <w:instrText xml:space="preserve"> PAGEREF _Toc61522055 \h </w:instrText>
        </w:r>
        <w:r>
          <w:rPr>
            <w:noProof/>
            <w:webHidden/>
          </w:rPr>
        </w:r>
        <w:r>
          <w:rPr>
            <w:noProof/>
            <w:webHidden/>
          </w:rPr>
          <w:fldChar w:fldCharType="separate"/>
        </w:r>
        <w:r>
          <w:rPr>
            <w:noProof/>
            <w:webHidden/>
          </w:rPr>
          <w:t>159</w:t>
        </w:r>
        <w:r>
          <w:rPr>
            <w:noProof/>
            <w:webHidden/>
          </w:rPr>
          <w:fldChar w:fldCharType="end"/>
        </w:r>
      </w:hyperlink>
    </w:p>
    <w:p w14:paraId="674AD67C" w14:textId="4865F763"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56" w:history="1">
        <w:r w:rsidRPr="00B0352A">
          <w:rPr>
            <w:rStyle w:val="Hyperlink"/>
            <w:noProof/>
          </w:rPr>
          <w:t>Figure 232: SMTP Configuration</w:t>
        </w:r>
        <w:r>
          <w:rPr>
            <w:noProof/>
            <w:webHidden/>
          </w:rPr>
          <w:tab/>
        </w:r>
        <w:r>
          <w:rPr>
            <w:noProof/>
            <w:webHidden/>
          </w:rPr>
          <w:fldChar w:fldCharType="begin"/>
        </w:r>
        <w:r>
          <w:rPr>
            <w:noProof/>
            <w:webHidden/>
          </w:rPr>
          <w:instrText xml:space="preserve"> PAGEREF _Toc61522056 \h </w:instrText>
        </w:r>
        <w:r>
          <w:rPr>
            <w:noProof/>
            <w:webHidden/>
          </w:rPr>
        </w:r>
        <w:r>
          <w:rPr>
            <w:noProof/>
            <w:webHidden/>
          </w:rPr>
          <w:fldChar w:fldCharType="separate"/>
        </w:r>
        <w:r>
          <w:rPr>
            <w:noProof/>
            <w:webHidden/>
          </w:rPr>
          <w:t>160</w:t>
        </w:r>
        <w:r>
          <w:rPr>
            <w:noProof/>
            <w:webHidden/>
          </w:rPr>
          <w:fldChar w:fldCharType="end"/>
        </w:r>
      </w:hyperlink>
    </w:p>
    <w:p w14:paraId="3D133295" w14:textId="42757419"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57" w:history="1">
        <w:r w:rsidRPr="00B0352A">
          <w:rPr>
            <w:rStyle w:val="Hyperlink"/>
            <w:noProof/>
          </w:rPr>
          <w:t>Figure 233 : Pending Task</w:t>
        </w:r>
        <w:r>
          <w:rPr>
            <w:noProof/>
            <w:webHidden/>
          </w:rPr>
          <w:tab/>
        </w:r>
        <w:r>
          <w:rPr>
            <w:noProof/>
            <w:webHidden/>
          </w:rPr>
          <w:fldChar w:fldCharType="begin"/>
        </w:r>
        <w:r>
          <w:rPr>
            <w:noProof/>
            <w:webHidden/>
          </w:rPr>
          <w:instrText xml:space="preserve"> PAGEREF _Toc61522057 \h </w:instrText>
        </w:r>
        <w:r>
          <w:rPr>
            <w:noProof/>
            <w:webHidden/>
          </w:rPr>
        </w:r>
        <w:r>
          <w:rPr>
            <w:noProof/>
            <w:webHidden/>
          </w:rPr>
          <w:fldChar w:fldCharType="separate"/>
        </w:r>
        <w:r>
          <w:rPr>
            <w:noProof/>
            <w:webHidden/>
          </w:rPr>
          <w:t>161</w:t>
        </w:r>
        <w:r>
          <w:rPr>
            <w:noProof/>
            <w:webHidden/>
          </w:rPr>
          <w:fldChar w:fldCharType="end"/>
        </w:r>
      </w:hyperlink>
    </w:p>
    <w:p w14:paraId="2488484F" w14:textId="4FC70977"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58" w:history="1">
        <w:r w:rsidRPr="00B0352A">
          <w:rPr>
            <w:rStyle w:val="Hyperlink"/>
            <w:noProof/>
          </w:rPr>
          <w:t>Figure 234 : Pending Tasks</w:t>
        </w:r>
        <w:r>
          <w:rPr>
            <w:noProof/>
            <w:webHidden/>
          </w:rPr>
          <w:tab/>
        </w:r>
        <w:r>
          <w:rPr>
            <w:noProof/>
            <w:webHidden/>
          </w:rPr>
          <w:fldChar w:fldCharType="begin"/>
        </w:r>
        <w:r>
          <w:rPr>
            <w:noProof/>
            <w:webHidden/>
          </w:rPr>
          <w:instrText xml:space="preserve"> PAGEREF _Toc61522058 \h </w:instrText>
        </w:r>
        <w:r>
          <w:rPr>
            <w:noProof/>
            <w:webHidden/>
          </w:rPr>
        </w:r>
        <w:r>
          <w:rPr>
            <w:noProof/>
            <w:webHidden/>
          </w:rPr>
          <w:fldChar w:fldCharType="separate"/>
        </w:r>
        <w:r>
          <w:rPr>
            <w:noProof/>
            <w:webHidden/>
          </w:rPr>
          <w:t>161</w:t>
        </w:r>
        <w:r>
          <w:rPr>
            <w:noProof/>
            <w:webHidden/>
          </w:rPr>
          <w:fldChar w:fldCharType="end"/>
        </w:r>
      </w:hyperlink>
    </w:p>
    <w:p w14:paraId="1B4AD1CC" w14:textId="70B4EC60"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59" w:history="1">
        <w:r w:rsidRPr="00B0352A">
          <w:rPr>
            <w:rStyle w:val="Hyperlink"/>
            <w:noProof/>
          </w:rPr>
          <w:t>Figure 235 : Pending Task Column</w:t>
        </w:r>
        <w:r>
          <w:rPr>
            <w:noProof/>
            <w:webHidden/>
          </w:rPr>
          <w:tab/>
        </w:r>
        <w:r>
          <w:rPr>
            <w:noProof/>
            <w:webHidden/>
          </w:rPr>
          <w:fldChar w:fldCharType="begin"/>
        </w:r>
        <w:r>
          <w:rPr>
            <w:noProof/>
            <w:webHidden/>
          </w:rPr>
          <w:instrText xml:space="preserve"> PAGEREF _Toc61522059 \h </w:instrText>
        </w:r>
        <w:r>
          <w:rPr>
            <w:noProof/>
            <w:webHidden/>
          </w:rPr>
        </w:r>
        <w:r>
          <w:rPr>
            <w:noProof/>
            <w:webHidden/>
          </w:rPr>
          <w:fldChar w:fldCharType="separate"/>
        </w:r>
        <w:r>
          <w:rPr>
            <w:noProof/>
            <w:webHidden/>
          </w:rPr>
          <w:t>162</w:t>
        </w:r>
        <w:r>
          <w:rPr>
            <w:noProof/>
            <w:webHidden/>
          </w:rPr>
          <w:fldChar w:fldCharType="end"/>
        </w:r>
      </w:hyperlink>
    </w:p>
    <w:p w14:paraId="205F4372" w14:textId="71AB2159"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60" w:history="1">
        <w:r w:rsidRPr="00B0352A">
          <w:rPr>
            <w:rStyle w:val="Hyperlink"/>
            <w:noProof/>
          </w:rPr>
          <w:t>Figure 236 : View Task Details</w:t>
        </w:r>
        <w:r>
          <w:rPr>
            <w:noProof/>
            <w:webHidden/>
          </w:rPr>
          <w:tab/>
        </w:r>
        <w:r>
          <w:rPr>
            <w:noProof/>
            <w:webHidden/>
          </w:rPr>
          <w:fldChar w:fldCharType="begin"/>
        </w:r>
        <w:r>
          <w:rPr>
            <w:noProof/>
            <w:webHidden/>
          </w:rPr>
          <w:instrText xml:space="preserve"> PAGEREF _Toc61522060 \h </w:instrText>
        </w:r>
        <w:r>
          <w:rPr>
            <w:noProof/>
            <w:webHidden/>
          </w:rPr>
        </w:r>
        <w:r>
          <w:rPr>
            <w:noProof/>
            <w:webHidden/>
          </w:rPr>
          <w:fldChar w:fldCharType="separate"/>
        </w:r>
        <w:r>
          <w:rPr>
            <w:noProof/>
            <w:webHidden/>
          </w:rPr>
          <w:t>164</w:t>
        </w:r>
        <w:r>
          <w:rPr>
            <w:noProof/>
            <w:webHidden/>
          </w:rPr>
          <w:fldChar w:fldCharType="end"/>
        </w:r>
      </w:hyperlink>
    </w:p>
    <w:p w14:paraId="01AB3912" w14:textId="1F5A5A06"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61" w:history="1">
        <w:r w:rsidRPr="00B0352A">
          <w:rPr>
            <w:rStyle w:val="Hyperlink"/>
            <w:noProof/>
          </w:rPr>
          <w:t>Figure 237 : View</w:t>
        </w:r>
        <w:r>
          <w:rPr>
            <w:noProof/>
            <w:webHidden/>
          </w:rPr>
          <w:tab/>
        </w:r>
        <w:r>
          <w:rPr>
            <w:noProof/>
            <w:webHidden/>
          </w:rPr>
          <w:fldChar w:fldCharType="begin"/>
        </w:r>
        <w:r>
          <w:rPr>
            <w:noProof/>
            <w:webHidden/>
          </w:rPr>
          <w:instrText xml:space="preserve"> PAGEREF _Toc61522061 \h </w:instrText>
        </w:r>
        <w:r>
          <w:rPr>
            <w:noProof/>
            <w:webHidden/>
          </w:rPr>
        </w:r>
        <w:r>
          <w:rPr>
            <w:noProof/>
            <w:webHidden/>
          </w:rPr>
          <w:fldChar w:fldCharType="separate"/>
        </w:r>
        <w:r>
          <w:rPr>
            <w:noProof/>
            <w:webHidden/>
          </w:rPr>
          <w:t>164</w:t>
        </w:r>
        <w:r>
          <w:rPr>
            <w:noProof/>
            <w:webHidden/>
          </w:rPr>
          <w:fldChar w:fldCharType="end"/>
        </w:r>
      </w:hyperlink>
    </w:p>
    <w:p w14:paraId="20B9140C" w14:textId="75B2B7DE"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62" w:history="1">
        <w:r w:rsidRPr="00B0352A">
          <w:rPr>
            <w:rStyle w:val="Hyperlink"/>
            <w:noProof/>
          </w:rPr>
          <w:t>Figure 238 : Detail View of Task</w:t>
        </w:r>
        <w:r>
          <w:rPr>
            <w:noProof/>
            <w:webHidden/>
          </w:rPr>
          <w:tab/>
        </w:r>
        <w:r>
          <w:rPr>
            <w:noProof/>
            <w:webHidden/>
          </w:rPr>
          <w:fldChar w:fldCharType="begin"/>
        </w:r>
        <w:r>
          <w:rPr>
            <w:noProof/>
            <w:webHidden/>
          </w:rPr>
          <w:instrText xml:space="preserve"> PAGEREF _Toc61522062 \h </w:instrText>
        </w:r>
        <w:r>
          <w:rPr>
            <w:noProof/>
            <w:webHidden/>
          </w:rPr>
        </w:r>
        <w:r>
          <w:rPr>
            <w:noProof/>
            <w:webHidden/>
          </w:rPr>
          <w:fldChar w:fldCharType="separate"/>
        </w:r>
        <w:r>
          <w:rPr>
            <w:noProof/>
            <w:webHidden/>
          </w:rPr>
          <w:t>165</w:t>
        </w:r>
        <w:r>
          <w:rPr>
            <w:noProof/>
            <w:webHidden/>
          </w:rPr>
          <w:fldChar w:fldCharType="end"/>
        </w:r>
      </w:hyperlink>
    </w:p>
    <w:p w14:paraId="7742E627" w14:textId="2F03190A"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63" w:history="1">
        <w:r w:rsidRPr="00B0352A">
          <w:rPr>
            <w:rStyle w:val="Hyperlink"/>
            <w:noProof/>
          </w:rPr>
          <w:t>Figure 239 : Provisioning Comments</w:t>
        </w:r>
        <w:r>
          <w:rPr>
            <w:noProof/>
            <w:webHidden/>
          </w:rPr>
          <w:tab/>
        </w:r>
        <w:r>
          <w:rPr>
            <w:noProof/>
            <w:webHidden/>
          </w:rPr>
          <w:fldChar w:fldCharType="begin"/>
        </w:r>
        <w:r>
          <w:rPr>
            <w:noProof/>
            <w:webHidden/>
          </w:rPr>
          <w:instrText xml:space="preserve"> PAGEREF _Toc61522063 \h </w:instrText>
        </w:r>
        <w:r>
          <w:rPr>
            <w:noProof/>
            <w:webHidden/>
          </w:rPr>
        </w:r>
        <w:r>
          <w:rPr>
            <w:noProof/>
            <w:webHidden/>
          </w:rPr>
          <w:fldChar w:fldCharType="separate"/>
        </w:r>
        <w:r>
          <w:rPr>
            <w:noProof/>
            <w:webHidden/>
          </w:rPr>
          <w:t>166</w:t>
        </w:r>
        <w:r>
          <w:rPr>
            <w:noProof/>
            <w:webHidden/>
          </w:rPr>
          <w:fldChar w:fldCharType="end"/>
        </w:r>
      </w:hyperlink>
    </w:p>
    <w:p w14:paraId="5C84562F" w14:textId="4CBCCCC5"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64" w:history="1">
        <w:r w:rsidRPr="00B0352A">
          <w:rPr>
            <w:rStyle w:val="Hyperlink"/>
            <w:noProof/>
          </w:rPr>
          <w:t>Figure 240 : Discontinued</w:t>
        </w:r>
        <w:r>
          <w:rPr>
            <w:noProof/>
            <w:webHidden/>
          </w:rPr>
          <w:tab/>
        </w:r>
        <w:r>
          <w:rPr>
            <w:noProof/>
            <w:webHidden/>
          </w:rPr>
          <w:fldChar w:fldCharType="begin"/>
        </w:r>
        <w:r>
          <w:rPr>
            <w:noProof/>
            <w:webHidden/>
          </w:rPr>
          <w:instrText xml:space="preserve"> PAGEREF _Toc61522064 \h </w:instrText>
        </w:r>
        <w:r>
          <w:rPr>
            <w:noProof/>
            <w:webHidden/>
          </w:rPr>
        </w:r>
        <w:r>
          <w:rPr>
            <w:noProof/>
            <w:webHidden/>
          </w:rPr>
          <w:fldChar w:fldCharType="separate"/>
        </w:r>
        <w:r>
          <w:rPr>
            <w:noProof/>
            <w:webHidden/>
          </w:rPr>
          <w:t>166</w:t>
        </w:r>
        <w:r>
          <w:rPr>
            <w:noProof/>
            <w:webHidden/>
          </w:rPr>
          <w:fldChar w:fldCharType="end"/>
        </w:r>
      </w:hyperlink>
    </w:p>
    <w:p w14:paraId="5BEB3831" w14:textId="286F3F3D"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65" w:history="1">
        <w:r w:rsidRPr="00B0352A">
          <w:rPr>
            <w:rStyle w:val="Hyperlink"/>
            <w:noProof/>
          </w:rPr>
          <w:t>Figure 241 : Confirm Discontinue</w:t>
        </w:r>
        <w:r>
          <w:rPr>
            <w:noProof/>
            <w:webHidden/>
          </w:rPr>
          <w:tab/>
        </w:r>
        <w:r>
          <w:rPr>
            <w:noProof/>
            <w:webHidden/>
          </w:rPr>
          <w:fldChar w:fldCharType="begin"/>
        </w:r>
        <w:r>
          <w:rPr>
            <w:noProof/>
            <w:webHidden/>
          </w:rPr>
          <w:instrText xml:space="preserve"> PAGEREF _Toc61522065 \h </w:instrText>
        </w:r>
        <w:r>
          <w:rPr>
            <w:noProof/>
            <w:webHidden/>
          </w:rPr>
        </w:r>
        <w:r>
          <w:rPr>
            <w:noProof/>
            <w:webHidden/>
          </w:rPr>
          <w:fldChar w:fldCharType="separate"/>
        </w:r>
        <w:r>
          <w:rPr>
            <w:noProof/>
            <w:webHidden/>
          </w:rPr>
          <w:t>167</w:t>
        </w:r>
        <w:r>
          <w:rPr>
            <w:noProof/>
            <w:webHidden/>
          </w:rPr>
          <w:fldChar w:fldCharType="end"/>
        </w:r>
      </w:hyperlink>
    </w:p>
    <w:p w14:paraId="69D797F3" w14:textId="707B8029"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66" w:history="1">
        <w:r w:rsidRPr="00B0352A">
          <w:rPr>
            <w:rStyle w:val="Hyperlink"/>
            <w:noProof/>
          </w:rPr>
          <w:t>Figure 242 : Completed Tasks</w:t>
        </w:r>
        <w:r>
          <w:rPr>
            <w:noProof/>
            <w:webHidden/>
          </w:rPr>
          <w:tab/>
        </w:r>
        <w:r>
          <w:rPr>
            <w:noProof/>
            <w:webHidden/>
          </w:rPr>
          <w:fldChar w:fldCharType="begin"/>
        </w:r>
        <w:r>
          <w:rPr>
            <w:noProof/>
            <w:webHidden/>
          </w:rPr>
          <w:instrText xml:space="preserve"> PAGEREF _Toc61522066 \h </w:instrText>
        </w:r>
        <w:r>
          <w:rPr>
            <w:noProof/>
            <w:webHidden/>
          </w:rPr>
        </w:r>
        <w:r>
          <w:rPr>
            <w:noProof/>
            <w:webHidden/>
          </w:rPr>
          <w:fldChar w:fldCharType="separate"/>
        </w:r>
        <w:r>
          <w:rPr>
            <w:noProof/>
            <w:webHidden/>
          </w:rPr>
          <w:t>167</w:t>
        </w:r>
        <w:r>
          <w:rPr>
            <w:noProof/>
            <w:webHidden/>
          </w:rPr>
          <w:fldChar w:fldCharType="end"/>
        </w:r>
      </w:hyperlink>
    </w:p>
    <w:p w14:paraId="0EED318D" w14:textId="0EBFC963"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67" w:history="1">
        <w:r w:rsidRPr="00B0352A">
          <w:rPr>
            <w:rStyle w:val="Hyperlink"/>
            <w:noProof/>
          </w:rPr>
          <w:t>Figure 243 : View Task details</w:t>
        </w:r>
        <w:r>
          <w:rPr>
            <w:noProof/>
            <w:webHidden/>
          </w:rPr>
          <w:tab/>
        </w:r>
        <w:r>
          <w:rPr>
            <w:noProof/>
            <w:webHidden/>
          </w:rPr>
          <w:fldChar w:fldCharType="begin"/>
        </w:r>
        <w:r>
          <w:rPr>
            <w:noProof/>
            <w:webHidden/>
          </w:rPr>
          <w:instrText xml:space="preserve"> PAGEREF _Toc61522067 \h </w:instrText>
        </w:r>
        <w:r>
          <w:rPr>
            <w:noProof/>
            <w:webHidden/>
          </w:rPr>
        </w:r>
        <w:r>
          <w:rPr>
            <w:noProof/>
            <w:webHidden/>
          </w:rPr>
          <w:fldChar w:fldCharType="separate"/>
        </w:r>
        <w:r>
          <w:rPr>
            <w:noProof/>
            <w:webHidden/>
          </w:rPr>
          <w:t>168</w:t>
        </w:r>
        <w:r>
          <w:rPr>
            <w:noProof/>
            <w:webHidden/>
          </w:rPr>
          <w:fldChar w:fldCharType="end"/>
        </w:r>
      </w:hyperlink>
    </w:p>
    <w:p w14:paraId="3C92B3C2" w14:textId="177F19D1"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68" w:history="1">
        <w:r w:rsidRPr="00B0352A">
          <w:rPr>
            <w:rStyle w:val="Hyperlink"/>
            <w:noProof/>
          </w:rPr>
          <w:t>Figure 244 : Application Logs</w:t>
        </w:r>
        <w:r>
          <w:rPr>
            <w:noProof/>
            <w:webHidden/>
          </w:rPr>
          <w:tab/>
        </w:r>
        <w:r>
          <w:rPr>
            <w:noProof/>
            <w:webHidden/>
          </w:rPr>
          <w:fldChar w:fldCharType="begin"/>
        </w:r>
        <w:r>
          <w:rPr>
            <w:noProof/>
            <w:webHidden/>
          </w:rPr>
          <w:instrText xml:space="preserve"> PAGEREF _Toc61522068 \h </w:instrText>
        </w:r>
        <w:r>
          <w:rPr>
            <w:noProof/>
            <w:webHidden/>
          </w:rPr>
        </w:r>
        <w:r>
          <w:rPr>
            <w:noProof/>
            <w:webHidden/>
          </w:rPr>
          <w:fldChar w:fldCharType="separate"/>
        </w:r>
        <w:r>
          <w:rPr>
            <w:noProof/>
            <w:webHidden/>
          </w:rPr>
          <w:t>169</w:t>
        </w:r>
        <w:r>
          <w:rPr>
            <w:noProof/>
            <w:webHidden/>
          </w:rPr>
          <w:fldChar w:fldCharType="end"/>
        </w:r>
      </w:hyperlink>
    </w:p>
    <w:p w14:paraId="6306E288" w14:textId="468F43FF"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69" w:history="1">
        <w:r w:rsidRPr="00B0352A">
          <w:rPr>
            <w:rStyle w:val="Hyperlink"/>
            <w:noProof/>
          </w:rPr>
          <w:t>Figure 245 : Application Logs</w:t>
        </w:r>
        <w:r>
          <w:rPr>
            <w:noProof/>
            <w:webHidden/>
          </w:rPr>
          <w:tab/>
        </w:r>
        <w:r>
          <w:rPr>
            <w:noProof/>
            <w:webHidden/>
          </w:rPr>
          <w:fldChar w:fldCharType="begin"/>
        </w:r>
        <w:r>
          <w:rPr>
            <w:noProof/>
            <w:webHidden/>
          </w:rPr>
          <w:instrText xml:space="preserve"> PAGEREF _Toc61522069 \h </w:instrText>
        </w:r>
        <w:r>
          <w:rPr>
            <w:noProof/>
            <w:webHidden/>
          </w:rPr>
        </w:r>
        <w:r>
          <w:rPr>
            <w:noProof/>
            <w:webHidden/>
          </w:rPr>
          <w:fldChar w:fldCharType="separate"/>
        </w:r>
        <w:r>
          <w:rPr>
            <w:noProof/>
            <w:webHidden/>
          </w:rPr>
          <w:t>170</w:t>
        </w:r>
        <w:r>
          <w:rPr>
            <w:noProof/>
            <w:webHidden/>
          </w:rPr>
          <w:fldChar w:fldCharType="end"/>
        </w:r>
      </w:hyperlink>
    </w:p>
    <w:p w14:paraId="1A2D5912" w14:textId="77BCB40E"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70" w:history="1">
        <w:r w:rsidRPr="00B0352A">
          <w:rPr>
            <w:rStyle w:val="Hyperlink"/>
            <w:noProof/>
          </w:rPr>
          <w:t>Figure 246 : Download Log File</w:t>
        </w:r>
        <w:r>
          <w:rPr>
            <w:noProof/>
            <w:webHidden/>
          </w:rPr>
          <w:tab/>
        </w:r>
        <w:r>
          <w:rPr>
            <w:noProof/>
            <w:webHidden/>
          </w:rPr>
          <w:fldChar w:fldCharType="begin"/>
        </w:r>
        <w:r>
          <w:rPr>
            <w:noProof/>
            <w:webHidden/>
          </w:rPr>
          <w:instrText xml:space="preserve"> PAGEREF _Toc61522070 \h </w:instrText>
        </w:r>
        <w:r>
          <w:rPr>
            <w:noProof/>
            <w:webHidden/>
          </w:rPr>
        </w:r>
        <w:r>
          <w:rPr>
            <w:noProof/>
            <w:webHidden/>
          </w:rPr>
          <w:fldChar w:fldCharType="separate"/>
        </w:r>
        <w:r>
          <w:rPr>
            <w:noProof/>
            <w:webHidden/>
          </w:rPr>
          <w:t>170</w:t>
        </w:r>
        <w:r>
          <w:rPr>
            <w:noProof/>
            <w:webHidden/>
          </w:rPr>
          <w:fldChar w:fldCharType="end"/>
        </w:r>
      </w:hyperlink>
    </w:p>
    <w:p w14:paraId="58BEBCF6" w14:textId="634AAFB2"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71" w:history="1">
        <w:r w:rsidRPr="00B0352A">
          <w:rPr>
            <w:rStyle w:val="Hyperlink"/>
            <w:noProof/>
          </w:rPr>
          <w:t>Figure 247 : Application Audit Log Page</w:t>
        </w:r>
        <w:r>
          <w:rPr>
            <w:noProof/>
            <w:webHidden/>
          </w:rPr>
          <w:tab/>
        </w:r>
        <w:r>
          <w:rPr>
            <w:noProof/>
            <w:webHidden/>
          </w:rPr>
          <w:fldChar w:fldCharType="begin"/>
        </w:r>
        <w:r>
          <w:rPr>
            <w:noProof/>
            <w:webHidden/>
          </w:rPr>
          <w:instrText xml:space="preserve"> PAGEREF _Toc61522071 \h </w:instrText>
        </w:r>
        <w:r>
          <w:rPr>
            <w:noProof/>
            <w:webHidden/>
          </w:rPr>
        </w:r>
        <w:r>
          <w:rPr>
            <w:noProof/>
            <w:webHidden/>
          </w:rPr>
          <w:fldChar w:fldCharType="separate"/>
        </w:r>
        <w:r>
          <w:rPr>
            <w:noProof/>
            <w:webHidden/>
          </w:rPr>
          <w:t>172</w:t>
        </w:r>
        <w:r>
          <w:rPr>
            <w:noProof/>
            <w:webHidden/>
          </w:rPr>
          <w:fldChar w:fldCharType="end"/>
        </w:r>
      </w:hyperlink>
    </w:p>
    <w:p w14:paraId="286416C4" w14:textId="58D85096"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72" w:history="1">
        <w:r w:rsidRPr="00B0352A">
          <w:rPr>
            <w:rStyle w:val="Hyperlink"/>
            <w:noProof/>
          </w:rPr>
          <w:t>Figure 248 : Download Reports</w:t>
        </w:r>
        <w:r>
          <w:rPr>
            <w:noProof/>
            <w:webHidden/>
          </w:rPr>
          <w:tab/>
        </w:r>
        <w:r>
          <w:rPr>
            <w:noProof/>
            <w:webHidden/>
          </w:rPr>
          <w:fldChar w:fldCharType="begin"/>
        </w:r>
        <w:r>
          <w:rPr>
            <w:noProof/>
            <w:webHidden/>
          </w:rPr>
          <w:instrText xml:space="preserve"> PAGEREF _Toc61522072 \h </w:instrText>
        </w:r>
        <w:r>
          <w:rPr>
            <w:noProof/>
            <w:webHidden/>
          </w:rPr>
        </w:r>
        <w:r>
          <w:rPr>
            <w:noProof/>
            <w:webHidden/>
          </w:rPr>
          <w:fldChar w:fldCharType="separate"/>
        </w:r>
        <w:r>
          <w:rPr>
            <w:noProof/>
            <w:webHidden/>
          </w:rPr>
          <w:t>172</w:t>
        </w:r>
        <w:r>
          <w:rPr>
            <w:noProof/>
            <w:webHidden/>
          </w:rPr>
          <w:fldChar w:fldCharType="end"/>
        </w:r>
      </w:hyperlink>
    </w:p>
    <w:p w14:paraId="22CA182C" w14:textId="2ABE4CF8"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73" w:history="1">
        <w:r w:rsidRPr="00B0352A">
          <w:rPr>
            <w:rStyle w:val="Hyperlink"/>
            <w:noProof/>
          </w:rPr>
          <w:t>Figure 249: Admin tab</w:t>
        </w:r>
        <w:r>
          <w:rPr>
            <w:noProof/>
            <w:webHidden/>
          </w:rPr>
          <w:tab/>
        </w:r>
        <w:r>
          <w:rPr>
            <w:noProof/>
            <w:webHidden/>
          </w:rPr>
          <w:fldChar w:fldCharType="begin"/>
        </w:r>
        <w:r>
          <w:rPr>
            <w:noProof/>
            <w:webHidden/>
          </w:rPr>
          <w:instrText xml:space="preserve"> PAGEREF _Toc61522073 \h </w:instrText>
        </w:r>
        <w:r>
          <w:rPr>
            <w:noProof/>
            <w:webHidden/>
          </w:rPr>
        </w:r>
        <w:r>
          <w:rPr>
            <w:noProof/>
            <w:webHidden/>
          </w:rPr>
          <w:fldChar w:fldCharType="separate"/>
        </w:r>
        <w:r>
          <w:rPr>
            <w:noProof/>
            <w:webHidden/>
          </w:rPr>
          <w:t>173</w:t>
        </w:r>
        <w:r>
          <w:rPr>
            <w:noProof/>
            <w:webHidden/>
          </w:rPr>
          <w:fldChar w:fldCharType="end"/>
        </w:r>
      </w:hyperlink>
    </w:p>
    <w:p w14:paraId="3E0E27F3" w14:textId="78EC2CFA"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74" w:history="1">
        <w:r w:rsidRPr="00B0352A">
          <w:rPr>
            <w:rStyle w:val="Hyperlink"/>
            <w:noProof/>
          </w:rPr>
          <w:t>Figure 250: Application Logs</w:t>
        </w:r>
        <w:r>
          <w:rPr>
            <w:noProof/>
            <w:webHidden/>
          </w:rPr>
          <w:tab/>
        </w:r>
        <w:r>
          <w:rPr>
            <w:noProof/>
            <w:webHidden/>
          </w:rPr>
          <w:fldChar w:fldCharType="begin"/>
        </w:r>
        <w:r>
          <w:rPr>
            <w:noProof/>
            <w:webHidden/>
          </w:rPr>
          <w:instrText xml:space="preserve"> PAGEREF _Toc61522074 \h </w:instrText>
        </w:r>
        <w:r>
          <w:rPr>
            <w:noProof/>
            <w:webHidden/>
          </w:rPr>
        </w:r>
        <w:r>
          <w:rPr>
            <w:noProof/>
            <w:webHidden/>
          </w:rPr>
          <w:fldChar w:fldCharType="separate"/>
        </w:r>
        <w:r>
          <w:rPr>
            <w:noProof/>
            <w:webHidden/>
          </w:rPr>
          <w:t>173</w:t>
        </w:r>
        <w:r>
          <w:rPr>
            <w:noProof/>
            <w:webHidden/>
          </w:rPr>
          <w:fldChar w:fldCharType="end"/>
        </w:r>
      </w:hyperlink>
    </w:p>
    <w:p w14:paraId="401F788F" w14:textId="611769A2"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75" w:history="1">
        <w:r w:rsidRPr="00B0352A">
          <w:rPr>
            <w:rStyle w:val="Hyperlink"/>
            <w:noProof/>
          </w:rPr>
          <w:t>Figure 251 : Application Logs</w:t>
        </w:r>
        <w:r>
          <w:rPr>
            <w:noProof/>
            <w:webHidden/>
          </w:rPr>
          <w:tab/>
        </w:r>
        <w:r>
          <w:rPr>
            <w:noProof/>
            <w:webHidden/>
          </w:rPr>
          <w:fldChar w:fldCharType="begin"/>
        </w:r>
        <w:r>
          <w:rPr>
            <w:noProof/>
            <w:webHidden/>
          </w:rPr>
          <w:instrText xml:space="preserve"> PAGEREF _Toc61522075 \h </w:instrText>
        </w:r>
        <w:r>
          <w:rPr>
            <w:noProof/>
            <w:webHidden/>
          </w:rPr>
        </w:r>
        <w:r>
          <w:rPr>
            <w:noProof/>
            <w:webHidden/>
          </w:rPr>
          <w:fldChar w:fldCharType="separate"/>
        </w:r>
        <w:r>
          <w:rPr>
            <w:noProof/>
            <w:webHidden/>
          </w:rPr>
          <w:t>174</w:t>
        </w:r>
        <w:r>
          <w:rPr>
            <w:noProof/>
            <w:webHidden/>
          </w:rPr>
          <w:fldChar w:fldCharType="end"/>
        </w:r>
      </w:hyperlink>
    </w:p>
    <w:p w14:paraId="1260D347" w14:textId="17B00DBB"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76" w:history="1">
        <w:r w:rsidRPr="00B0352A">
          <w:rPr>
            <w:rStyle w:val="Hyperlink"/>
            <w:noProof/>
          </w:rPr>
          <w:t>Figure 252: Application Logs</w:t>
        </w:r>
        <w:r>
          <w:rPr>
            <w:noProof/>
            <w:webHidden/>
          </w:rPr>
          <w:tab/>
        </w:r>
        <w:r>
          <w:rPr>
            <w:noProof/>
            <w:webHidden/>
          </w:rPr>
          <w:fldChar w:fldCharType="begin"/>
        </w:r>
        <w:r>
          <w:rPr>
            <w:noProof/>
            <w:webHidden/>
          </w:rPr>
          <w:instrText xml:space="preserve"> PAGEREF _Toc61522076 \h </w:instrText>
        </w:r>
        <w:r>
          <w:rPr>
            <w:noProof/>
            <w:webHidden/>
          </w:rPr>
        </w:r>
        <w:r>
          <w:rPr>
            <w:noProof/>
            <w:webHidden/>
          </w:rPr>
          <w:fldChar w:fldCharType="separate"/>
        </w:r>
        <w:r>
          <w:rPr>
            <w:noProof/>
            <w:webHidden/>
          </w:rPr>
          <w:t>174</w:t>
        </w:r>
        <w:r>
          <w:rPr>
            <w:noProof/>
            <w:webHidden/>
          </w:rPr>
          <w:fldChar w:fldCharType="end"/>
        </w:r>
      </w:hyperlink>
    </w:p>
    <w:p w14:paraId="27960FA7" w14:textId="23D94234"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77" w:history="1">
        <w:r w:rsidRPr="00B0352A">
          <w:rPr>
            <w:rStyle w:val="Hyperlink"/>
            <w:noProof/>
          </w:rPr>
          <w:t>Figure 253 : Saviynt Support</w:t>
        </w:r>
        <w:r>
          <w:rPr>
            <w:noProof/>
            <w:webHidden/>
          </w:rPr>
          <w:tab/>
        </w:r>
        <w:r>
          <w:rPr>
            <w:noProof/>
            <w:webHidden/>
          </w:rPr>
          <w:fldChar w:fldCharType="begin"/>
        </w:r>
        <w:r>
          <w:rPr>
            <w:noProof/>
            <w:webHidden/>
          </w:rPr>
          <w:instrText xml:space="preserve"> PAGEREF _Toc61522077 \h </w:instrText>
        </w:r>
        <w:r>
          <w:rPr>
            <w:noProof/>
            <w:webHidden/>
          </w:rPr>
        </w:r>
        <w:r>
          <w:rPr>
            <w:noProof/>
            <w:webHidden/>
          </w:rPr>
          <w:fldChar w:fldCharType="separate"/>
        </w:r>
        <w:r>
          <w:rPr>
            <w:noProof/>
            <w:webHidden/>
          </w:rPr>
          <w:t>178</w:t>
        </w:r>
        <w:r>
          <w:rPr>
            <w:noProof/>
            <w:webHidden/>
          </w:rPr>
          <w:fldChar w:fldCharType="end"/>
        </w:r>
      </w:hyperlink>
    </w:p>
    <w:p w14:paraId="42E350BC" w14:textId="4D507A20"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78" w:history="1">
        <w:r w:rsidRPr="00B0352A">
          <w:rPr>
            <w:rStyle w:val="Hyperlink"/>
            <w:noProof/>
          </w:rPr>
          <w:t>Figure 254 : Submit a ticket</w:t>
        </w:r>
        <w:r>
          <w:rPr>
            <w:noProof/>
            <w:webHidden/>
          </w:rPr>
          <w:tab/>
        </w:r>
        <w:r>
          <w:rPr>
            <w:noProof/>
            <w:webHidden/>
          </w:rPr>
          <w:fldChar w:fldCharType="begin"/>
        </w:r>
        <w:r>
          <w:rPr>
            <w:noProof/>
            <w:webHidden/>
          </w:rPr>
          <w:instrText xml:space="preserve"> PAGEREF _Toc61522078 \h </w:instrText>
        </w:r>
        <w:r>
          <w:rPr>
            <w:noProof/>
            <w:webHidden/>
          </w:rPr>
        </w:r>
        <w:r>
          <w:rPr>
            <w:noProof/>
            <w:webHidden/>
          </w:rPr>
          <w:fldChar w:fldCharType="separate"/>
        </w:r>
        <w:r>
          <w:rPr>
            <w:noProof/>
            <w:webHidden/>
          </w:rPr>
          <w:t>178</w:t>
        </w:r>
        <w:r>
          <w:rPr>
            <w:noProof/>
            <w:webHidden/>
          </w:rPr>
          <w:fldChar w:fldCharType="end"/>
        </w:r>
      </w:hyperlink>
    </w:p>
    <w:p w14:paraId="259D18AF" w14:textId="7D28FF56"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79" w:history="1">
        <w:r w:rsidRPr="00B0352A">
          <w:rPr>
            <w:rStyle w:val="Hyperlink"/>
            <w:noProof/>
          </w:rPr>
          <w:t>Figure 255 : Submit ticket</w:t>
        </w:r>
        <w:r>
          <w:rPr>
            <w:noProof/>
            <w:webHidden/>
          </w:rPr>
          <w:tab/>
        </w:r>
        <w:r>
          <w:rPr>
            <w:noProof/>
            <w:webHidden/>
          </w:rPr>
          <w:fldChar w:fldCharType="begin"/>
        </w:r>
        <w:r>
          <w:rPr>
            <w:noProof/>
            <w:webHidden/>
          </w:rPr>
          <w:instrText xml:space="preserve"> PAGEREF _Toc61522079 \h </w:instrText>
        </w:r>
        <w:r>
          <w:rPr>
            <w:noProof/>
            <w:webHidden/>
          </w:rPr>
        </w:r>
        <w:r>
          <w:rPr>
            <w:noProof/>
            <w:webHidden/>
          </w:rPr>
          <w:fldChar w:fldCharType="separate"/>
        </w:r>
        <w:r>
          <w:rPr>
            <w:noProof/>
            <w:webHidden/>
          </w:rPr>
          <w:t>179</w:t>
        </w:r>
        <w:r>
          <w:rPr>
            <w:noProof/>
            <w:webHidden/>
          </w:rPr>
          <w:fldChar w:fldCharType="end"/>
        </w:r>
      </w:hyperlink>
    </w:p>
    <w:p w14:paraId="16C8C9FE" w14:textId="2FAA954C"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80" w:history="1">
        <w:r w:rsidRPr="00B0352A">
          <w:rPr>
            <w:rStyle w:val="Hyperlink"/>
            <w:noProof/>
          </w:rPr>
          <w:t>Figure 256 : Saviynt SLA Definition</w:t>
        </w:r>
        <w:r>
          <w:rPr>
            <w:noProof/>
            <w:webHidden/>
          </w:rPr>
          <w:tab/>
        </w:r>
        <w:r>
          <w:rPr>
            <w:noProof/>
            <w:webHidden/>
          </w:rPr>
          <w:fldChar w:fldCharType="begin"/>
        </w:r>
        <w:r>
          <w:rPr>
            <w:noProof/>
            <w:webHidden/>
          </w:rPr>
          <w:instrText xml:space="preserve"> PAGEREF _Toc61522080 \h </w:instrText>
        </w:r>
        <w:r>
          <w:rPr>
            <w:noProof/>
            <w:webHidden/>
          </w:rPr>
        </w:r>
        <w:r>
          <w:rPr>
            <w:noProof/>
            <w:webHidden/>
          </w:rPr>
          <w:fldChar w:fldCharType="separate"/>
        </w:r>
        <w:r>
          <w:rPr>
            <w:noProof/>
            <w:webHidden/>
          </w:rPr>
          <w:t>179</w:t>
        </w:r>
        <w:r>
          <w:rPr>
            <w:noProof/>
            <w:webHidden/>
          </w:rPr>
          <w:fldChar w:fldCharType="end"/>
        </w:r>
      </w:hyperlink>
    </w:p>
    <w:p w14:paraId="2FF9D5A3" w14:textId="28F5039B"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81" w:history="1">
        <w:r w:rsidRPr="00B0352A">
          <w:rPr>
            <w:rStyle w:val="Hyperlink"/>
            <w:noProof/>
          </w:rPr>
          <w:t>Figure 257 : Community Forums</w:t>
        </w:r>
        <w:r>
          <w:rPr>
            <w:noProof/>
            <w:webHidden/>
          </w:rPr>
          <w:tab/>
        </w:r>
        <w:r>
          <w:rPr>
            <w:noProof/>
            <w:webHidden/>
          </w:rPr>
          <w:fldChar w:fldCharType="begin"/>
        </w:r>
        <w:r>
          <w:rPr>
            <w:noProof/>
            <w:webHidden/>
          </w:rPr>
          <w:instrText xml:space="preserve"> PAGEREF _Toc61522081 \h </w:instrText>
        </w:r>
        <w:r>
          <w:rPr>
            <w:noProof/>
            <w:webHidden/>
          </w:rPr>
        </w:r>
        <w:r>
          <w:rPr>
            <w:noProof/>
            <w:webHidden/>
          </w:rPr>
          <w:fldChar w:fldCharType="separate"/>
        </w:r>
        <w:r>
          <w:rPr>
            <w:noProof/>
            <w:webHidden/>
          </w:rPr>
          <w:t>181</w:t>
        </w:r>
        <w:r>
          <w:rPr>
            <w:noProof/>
            <w:webHidden/>
          </w:rPr>
          <w:fldChar w:fldCharType="end"/>
        </w:r>
      </w:hyperlink>
    </w:p>
    <w:p w14:paraId="1E85A92E" w14:textId="028B5B18" w:rsidR="00747DA4" w:rsidRDefault="00747DA4">
      <w:pPr>
        <w:pStyle w:val="TableofFigures"/>
        <w:tabs>
          <w:tab w:val="right" w:pos="9080"/>
        </w:tabs>
        <w:rPr>
          <w:rFonts w:asciiTheme="minorHAnsi" w:eastAsiaTheme="minorEastAsia" w:hAnsiTheme="minorHAnsi" w:cstheme="minorBidi"/>
          <w:noProof/>
          <w:sz w:val="22"/>
          <w:szCs w:val="22"/>
        </w:rPr>
      </w:pPr>
      <w:hyperlink w:anchor="_Toc61522082" w:history="1">
        <w:r w:rsidRPr="00B0352A">
          <w:rPr>
            <w:rStyle w:val="Hyperlink"/>
            <w:noProof/>
          </w:rPr>
          <w:t>Figure 258 : Saviynt User Community Forums</w:t>
        </w:r>
        <w:r>
          <w:rPr>
            <w:noProof/>
            <w:webHidden/>
          </w:rPr>
          <w:tab/>
        </w:r>
        <w:r>
          <w:rPr>
            <w:noProof/>
            <w:webHidden/>
          </w:rPr>
          <w:fldChar w:fldCharType="begin"/>
        </w:r>
        <w:r>
          <w:rPr>
            <w:noProof/>
            <w:webHidden/>
          </w:rPr>
          <w:instrText xml:space="preserve"> PAGEREF _Toc61522082 \h </w:instrText>
        </w:r>
        <w:r>
          <w:rPr>
            <w:noProof/>
            <w:webHidden/>
          </w:rPr>
        </w:r>
        <w:r>
          <w:rPr>
            <w:noProof/>
            <w:webHidden/>
          </w:rPr>
          <w:fldChar w:fldCharType="separate"/>
        </w:r>
        <w:r>
          <w:rPr>
            <w:noProof/>
            <w:webHidden/>
          </w:rPr>
          <w:t>182</w:t>
        </w:r>
        <w:r>
          <w:rPr>
            <w:noProof/>
            <w:webHidden/>
          </w:rPr>
          <w:fldChar w:fldCharType="end"/>
        </w:r>
      </w:hyperlink>
    </w:p>
    <w:p w14:paraId="4F4440AC" w14:textId="7080E56D" w:rsidR="001559E5" w:rsidRPr="00AE3C3C" w:rsidRDefault="001559E5" w:rsidP="001559E5">
      <w:pPr>
        <w:tabs>
          <w:tab w:val="left" w:pos="2940"/>
        </w:tabs>
      </w:pPr>
      <w:r w:rsidRPr="00AE3C3C">
        <w:fldChar w:fldCharType="end"/>
      </w:r>
    </w:p>
    <w:p w14:paraId="0871E340" w14:textId="77777777" w:rsidR="001559E5" w:rsidRPr="00AE3C3C" w:rsidRDefault="001559E5" w:rsidP="00B77354">
      <w:pPr>
        <w:pageBreakBefore/>
        <w:tabs>
          <w:tab w:val="left" w:pos="2940"/>
        </w:tabs>
        <w:rPr>
          <w:rFonts w:asciiTheme="majorHAnsi" w:eastAsiaTheme="majorEastAsia" w:hAnsiTheme="majorHAnsi" w:cstheme="majorBidi"/>
          <w:color w:val="2E74B5" w:themeColor="accent1" w:themeShade="BF"/>
        </w:rPr>
      </w:pPr>
      <w:r w:rsidRPr="00AE3C3C">
        <w:rPr>
          <w:rFonts w:asciiTheme="majorHAnsi" w:eastAsiaTheme="majorEastAsia" w:hAnsiTheme="majorHAnsi" w:cstheme="majorBidi"/>
          <w:color w:val="2E74B5" w:themeColor="accent1" w:themeShade="BF"/>
        </w:rPr>
        <w:t>List of Tables</w:t>
      </w:r>
    </w:p>
    <w:p w14:paraId="225B5B5D" w14:textId="2F5BFC27" w:rsidR="00747DA4" w:rsidRDefault="001559E5">
      <w:pPr>
        <w:pStyle w:val="TableofFigures"/>
        <w:tabs>
          <w:tab w:val="right" w:leader="dot" w:pos="9080"/>
        </w:tabs>
        <w:rPr>
          <w:rFonts w:asciiTheme="minorHAnsi" w:eastAsiaTheme="minorEastAsia" w:hAnsiTheme="minorHAnsi" w:cstheme="minorBidi"/>
          <w:noProof/>
          <w:sz w:val="22"/>
          <w:szCs w:val="22"/>
        </w:rPr>
      </w:pPr>
      <w:r w:rsidRPr="00AE3C3C">
        <w:rPr>
          <w:rFonts w:asciiTheme="majorHAnsi" w:eastAsiaTheme="majorEastAsia" w:hAnsiTheme="majorHAnsi" w:cstheme="majorBidi"/>
          <w:color w:val="2E74B5" w:themeColor="accent1" w:themeShade="BF"/>
        </w:rPr>
        <w:fldChar w:fldCharType="begin"/>
      </w:r>
      <w:r w:rsidRPr="00AE3C3C">
        <w:rPr>
          <w:rFonts w:asciiTheme="majorHAnsi" w:eastAsiaTheme="majorEastAsia" w:hAnsiTheme="majorHAnsi" w:cstheme="majorBidi"/>
          <w:color w:val="2E74B5" w:themeColor="accent1" w:themeShade="BF"/>
        </w:rPr>
        <w:instrText xml:space="preserve"> TOC \h \z \c "Table" </w:instrText>
      </w:r>
      <w:r w:rsidRPr="00AE3C3C">
        <w:rPr>
          <w:rFonts w:asciiTheme="majorHAnsi" w:eastAsiaTheme="majorEastAsia" w:hAnsiTheme="majorHAnsi" w:cstheme="majorBidi"/>
          <w:color w:val="2E74B5" w:themeColor="accent1" w:themeShade="BF"/>
        </w:rPr>
        <w:fldChar w:fldCharType="separate"/>
      </w:r>
      <w:hyperlink w:anchor="_Toc61522083" w:history="1">
        <w:r w:rsidR="00747DA4" w:rsidRPr="004D728F">
          <w:rPr>
            <w:rStyle w:val="Hyperlink"/>
            <w:noProof/>
          </w:rPr>
          <w:t>Table 1 : Governance Platform</w:t>
        </w:r>
        <w:r w:rsidR="00747DA4">
          <w:rPr>
            <w:noProof/>
            <w:webHidden/>
          </w:rPr>
          <w:tab/>
        </w:r>
        <w:r w:rsidR="00747DA4">
          <w:rPr>
            <w:noProof/>
            <w:webHidden/>
          </w:rPr>
          <w:fldChar w:fldCharType="begin"/>
        </w:r>
        <w:r w:rsidR="00747DA4">
          <w:rPr>
            <w:noProof/>
            <w:webHidden/>
          </w:rPr>
          <w:instrText xml:space="preserve"> PAGEREF _Toc61522083 \h </w:instrText>
        </w:r>
        <w:r w:rsidR="00747DA4">
          <w:rPr>
            <w:noProof/>
            <w:webHidden/>
          </w:rPr>
        </w:r>
        <w:r w:rsidR="00747DA4">
          <w:rPr>
            <w:noProof/>
            <w:webHidden/>
          </w:rPr>
          <w:fldChar w:fldCharType="separate"/>
        </w:r>
        <w:r w:rsidR="00747DA4">
          <w:rPr>
            <w:noProof/>
            <w:webHidden/>
          </w:rPr>
          <w:t>16</w:t>
        </w:r>
        <w:r w:rsidR="00747DA4">
          <w:rPr>
            <w:noProof/>
            <w:webHidden/>
          </w:rPr>
          <w:fldChar w:fldCharType="end"/>
        </w:r>
      </w:hyperlink>
    </w:p>
    <w:p w14:paraId="25CCCCF0" w14:textId="3405F853" w:rsidR="00747DA4" w:rsidRDefault="00747DA4">
      <w:pPr>
        <w:pStyle w:val="TableofFigures"/>
        <w:tabs>
          <w:tab w:val="right" w:leader="dot" w:pos="9080"/>
        </w:tabs>
        <w:rPr>
          <w:rFonts w:asciiTheme="minorHAnsi" w:eastAsiaTheme="minorEastAsia" w:hAnsiTheme="minorHAnsi" w:cstheme="minorBidi"/>
          <w:noProof/>
          <w:sz w:val="22"/>
          <w:szCs w:val="22"/>
        </w:rPr>
      </w:pPr>
      <w:hyperlink w:anchor="_Toc61522084" w:history="1">
        <w:r w:rsidRPr="004D728F">
          <w:rPr>
            <w:rStyle w:val="Hyperlink"/>
            <w:noProof/>
          </w:rPr>
          <w:t>Table 2 : Lifecycle Manager</w:t>
        </w:r>
        <w:r>
          <w:rPr>
            <w:noProof/>
            <w:webHidden/>
          </w:rPr>
          <w:tab/>
        </w:r>
        <w:r>
          <w:rPr>
            <w:noProof/>
            <w:webHidden/>
          </w:rPr>
          <w:fldChar w:fldCharType="begin"/>
        </w:r>
        <w:r>
          <w:rPr>
            <w:noProof/>
            <w:webHidden/>
          </w:rPr>
          <w:instrText xml:space="preserve"> PAGEREF _Toc61522084 \h </w:instrText>
        </w:r>
        <w:r>
          <w:rPr>
            <w:noProof/>
            <w:webHidden/>
          </w:rPr>
        </w:r>
        <w:r>
          <w:rPr>
            <w:noProof/>
            <w:webHidden/>
          </w:rPr>
          <w:fldChar w:fldCharType="separate"/>
        </w:r>
        <w:r>
          <w:rPr>
            <w:noProof/>
            <w:webHidden/>
          </w:rPr>
          <w:t>17</w:t>
        </w:r>
        <w:r>
          <w:rPr>
            <w:noProof/>
            <w:webHidden/>
          </w:rPr>
          <w:fldChar w:fldCharType="end"/>
        </w:r>
      </w:hyperlink>
    </w:p>
    <w:p w14:paraId="3CDED7F9" w14:textId="00A3F64B" w:rsidR="00747DA4" w:rsidRDefault="00747DA4">
      <w:pPr>
        <w:pStyle w:val="TableofFigures"/>
        <w:tabs>
          <w:tab w:val="right" w:leader="dot" w:pos="9080"/>
        </w:tabs>
        <w:rPr>
          <w:rFonts w:asciiTheme="minorHAnsi" w:eastAsiaTheme="minorEastAsia" w:hAnsiTheme="minorHAnsi" w:cstheme="minorBidi"/>
          <w:noProof/>
          <w:sz w:val="22"/>
          <w:szCs w:val="22"/>
        </w:rPr>
      </w:pPr>
      <w:hyperlink w:anchor="_Toc61522085" w:history="1">
        <w:r w:rsidRPr="004D728F">
          <w:rPr>
            <w:rStyle w:val="Hyperlink"/>
            <w:noProof/>
          </w:rPr>
          <w:t>Table 3 : Provisioning Engine</w:t>
        </w:r>
        <w:r>
          <w:rPr>
            <w:noProof/>
            <w:webHidden/>
          </w:rPr>
          <w:tab/>
        </w:r>
        <w:r>
          <w:rPr>
            <w:noProof/>
            <w:webHidden/>
          </w:rPr>
          <w:fldChar w:fldCharType="begin"/>
        </w:r>
        <w:r>
          <w:rPr>
            <w:noProof/>
            <w:webHidden/>
          </w:rPr>
          <w:instrText xml:space="preserve"> PAGEREF _Toc61522085 \h </w:instrText>
        </w:r>
        <w:r>
          <w:rPr>
            <w:noProof/>
            <w:webHidden/>
          </w:rPr>
        </w:r>
        <w:r>
          <w:rPr>
            <w:noProof/>
            <w:webHidden/>
          </w:rPr>
          <w:fldChar w:fldCharType="separate"/>
        </w:r>
        <w:r>
          <w:rPr>
            <w:noProof/>
            <w:webHidden/>
          </w:rPr>
          <w:t>17</w:t>
        </w:r>
        <w:r>
          <w:rPr>
            <w:noProof/>
            <w:webHidden/>
          </w:rPr>
          <w:fldChar w:fldCharType="end"/>
        </w:r>
      </w:hyperlink>
    </w:p>
    <w:p w14:paraId="4C103B8E" w14:textId="53AFA15B" w:rsidR="00747DA4" w:rsidRDefault="00747DA4">
      <w:pPr>
        <w:pStyle w:val="TableofFigures"/>
        <w:tabs>
          <w:tab w:val="right" w:leader="dot" w:pos="9080"/>
        </w:tabs>
        <w:rPr>
          <w:rFonts w:asciiTheme="minorHAnsi" w:eastAsiaTheme="minorEastAsia" w:hAnsiTheme="minorHAnsi" w:cstheme="minorBidi"/>
          <w:noProof/>
          <w:sz w:val="22"/>
          <w:szCs w:val="22"/>
        </w:rPr>
      </w:pPr>
      <w:hyperlink w:anchor="_Toc61522086" w:history="1">
        <w:r w:rsidRPr="004D728F">
          <w:rPr>
            <w:rStyle w:val="Hyperlink"/>
            <w:noProof/>
          </w:rPr>
          <w:t>Table 4 : Identity Intelligence</w:t>
        </w:r>
        <w:r>
          <w:rPr>
            <w:noProof/>
            <w:webHidden/>
          </w:rPr>
          <w:tab/>
        </w:r>
        <w:r>
          <w:rPr>
            <w:noProof/>
            <w:webHidden/>
          </w:rPr>
          <w:fldChar w:fldCharType="begin"/>
        </w:r>
        <w:r>
          <w:rPr>
            <w:noProof/>
            <w:webHidden/>
          </w:rPr>
          <w:instrText xml:space="preserve"> PAGEREF _Toc61522086 \h </w:instrText>
        </w:r>
        <w:r>
          <w:rPr>
            <w:noProof/>
            <w:webHidden/>
          </w:rPr>
        </w:r>
        <w:r>
          <w:rPr>
            <w:noProof/>
            <w:webHidden/>
          </w:rPr>
          <w:fldChar w:fldCharType="separate"/>
        </w:r>
        <w:r>
          <w:rPr>
            <w:noProof/>
            <w:webHidden/>
          </w:rPr>
          <w:t>17</w:t>
        </w:r>
        <w:r>
          <w:rPr>
            <w:noProof/>
            <w:webHidden/>
          </w:rPr>
          <w:fldChar w:fldCharType="end"/>
        </w:r>
      </w:hyperlink>
    </w:p>
    <w:p w14:paraId="25C99718" w14:textId="051EE040" w:rsidR="00747DA4" w:rsidRDefault="00747DA4">
      <w:pPr>
        <w:pStyle w:val="TableofFigures"/>
        <w:tabs>
          <w:tab w:val="right" w:leader="dot" w:pos="9080"/>
        </w:tabs>
        <w:rPr>
          <w:rFonts w:asciiTheme="minorHAnsi" w:eastAsiaTheme="minorEastAsia" w:hAnsiTheme="minorHAnsi" w:cstheme="minorBidi"/>
          <w:noProof/>
          <w:sz w:val="22"/>
          <w:szCs w:val="22"/>
        </w:rPr>
      </w:pPr>
      <w:hyperlink w:anchor="_Toc61522087" w:history="1">
        <w:r w:rsidRPr="004D728F">
          <w:rPr>
            <w:rStyle w:val="Hyperlink"/>
            <w:noProof/>
          </w:rPr>
          <w:t>Table 5 : Integration modules</w:t>
        </w:r>
        <w:r>
          <w:rPr>
            <w:noProof/>
            <w:webHidden/>
          </w:rPr>
          <w:tab/>
        </w:r>
        <w:r>
          <w:rPr>
            <w:noProof/>
            <w:webHidden/>
          </w:rPr>
          <w:fldChar w:fldCharType="begin"/>
        </w:r>
        <w:r>
          <w:rPr>
            <w:noProof/>
            <w:webHidden/>
          </w:rPr>
          <w:instrText xml:space="preserve"> PAGEREF _Toc61522087 \h </w:instrText>
        </w:r>
        <w:r>
          <w:rPr>
            <w:noProof/>
            <w:webHidden/>
          </w:rPr>
        </w:r>
        <w:r>
          <w:rPr>
            <w:noProof/>
            <w:webHidden/>
          </w:rPr>
          <w:fldChar w:fldCharType="separate"/>
        </w:r>
        <w:r>
          <w:rPr>
            <w:noProof/>
            <w:webHidden/>
          </w:rPr>
          <w:t>18</w:t>
        </w:r>
        <w:r>
          <w:rPr>
            <w:noProof/>
            <w:webHidden/>
          </w:rPr>
          <w:fldChar w:fldCharType="end"/>
        </w:r>
      </w:hyperlink>
    </w:p>
    <w:p w14:paraId="41B64BC2" w14:textId="06BB2C53" w:rsidR="00747DA4" w:rsidRDefault="00747DA4">
      <w:pPr>
        <w:pStyle w:val="TableofFigures"/>
        <w:tabs>
          <w:tab w:val="right" w:leader="dot" w:pos="9080"/>
        </w:tabs>
        <w:rPr>
          <w:rFonts w:asciiTheme="minorHAnsi" w:eastAsiaTheme="minorEastAsia" w:hAnsiTheme="minorHAnsi" w:cstheme="minorBidi"/>
          <w:noProof/>
          <w:sz w:val="22"/>
          <w:szCs w:val="22"/>
        </w:rPr>
      </w:pPr>
      <w:hyperlink w:anchor="_Toc61522088" w:history="1">
        <w:r w:rsidRPr="004D728F">
          <w:rPr>
            <w:rStyle w:val="Hyperlink"/>
            <w:noProof/>
          </w:rPr>
          <w:t>Table 6 : Operational Architecture</w:t>
        </w:r>
        <w:r>
          <w:rPr>
            <w:noProof/>
            <w:webHidden/>
          </w:rPr>
          <w:tab/>
        </w:r>
        <w:r>
          <w:rPr>
            <w:noProof/>
            <w:webHidden/>
          </w:rPr>
          <w:fldChar w:fldCharType="begin"/>
        </w:r>
        <w:r>
          <w:rPr>
            <w:noProof/>
            <w:webHidden/>
          </w:rPr>
          <w:instrText xml:space="preserve"> PAGEREF _Toc61522088 \h </w:instrText>
        </w:r>
        <w:r>
          <w:rPr>
            <w:noProof/>
            <w:webHidden/>
          </w:rPr>
        </w:r>
        <w:r>
          <w:rPr>
            <w:noProof/>
            <w:webHidden/>
          </w:rPr>
          <w:fldChar w:fldCharType="separate"/>
        </w:r>
        <w:r>
          <w:rPr>
            <w:noProof/>
            <w:webHidden/>
          </w:rPr>
          <w:t>18</w:t>
        </w:r>
        <w:r>
          <w:rPr>
            <w:noProof/>
            <w:webHidden/>
          </w:rPr>
          <w:fldChar w:fldCharType="end"/>
        </w:r>
      </w:hyperlink>
    </w:p>
    <w:p w14:paraId="09853BBB" w14:textId="0CC583F4" w:rsidR="00747DA4" w:rsidRDefault="00747DA4">
      <w:pPr>
        <w:pStyle w:val="TableofFigures"/>
        <w:tabs>
          <w:tab w:val="right" w:leader="dot" w:pos="9080"/>
        </w:tabs>
        <w:rPr>
          <w:rFonts w:asciiTheme="minorHAnsi" w:eastAsiaTheme="minorEastAsia" w:hAnsiTheme="minorHAnsi" w:cstheme="minorBidi"/>
          <w:noProof/>
          <w:sz w:val="22"/>
          <w:szCs w:val="22"/>
        </w:rPr>
      </w:pPr>
      <w:hyperlink w:anchor="_Toc61522089" w:history="1">
        <w:r w:rsidRPr="004D728F">
          <w:rPr>
            <w:rStyle w:val="Hyperlink"/>
            <w:noProof/>
          </w:rPr>
          <w:t>Table 7: Hormel Actors in Saviynt System</w:t>
        </w:r>
        <w:r>
          <w:rPr>
            <w:noProof/>
            <w:webHidden/>
          </w:rPr>
          <w:tab/>
        </w:r>
        <w:r>
          <w:rPr>
            <w:noProof/>
            <w:webHidden/>
          </w:rPr>
          <w:fldChar w:fldCharType="begin"/>
        </w:r>
        <w:r>
          <w:rPr>
            <w:noProof/>
            <w:webHidden/>
          </w:rPr>
          <w:instrText xml:space="preserve"> PAGEREF _Toc61522089 \h </w:instrText>
        </w:r>
        <w:r>
          <w:rPr>
            <w:noProof/>
            <w:webHidden/>
          </w:rPr>
        </w:r>
        <w:r>
          <w:rPr>
            <w:noProof/>
            <w:webHidden/>
          </w:rPr>
          <w:fldChar w:fldCharType="separate"/>
        </w:r>
        <w:r>
          <w:rPr>
            <w:noProof/>
            <w:webHidden/>
          </w:rPr>
          <w:t>19</w:t>
        </w:r>
        <w:r>
          <w:rPr>
            <w:noProof/>
            <w:webHidden/>
          </w:rPr>
          <w:fldChar w:fldCharType="end"/>
        </w:r>
      </w:hyperlink>
    </w:p>
    <w:p w14:paraId="575117C6" w14:textId="6410CA0C" w:rsidR="00747DA4" w:rsidRDefault="00747DA4">
      <w:pPr>
        <w:pStyle w:val="TableofFigures"/>
        <w:tabs>
          <w:tab w:val="right" w:leader="dot" w:pos="9080"/>
        </w:tabs>
        <w:rPr>
          <w:rFonts w:asciiTheme="minorHAnsi" w:eastAsiaTheme="minorEastAsia" w:hAnsiTheme="minorHAnsi" w:cstheme="minorBidi"/>
          <w:noProof/>
          <w:sz w:val="22"/>
          <w:szCs w:val="22"/>
        </w:rPr>
      </w:pPr>
      <w:hyperlink w:anchor="_Toc61522090" w:history="1">
        <w:r w:rsidRPr="004D728F">
          <w:rPr>
            <w:rStyle w:val="Hyperlink"/>
            <w:noProof/>
          </w:rPr>
          <w:t>Table 8: Saviynt Database Service Accounts</w:t>
        </w:r>
        <w:r>
          <w:rPr>
            <w:noProof/>
            <w:webHidden/>
          </w:rPr>
          <w:tab/>
        </w:r>
        <w:r>
          <w:rPr>
            <w:noProof/>
            <w:webHidden/>
          </w:rPr>
          <w:fldChar w:fldCharType="begin"/>
        </w:r>
        <w:r>
          <w:rPr>
            <w:noProof/>
            <w:webHidden/>
          </w:rPr>
          <w:instrText xml:space="preserve"> PAGEREF _Toc61522090 \h </w:instrText>
        </w:r>
        <w:r>
          <w:rPr>
            <w:noProof/>
            <w:webHidden/>
          </w:rPr>
        </w:r>
        <w:r>
          <w:rPr>
            <w:noProof/>
            <w:webHidden/>
          </w:rPr>
          <w:fldChar w:fldCharType="separate"/>
        </w:r>
        <w:r>
          <w:rPr>
            <w:noProof/>
            <w:webHidden/>
          </w:rPr>
          <w:t>19</w:t>
        </w:r>
        <w:r>
          <w:rPr>
            <w:noProof/>
            <w:webHidden/>
          </w:rPr>
          <w:fldChar w:fldCharType="end"/>
        </w:r>
      </w:hyperlink>
    </w:p>
    <w:p w14:paraId="5D09F286" w14:textId="6E869FB0" w:rsidR="00747DA4" w:rsidRDefault="00747DA4">
      <w:pPr>
        <w:pStyle w:val="TableofFigures"/>
        <w:tabs>
          <w:tab w:val="right" w:leader="dot" w:pos="9080"/>
        </w:tabs>
        <w:rPr>
          <w:rFonts w:asciiTheme="minorHAnsi" w:eastAsiaTheme="minorEastAsia" w:hAnsiTheme="minorHAnsi" w:cstheme="minorBidi"/>
          <w:noProof/>
          <w:sz w:val="22"/>
          <w:szCs w:val="22"/>
        </w:rPr>
      </w:pPr>
      <w:hyperlink w:anchor="_Toc61522091" w:history="1">
        <w:r w:rsidRPr="004D728F">
          <w:rPr>
            <w:rStyle w:val="Hyperlink"/>
            <w:noProof/>
          </w:rPr>
          <w:t>Table 9 : Active Directory Service Accounts</w:t>
        </w:r>
        <w:r>
          <w:rPr>
            <w:noProof/>
            <w:webHidden/>
          </w:rPr>
          <w:tab/>
        </w:r>
        <w:r>
          <w:rPr>
            <w:noProof/>
            <w:webHidden/>
          </w:rPr>
          <w:fldChar w:fldCharType="begin"/>
        </w:r>
        <w:r>
          <w:rPr>
            <w:noProof/>
            <w:webHidden/>
          </w:rPr>
          <w:instrText xml:space="preserve"> PAGEREF _Toc61522091 \h </w:instrText>
        </w:r>
        <w:r>
          <w:rPr>
            <w:noProof/>
            <w:webHidden/>
          </w:rPr>
        </w:r>
        <w:r>
          <w:rPr>
            <w:noProof/>
            <w:webHidden/>
          </w:rPr>
          <w:fldChar w:fldCharType="separate"/>
        </w:r>
        <w:r>
          <w:rPr>
            <w:noProof/>
            <w:webHidden/>
          </w:rPr>
          <w:t>20</w:t>
        </w:r>
        <w:r>
          <w:rPr>
            <w:noProof/>
            <w:webHidden/>
          </w:rPr>
          <w:fldChar w:fldCharType="end"/>
        </w:r>
      </w:hyperlink>
    </w:p>
    <w:p w14:paraId="61A9F896" w14:textId="0608C184" w:rsidR="00747DA4" w:rsidRDefault="00747DA4">
      <w:pPr>
        <w:pStyle w:val="TableofFigures"/>
        <w:tabs>
          <w:tab w:val="right" w:leader="dot" w:pos="9080"/>
        </w:tabs>
        <w:rPr>
          <w:rFonts w:asciiTheme="minorHAnsi" w:eastAsiaTheme="minorEastAsia" w:hAnsiTheme="minorHAnsi" w:cstheme="minorBidi"/>
          <w:noProof/>
          <w:sz w:val="22"/>
          <w:szCs w:val="22"/>
        </w:rPr>
      </w:pPr>
      <w:hyperlink w:anchor="_Toc61522092" w:history="1">
        <w:r w:rsidRPr="004D728F">
          <w:rPr>
            <w:rStyle w:val="Hyperlink"/>
            <w:noProof/>
          </w:rPr>
          <w:t>Table 10 : Windows Connector Server Service Accounts</w:t>
        </w:r>
        <w:r>
          <w:rPr>
            <w:noProof/>
            <w:webHidden/>
          </w:rPr>
          <w:tab/>
        </w:r>
        <w:r>
          <w:rPr>
            <w:noProof/>
            <w:webHidden/>
          </w:rPr>
          <w:fldChar w:fldCharType="begin"/>
        </w:r>
        <w:r>
          <w:rPr>
            <w:noProof/>
            <w:webHidden/>
          </w:rPr>
          <w:instrText xml:space="preserve"> PAGEREF _Toc61522092 \h </w:instrText>
        </w:r>
        <w:r>
          <w:rPr>
            <w:noProof/>
            <w:webHidden/>
          </w:rPr>
        </w:r>
        <w:r>
          <w:rPr>
            <w:noProof/>
            <w:webHidden/>
          </w:rPr>
          <w:fldChar w:fldCharType="separate"/>
        </w:r>
        <w:r>
          <w:rPr>
            <w:noProof/>
            <w:webHidden/>
          </w:rPr>
          <w:t>20</w:t>
        </w:r>
        <w:r>
          <w:rPr>
            <w:noProof/>
            <w:webHidden/>
          </w:rPr>
          <w:fldChar w:fldCharType="end"/>
        </w:r>
      </w:hyperlink>
    </w:p>
    <w:p w14:paraId="50B280A3" w14:textId="69EC85E2" w:rsidR="00747DA4" w:rsidRDefault="00747DA4">
      <w:pPr>
        <w:pStyle w:val="TableofFigures"/>
        <w:tabs>
          <w:tab w:val="right" w:leader="dot" w:pos="9080"/>
        </w:tabs>
        <w:rPr>
          <w:rFonts w:asciiTheme="minorHAnsi" w:eastAsiaTheme="minorEastAsia" w:hAnsiTheme="minorHAnsi" w:cstheme="minorBidi"/>
          <w:noProof/>
          <w:sz w:val="22"/>
          <w:szCs w:val="22"/>
        </w:rPr>
      </w:pPr>
      <w:hyperlink w:anchor="_Toc61522093" w:history="1">
        <w:r w:rsidRPr="004D728F">
          <w:rPr>
            <w:rStyle w:val="Hyperlink"/>
            <w:noProof/>
          </w:rPr>
          <w:t>Table 11 : HCM Service Accounts</w:t>
        </w:r>
        <w:r>
          <w:rPr>
            <w:noProof/>
            <w:webHidden/>
          </w:rPr>
          <w:tab/>
        </w:r>
        <w:r>
          <w:rPr>
            <w:noProof/>
            <w:webHidden/>
          </w:rPr>
          <w:fldChar w:fldCharType="begin"/>
        </w:r>
        <w:r>
          <w:rPr>
            <w:noProof/>
            <w:webHidden/>
          </w:rPr>
          <w:instrText xml:space="preserve"> PAGEREF _Toc61522093 \h </w:instrText>
        </w:r>
        <w:r>
          <w:rPr>
            <w:noProof/>
            <w:webHidden/>
          </w:rPr>
        </w:r>
        <w:r>
          <w:rPr>
            <w:noProof/>
            <w:webHidden/>
          </w:rPr>
          <w:fldChar w:fldCharType="separate"/>
        </w:r>
        <w:r>
          <w:rPr>
            <w:noProof/>
            <w:webHidden/>
          </w:rPr>
          <w:t>20</w:t>
        </w:r>
        <w:r>
          <w:rPr>
            <w:noProof/>
            <w:webHidden/>
          </w:rPr>
          <w:fldChar w:fldCharType="end"/>
        </w:r>
      </w:hyperlink>
    </w:p>
    <w:p w14:paraId="6AFDC780" w14:textId="2D4DC864" w:rsidR="00747DA4" w:rsidRDefault="00747DA4">
      <w:pPr>
        <w:pStyle w:val="TableofFigures"/>
        <w:tabs>
          <w:tab w:val="right" w:leader="dot" w:pos="9080"/>
        </w:tabs>
        <w:rPr>
          <w:rFonts w:asciiTheme="minorHAnsi" w:eastAsiaTheme="minorEastAsia" w:hAnsiTheme="minorHAnsi" w:cstheme="minorBidi"/>
          <w:noProof/>
          <w:sz w:val="22"/>
          <w:szCs w:val="22"/>
        </w:rPr>
      </w:pPr>
      <w:hyperlink w:anchor="_Toc61522094" w:history="1">
        <w:r w:rsidRPr="004D728F">
          <w:rPr>
            <w:rStyle w:val="Hyperlink"/>
            <w:noProof/>
          </w:rPr>
          <w:t>Table 12: Development Environment Server Structure</w:t>
        </w:r>
        <w:r>
          <w:rPr>
            <w:noProof/>
            <w:webHidden/>
          </w:rPr>
          <w:tab/>
        </w:r>
        <w:r>
          <w:rPr>
            <w:noProof/>
            <w:webHidden/>
          </w:rPr>
          <w:fldChar w:fldCharType="begin"/>
        </w:r>
        <w:r>
          <w:rPr>
            <w:noProof/>
            <w:webHidden/>
          </w:rPr>
          <w:instrText xml:space="preserve"> PAGEREF _Toc61522094 \h </w:instrText>
        </w:r>
        <w:r>
          <w:rPr>
            <w:noProof/>
            <w:webHidden/>
          </w:rPr>
        </w:r>
        <w:r>
          <w:rPr>
            <w:noProof/>
            <w:webHidden/>
          </w:rPr>
          <w:fldChar w:fldCharType="separate"/>
        </w:r>
        <w:r>
          <w:rPr>
            <w:noProof/>
            <w:webHidden/>
          </w:rPr>
          <w:t>21</w:t>
        </w:r>
        <w:r>
          <w:rPr>
            <w:noProof/>
            <w:webHidden/>
          </w:rPr>
          <w:fldChar w:fldCharType="end"/>
        </w:r>
      </w:hyperlink>
    </w:p>
    <w:p w14:paraId="24DB74FC" w14:textId="6E3AFD47" w:rsidR="00747DA4" w:rsidRDefault="00747DA4">
      <w:pPr>
        <w:pStyle w:val="TableofFigures"/>
        <w:tabs>
          <w:tab w:val="right" w:leader="dot" w:pos="9080"/>
        </w:tabs>
        <w:rPr>
          <w:rFonts w:asciiTheme="minorHAnsi" w:eastAsiaTheme="minorEastAsia" w:hAnsiTheme="minorHAnsi" w:cstheme="minorBidi"/>
          <w:noProof/>
          <w:sz w:val="22"/>
          <w:szCs w:val="22"/>
        </w:rPr>
      </w:pPr>
      <w:hyperlink w:anchor="_Toc61522095" w:history="1">
        <w:r w:rsidRPr="004D728F">
          <w:rPr>
            <w:rStyle w:val="Hyperlink"/>
            <w:noProof/>
          </w:rPr>
          <w:t>Table 13: Development Environment Server Structure</w:t>
        </w:r>
        <w:r>
          <w:rPr>
            <w:noProof/>
            <w:webHidden/>
          </w:rPr>
          <w:tab/>
        </w:r>
        <w:r>
          <w:rPr>
            <w:noProof/>
            <w:webHidden/>
          </w:rPr>
          <w:fldChar w:fldCharType="begin"/>
        </w:r>
        <w:r>
          <w:rPr>
            <w:noProof/>
            <w:webHidden/>
          </w:rPr>
          <w:instrText xml:space="preserve"> PAGEREF _Toc61522095 \h </w:instrText>
        </w:r>
        <w:r>
          <w:rPr>
            <w:noProof/>
            <w:webHidden/>
          </w:rPr>
        </w:r>
        <w:r>
          <w:rPr>
            <w:noProof/>
            <w:webHidden/>
          </w:rPr>
          <w:fldChar w:fldCharType="separate"/>
        </w:r>
        <w:r>
          <w:rPr>
            <w:noProof/>
            <w:webHidden/>
          </w:rPr>
          <w:t>21</w:t>
        </w:r>
        <w:r>
          <w:rPr>
            <w:noProof/>
            <w:webHidden/>
          </w:rPr>
          <w:fldChar w:fldCharType="end"/>
        </w:r>
      </w:hyperlink>
    </w:p>
    <w:p w14:paraId="1223A837" w14:textId="1FC584F2" w:rsidR="00747DA4" w:rsidRDefault="00747DA4">
      <w:pPr>
        <w:pStyle w:val="TableofFigures"/>
        <w:tabs>
          <w:tab w:val="right" w:leader="dot" w:pos="9080"/>
        </w:tabs>
        <w:rPr>
          <w:rFonts w:asciiTheme="minorHAnsi" w:eastAsiaTheme="minorEastAsia" w:hAnsiTheme="minorHAnsi" w:cstheme="minorBidi"/>
          <w:noProof/>
          <w:sz w:val="22"/>
          <w:szCs w:val="22"/>
        </w:rPr>
      </w:pPr>
      <w:hyperlink w:anchor="_Toc61522096" w:history="1">
        <w:r w:rsidRPr="004D728F">
          <w:rPr>
            <w:rStyle w:val="Hyperlink"/>
            <w:noProof/>
          </w:rPr>
          <w:t>Table 14: Production Environment Server Structure</w:t>
        </w:r>
        <w:r>
          <w:rPr>
            <w:noProof/>
            <w:webHidden/>
          </w:rPr>
          <w:tab/>
        </w:r>
        <w:r>
          <w:rPr>
            <w:noProof/>
            <w:webHidden/>
          </w:rPr>
          <w:fldChar w:fldCharType="begin"/>
        </w:r>
        <w:r>
          <w:rPr>
            <w:noProof/>
            <w:webHidden/>
          </w:rPr>
          <w:instrText xml:space="preserve"> PAGEREF _Toc61522096 \h </w:instrText>
        </w:r>
        <w:r>
          <w:rPr>
            <w:noProof/>
            <w:webHidden/>
          </w:rPr>
        </w:r>
        <w:r>
          <w:rPr>
            <w:noProof/>
            <w:webHidden/>
          </w:rPr>
          <w:fldChar w:fldCharType="separate"/>
        </w:r>
        <w:r>
          <w:rPr>
            <w:noProof/>
            <w:webHidden/>
          </w:rPr>
          <w:t>22</w:t>
        </w:r>
        <w:r>
          <w:rPr>
            <w:noProof/>
            <w:webHidden/>
          </w:rPr>
          <w:fldChar w:fldCharType="end"/>
        </w:r>
      </w:hyperlink>
    </w:p>
    <w:p w14:paraId="7CF8F016" w14:textId="332F46B9" w:rsidR="00747DA4" w:rsidRDefault="00747DA4">
      <w:pPr>
        <w:pStyle w:val="TableofFigures"/>
        <w:tabs>
          <w:tab w:val="right" w:leader="dot" w:pos="9080"/>
        </w:tabs>
        <w:rPr>
          <w:rFonts w:asciiTheme="minorHAnsi" w:eastAsiaTheme="minorEastAsia" w:hAnsiTheme="minorHAnsi" w:cstheme="minorBidi"/>
          <w:noProof/>
          <w:sz w:val="22"/>
          <w:szCs w:val="22"/>
        </w:rPr>
      </w:pPr>
      <w:hyperlink w:anchor="_Toc61522097" w:history="1">
        <w:r w:rsidRPr="004D728F">
          <w:rPr>
            <w:rStyle w:val="Hyperlink"/>
            <w:noProof/>
          </w:rPr>
          <w:t>Table 15 : DR Terminology</w:t>
        </w:r>
        <w:r>
          <w:rPr>
            <w:noProof/>
            <w:webHidden/>
          </w:rPr>
          <w:tab/>
        </w:r>
        <w:r>
          <w:rPr>
            <w:noProof/>
            <w:webHidden/>
          </w:rPr>
          <w:fldChar w:fldCharType="begin"/>
        </w:r>
        <w:r>
          <w:rPr>
            <w:noProof/>
            <w:webHidden/>
          </w:rPr>
          <w:instrText xml:space="preserve"> PAGEREF _Toc61522097 \h </w:instrText>
        </w:r>
        <w:r>
          <w:rPr>
            <w:noProof/>
            <w:webHidden/>
          </w:rPr>
        </w:r>
        <w:r>
          <w:rPr>
            <w:noProof/>
            <w:webHidden/>
          </w:rPr>
          <w:fldChar w:fldCharType="separate"/>
        </w:r>
        <w:r>
          <w:rPr>
            <w:noProof/>
            <w:webHidden/>
          </w:rPr>
          <w:t>22</w:t>
        </w:r>
        <w:r>
          <w:rPr>
            <w:noProof/>
            <w:webHidden/>
          </w:rPr>
          <w:fldChar w:fldCharType="end"/>
        </w:r>
      </w:hyperlink>
    </w:p>
    <w:p w14:paraId="751F7F57" w14:textId="06EE5242" w:rsidR="00747DA4" w:rsidRDefault="00747DA4">
      <w:pPr>
        <w:pStyle w:val="TableofFigures"/>
        <w:tabs>
          <w:tab w:val="right" w:leader="dot" w:pos="9080"/>
        </w:tabs>
        <w:rPr>
          <w:rFonts w:asciiTheme="minorHAnsi" w:eastAsiaTheme="minorEastAsia" w:hAnsiTheme="minorHAnsi" w:cstheme="minorBidi"/>
          <w:noProof/>
          <w:sz w:val="22"/>
          <w:szCs w:val="22"/>
        </w:rPr>
      </w:pPr>
      <w:hyperlink w:anchor="_Toc61522098" w:history="1">
        <w:r w:rsidRPr="004D728F">
          <w:rPr>
            <w:rStyle w:val="Hyperlink"/>
            <w:noProof/>
          </w:rPr>
          <w:t>Table 16 : Patching Scope</w:t>
        </w:r>
        <w:r>
          <w:rPr>
            <w:noProof/>
            <w:webHidden/>
          </w:rPr>
          <w:tab/>
        </w:r>
        <w:r>
          <w:rPr>
            <w:noProof/>
            <w:webHidden/>
          </w:rPr>
          <w:fldChar w:fldCharType="begin"/>
        </w:r>
        <w:r>
          <w:rPr>
            <w:noProof/>
            <w:webHidden/>
          </w:rPr>
          <w:instrText xml:space="preserve"> PAGEREF _Toc61522098 \h </w:instrText>
        </w:r>
        <w:r>
          <w:rPr>
            <w:noProof/>
            <w:webHidden/>
          </w:rPr>
        </w:r>
        <w:r>
          <w:rPr>
            <w:noProof/>
            <w:webHidden/>
          </w:rPr>
          <w:fldChar w:fldCharType="separate"/>
        </w:r>
        <w:r>
          <w:rPr>
            <w:noProof/>
            <w:webHidden/>
          </w:rPr>
          <w:t>30</w:t>
        </w:r>
        <w:r>
          <w:rPr>
            <w:noProof/>
            <w:webHidden/>
          </w:rPr>
          <w:fldChar w:fldCharType="end"/>
        </w:r>
      </w:hyperlink>
    </w:p>
    <w:p w14:paraId="5465167A" w14:textId="01ED616F" w:rsidR="00747DA4" w:rsidRDefault="00747DA4">
      <w:pPr>
        <w:pStyle w:val="TableofFigures"/>
        <w:tabs>
          <w:tab w:val="right" w:leader="dot" w:pos="9080"/>
        </w:tabs>
        <w:rPr>
          <w:rFonts w:asciiTheme="minorHAnsi" w:eastAsiaTheme="minorEastAsia" w:hAnsiTheme="minorHAnsi" w:cstheme="minorBidi"/>
          <w:noProof/>
          <w:sz w:val="22"/>
          <w:szCs w:val="22"/>
        </w:rPr>
      </w:pPr>
      <w:hyperlink w:anchor="_Toc61522099" w:history="1">
        <w:r w:rsidRPr="004D728F">
          <w:rPr>
            <w:rStyle w:val="Hyperlink"/>
            <w:noProof/>
          </w:rPr>
          <w:t>Table 17 : Roles and Responsibilities</w:t>
        </w:r>
        <w:r>
          <w:rPr>
            <w:noProof/>
            <w:webHidden/>
          </w:rPr>
          <w:tab/>
        </w:r>
        <w:r>
          <w:rPr>
            <w:noProof/>
            <w:webHidden/>
          </w:rPr>
          <w:fldChar w:fldCharType="begin"/>
        </w:r>
        <w:r>
          <w:rPr>
            <w:noProof/>
            <w:webHidden/>
          </w:rPr>
          <w:instrText xml:space="preserve"> PAGEREF _Toc61522099 \h </w:instrText>
        </w:r>
        <w:r>
          <w:rPr>
            <w:noProof/>
            <w:webHidden/>
          </w:rPr>
        </w:r>
        <w:r>
          <w:rPr>
            <w:noProof/>
            <w:webHidden/>
          </w:rPr>
          <w:fldChar w:fldCharType="separate"/>
        </w:r>
        <w:r>
          <w:rPr>
            <w:noProof/>
            <w:webHidden/>
          </w:rPr>
          <w:t>30</w:t>
        </w:r>
        <w:r>
          <w:rPr>
            <w:noProof/>
            <w:webHidden/>
          </w:rPr>
          <w:fldChar w:fldCharType="end"/>
        </w:r>
      </w:hyperlink>
    </w:p>
    <w:p w14:paraId="451C397C" w14:textId="22D7FC65" w:rsidR="00747DA4" w:rsidRDefault="00747DA4">
      <w:pPr>
        <w:pStyle w:val="TableofFigures"/>
        <w:tabs>
          <w:tab w:val="right" w:leader="dot" w:pos="9080"/>
        </w:tabs>
        <w:rPr>
          <w:rFonts w:asciiTheme="minorHAnsi" w:eastAsiaTheme="minorEastAsia" w:hAnsiTheme="minorHAnsi" w:cstheme="minorBidi"/>
          <w:noProof/>
          <w:sz w:val="22"/>
          <w:szCs w:val="22"/>
        </w:rPr>
      </w:pPr>
      <w:hyperlink w:anchor="_Toc61522100" w:history="1">
        <w:r w:rsidRPr="004D728F">
          <w:rPr>
            <w:rStyle w:val="Hyperlink"/>
            <w:noProof/>
          </w:rPr>
          <w:t>Table 18 : Patching Frequency</w:t>
        </w:r>
        <w:r>
          <w:rPr>
            <w:noProof/>
            <w:webHidden/>
          </w:rPr>
          <w:tab/>
        </w:r>
        <w:r>
          <w:rPr>
            <w:noProof/>
            <w:webHidden/>
          </w:rPr>
          <w:fldChar w:fldCharType="begin"/>
        </w:r>
        <w:r>
          <w:rPr>
            <w:noProof/>
            <w:webHidden/>
          </w:rPr>
          <w:instrText xml:space="preserve"> PAGEREF _Toc61522100 \h </w:instrText>
        </w:r>
        <w:r>
          <w:rPr>
            <w:noProof/>
            <w:webHidden/>
          </w:rPr>
        </w:r>
        <w:r>
          <w:rPr>
            <w:noProof/>
            <w:webHidden/>
          </w:rPr>
          <w:fldChar w:fldCharType="separate"/>
        </w:r>
        <w:r>
          <w:rPr>
            <w:noProof/>
            <w:webHidden/>
          </w:rPr>
          <w:t>31</w:t>
        </w:r>
        <w:r>
          <w:rPr>
            <w:noProof/>
            <w:webHidden/>
          </w:rPr>
          <w:fldChar w:fldCharType="end"/>
        </w:r>
      </w:hyperlink>
    </w:p>
    <w:p w14:paraId="66D62ADA" w14:textId="5A712445" w:rsidR="00747DA4" w:rsidRDefault="00747DA4">
      <w:pPr>
        <w:pStyle w:val="TableofFigures"/>
        <w:tabs>
          <w:tab w:val="right" w:leader="dot" w:pos="9080"/>
        </w:tabs>
        <w:rPr>
          <w:rFonts w:asciiTheme="minorHAnsi" w:eastAsiaTheme="minorEastAsia" w:hAnsiTheme="minorHAnsi" w:cstheme="minorBidi"/>
          <w:noProof/>
          <w:sz w:val="22"/>
          <w:szCs w:val="22"/>
        </w:rPr>
      </w:pPr>
      <w:hyperlink w:anchor="_Toc61522101" w:history="1">
        <w:r w:rsidRPr="004D728F">
          <w:rPr>
            <w:rStyle w:val="Hyperlink"/>
            <w:noProof/>
          </w:rPr>
          <w:t>Table 19 : Applied Patches on SSM Instance</w:t>
        </w:r>
        <w:r>
          <w:rPr>
            <w:noProof/>
            <w:webHidden/>
          </w:rPr>
          <w:tab/>
        </w:r>
        <w:r>
          <w:rPr>
            <w:noProof/>
            <w:webHidden/>
          </w:rPr>
          <w:fldChar w:fldCharType="begin"/>
        </w:r>
        <w:r>
          <w:rPr>
            <w:noProof/>
            <w:webHidden/>
          </w:rPr>
          <w:instrText xml:space="preserve"> PAGEREF _Toc61522101 \h </w:instrText>
        </w:r>
        <w:r>
          <w:rPr>
            <w:noProof/>
            <w:webHidden/>
          </w:rPr>
        </w:r>
        <w:r>
          <w:rPr>
            <w:noProof/>
            <w:webHidden/>
          </w:rPr>
          <w:fldChar w:fldCharType="separate"/>
        </w:r>
        <w:r>
          <w:rPr>
            <w:noProof/>
            <w:webHidden/>
          </w:rPr>
          <w:t>34</w:t>
        </w:r>
        <w:r>
          <w:rPr>
            <w:noProof/>
            <w:webHidden/>
          </w:rPr>
          <w:fldChar w:fldCharType="end"/>
        </w:r>
      </w:hyperlink>
    </w:p>
    <w:p w14:paraId="4136E11C" w14:textId="4A4709FE" w:rsidR="00747DA4" w:rsidRDefault="00747DA4">
      <w:pPr>
        <w:pStyle w:val="TableofFigures"/>
        <w:tabs>
          <w:tab w:val="right" w:leader="dot" w:pos="9080"/>
        </w:tabs>
        <w:rPr>
          <w:rFonts w:asciiTheme="minorHAnsi" w:eastAsiaTheme="minorEastAsia" w:hAnsiTheme="minorHAnsi" w:cstheme="minorBidi"/>
          <w:noProof/>
          <w:sz w:val="22"/>
          <w:szCs w:val="22"/>
        </w:rPr>
      </w:pPr>
      <w:hyperlink w:anchor="_Toc61522102" w:history="1">
        <w:r w:rsidRPr="004D728F">
          <w:rPr>
            <w:rStyle w:val="Hyperlink"/>
            <w:noProof/>
          </w:rPr>
          <w:t>Table 20: Digital Certificates</w:t>
        </w:r>
        <w:r>
          <w:rPr>
            <w:noProof/>
            <w:webHidden/>
          </w:rPr>
          <w:tab/>
        </w:r>
        <w:r>
          <w:rPr>
            <w:noProof/>
            <w:webHidden/>
          </w:rPr>
          <w:fldChar w:fldCharType="begin"/>
        </w:r>
        <w:r>
          <w:rPr>
            <w:noProof/>
            <w:webHidden/>
          </w:rPr>
          <w:instrText xml:space="preserve"> PAGEREF _Toc61522102 \h </w:instrText>
        </w:r>
        <w:r>
          <w:rPr>
            <w:noProof/>
            <w:webHidden/>
          </w:rPr>
        </w:r>
        <w:r>
          <w:rPr>
            <w:noProof/>
            <w:webHidden/>
          </w:rPr>
          <w:fldChar w:fldCharType="separate"/>
        </w:r>
        <w:r>
          <w:rPr>
            <w:noProof/>
            <w:webHidden/>
          </w:rPr>
          <w:t>35</w:t>
        </w:r>
        <w:r>
          <w:rPr>
            <w:noProof/>
            <w:webHidden/>
          </w:rPr>
          <w:fldChar w:fldCharType="end"/>
        </w:r>
      </w:hyperlink>
    </w:p>
    <w:p w14:paraId="7166C8EF" w14:textId="493FF84E" w:rsidR="00747DA4" w:rsidRDefault="00747DA4">
      <w:pPr>
        <w:pStyle w:val="TableofFigures"/>
        <w:tabs>
          <w:tab w:val="right" w:leader="dot" w:pos="9080"/>
        </w:tabs>
        <w:rPr>
          <w:rFonts w:asciiTheme="minorHAnsi" w:eastAsiaTheme="minorEastAsia" w:hAnsiTheme="minorHAnsi" w:cstheme="minorBidi"/>
          <w:noProof/>
          <w:sz w:val="22"/>
          <w:szCs w:val="22"/>
        </w:rPr>
      </w:pPr>
      <w:hyperlink w:anchor="_Toc61522103" w:history="1">
        <w:r w:rsidRPr="004D728F">
          <w:rPr>
            <w:rStyle w:val="Hyperlink"/>
            <w:noProof/>
          </w:rPr>
          <w:t>Table 21 : Sav Role Details</w:t>
        </w:r>
        <w:r>
          <w:rPr>
            <w:noProof/>
            <w:webHidden/>
          </w:rPr>
          <w:tab/>
        </w:r>
        <w:r>
          <w:rPr>
            <w:noProof/>
            <w:webHidden/>
          </w:rPr>
          <w:fldChar w:fldCharType="begin"/>
        </w:r>
        <w:r>
          <w:rPr>
            <w:noProof/>
            <w:webHidden/>
          </w:rPr>
          <w:instrText xml:space="preserve"> PAGEREF _Toc61522103 \h </w:instrText>
        </w:r>
        <w:r>
          <w:rPr>
            <w:noProof/>
            <w:webHidden/>
          </w:rPr>
        </w:r>
        <w:r>
          <w:rPr>
            <w:noProof/>
            <w:webHidden/>
          </w:rPr>
          <w:fldChar w:fldCharType="separate"/>
        </w:r>
        <w:r>
          <w:rPr>
            <w:noProof/>
            <w:webHidden/>
          </w:rPr>
          <w:t>36</w:t>
        </w:r>
        <w:r>
          <w:rPr>
            <w:noProof/>
            <w:webHidden/>
          </w:rPr>
          <w:fldChar w:fldCharType="end"/>
        </w:r>
      </w:hyperlink>
    </w:p>
    <w:p w14:paraId="0F3769E5" w14:textId="74FA76F2" w:rsidR="00747DA4" w:rsidRDefault="00747DA4">
      <w:pPr>
        <w:pStyle w:val="TableofFigures"/>
        <w:tabs>
          <w:tab w:val="right" w:leader="dot" w:pos="9080"/>
        </w:tabs>
        <w:rPr>
          <w:rFonts w:asciiTheme="minorHAnsi" w:eastAsiaTheme="minorEastAsia" w:hAnsiTheme="minorHAnsi" w:cstheme="minorBidi"/>
          <w:noProof/>
          <w:sz w:val="22"/>
          <w:szCs w:val="22"/>
        </w:rPr>
      </w:pPr>
      <w:hyperlink w:anchor="_Toc61522104" w:history="1">
        <w:r w:rsidRPr="004D728F">
          <w:rPr>
            <w:rStyle w:val="Hyperlink"/>
            <w:noProof/>
          </w:rPr>
          <w:t>Table 22 : Analytics</w:t>
        </w:r>
        <w:r>
          <w:rPr>
            <w:noProof/>
            <w:webHidden/>
          </w:rPr>
          <w:tab/>
        </w:r>
        <w:r>
          <w:rPr>
            <w:noProof/>
            <w:webHidden/>
          </w:rPr>
          <w:fldChar w:fldCharType="begin"/>
        </w:r>
        <w:r>
          <w:rPr>
            <w:noProof/>
            <w:webHidden/>
          </w:rPr>
          <w:instrText xml:space="preserve"> PAGEREF _Toc61522104 \h </w:instrText>
        </w:r>
        <w:r>
          <w:rPr>
            <w:noProof/>
            <w:webHidden/>
          </w:rPr>
        </w:r>
        <w:r>
          <w:rPr>
            <w:noProof/>
            <w:webHidden/>
          </w:rPr>
          <w:fldChar w:fldCharType="separate"/>
        </w:r>
        <w:r>
          <w:rPr>
            <w:noProof/>
            <w:webHidden/>
          </w:rPr>
          <w:t>62</w:t>
        </w:r>
        <w:r>
          <w:rPr>
            <w:noProof/>
            <w:webHidden/>
          </w:rPr>
          <w:fldChar w:fldCharType="end"/>
        </w:r>
      </w:hyperlink>
    </w:p>
    <w:p w14:paraId="5BE62D6A" w14:textId="60052DFD" w:rsidR="00747DA4" w:rsidRDefault="00747DA4">
      <w:pPr>
        <w:pStyle w:val="TableofFigures"/>
        <w:tabs>
          <w:tab w:val="right" w:leader="dot" w:pos="9080"/>
        </w:tabs>
        <w:rPr>
          <w:rFonts w:asciiTheme="minorHAnsi" w:eastAsiaTheme="minorEastAsia" w:hAnsiTheme="minorHAnsi" w:cstheme="minorBidi"/>
          <w:noProof/>
          <w:sz w:val="22"/>
          <w:szCs w:val="22"/>
        </w:rPr>
      </w:pPr>
      <w:hyperlink w:anchor="_Toc61522105" w:history="1">
        <w:r w:rsidRPr="004D728F">
          <w:rPr>
            <w:rStyle w:val="Hyperlink"/>
            <w:noProof/>
          </w:rPr>
          <w:t>Figure 23 : Analytics</w:t>
        </w:r>
        <w:r>
          <w:rPr>
            <w:noProof/>
            <w:webHidden/>
          </w:rPr>
          <w:tab/>
        </w:r>
        <w:r>
          <w:rPr>
            <w:noProof/>
            <w:webHidden/>
          </w:rPr>
          <w:fldChar w:fldCharType="begin"/>
        </w:r>
        <w:r>
          <w:rPr>
            <w:noProof/>
            <w:webHidden/>
          </w:rPr>
          <w:instrText xml:space="preserve"> PAGEREF _Toc61522105 \h </w:instrText>
        </w:r>
        <w:r>
          <w:rPr>
            <w:noProof/>
            <w:webHidden/>
          </w:rPr>
        </w:r>
        <w:r>
          <w:rPr>
            <w:noProof/>
            <w:webHidden/>
          </w:rPr>
          <w:fldChar w:fldCharType="separate"/>
        </w:r>
        <w:r>
          <w:rPr>
            <w:noProof/>
            <w:webHidden/>
          </w:rPr>
          <w:t>68</w:t>
        </w:r>
        <w:r>
          <w:rPr>
            <w:noProof/>
            <w:webHidden/>
          </w:rPr>
          <w:fldChar w:fldCharType="end"/>
        </w:r>
      </w:hyperlink>
    </w:p>
    <w:p w14:paraId="28691054" w14:textId="0178C422" w:rsidR="00747DA4" w:rsidRDefault="00747DA4">
      <w:pPr>
        <w:pStyle w:val="TableofFigures"/>
        <w:tabs>
          <w:tab w:val="right" w:leader="dot" w:pos="9080"/>
        </w:tabs>
        <w:rPr>
          <w:rFonts w:asciiTheme="minorHAnsi" w:eastAsiaTheme="minorEastAsia" w:hAnsiTheme="minorHAnsi" w:cstheme="minorBidi"/>
          <w:noProof/>
          <w:sz w:val="22"/>
          <w:szCs w:val="22"/>
        </w:rPr>
      </w:pPr>
      <w:hyperlink w:anchor="_Toc61522106" w:history="1">
        <w:r w:rsidRPr="004D728F">
          <w:rPr>
            <w:rStyle w:val="Hyperlink"/>
            <w:noProof/>
          </w:rPr>
          <w:t>Table 24 : Analytics Configuration List</w:t>
        </w:r>
        <w:r>
          <w:rPr>
            <w:noProof/>
            <w:webHidden/>
          </w:rPr>
          <w:tab/>
        </w:r>
        <w:r>
          <w:rPr>
            <w:noProof/>
            <w:webHidden/>
          </w:rPr>
          <w:fldChar w:fldCharType="begin"/>
        </w:r>
        <w:r>
          <w:rPr>
            <w:noProof/>
            <w:webHidden/>
          </w:rPr>
          <w:instrText xml:space="preserve"> PAGEREF _Toc61522106 \h </w:instrText>
        </w:r>
        <w:r>
          <w:rPr>
            <w:noProof/>
            <w:webHidden/>
          </w:rPr>
        </w:r>
        <w:r>
          <w:rPr>
            <w:noProof/>
            <w:webHidden/>
          </w:rPr>
          <w:fldChar w:fldCharType="separate"/>
        </w:r>
        <w:r>
          <w:rPr>
            <w:noProof/>
            <w:webHidden/>
          </w:rPr>
          <w:t>69</w:t>
        </w:r>
        <w:r>
          <w:rPr>
            <w:noProof/>
            <w:webHidden/>
          </w:rPr>
          <w:fldChar w:fldCharType="end"/>
        </w:r>
      </w:hyperlink>
    </w:p>
    <w:p w14:paraId="61A431AB" w14:textId="1AF27E24" w:rsidR="00747DA4" w:rsidRDefault="00747DA4">
      <w:pPr>
        <w:pStyle w:val="TableofFigures"/>
        <w:tabs>
          <w:tab w:val="right" w:leader="dot" w:pos="9080"/>
        </w:tabs>
        <w:rPr>
          <w:rFonts w:asciiTheme="minorHAnsi" w:eastAsiaTheme="minorEastAsia" w:hAnsiTheme="minorHAnsi" w:cstheme="minorBidi"/>
          <w:noProof/>
          <w:sz w:val="22"/>
          <w:szCs w:val="22"/>
        </w:rPr>
      </w:pPr>
      <w:hyperlink w:anchor="_Toc61522107" w:history="1">
        <w:r w:rsidRPr="004D728F">
          <w:rPr>
            <w:rStyle w:val="Hyperlink"/>
            <w:noProof/>
          </w:rPr>
          <w:t>Figure 25 : Analytics</w:t>
        </w:r>
        <w:r>
          <w:rPr>
            <w:noProof/>
            <w:webHidden/>
          </w:rPr>
          <w:tab/>
        </w:r>
        <w:r>
          <w:rPr>
            <w:noProof/>
            <w:webHidden/>
          </w:rPr>
          <w:fldChar w:fldCharType="begin"/>
        </w:r>
        <w:r>
          <w:rPr>
            <w:noProof/>
            <w:webHidden/>
          </w:rPr>
          <w:instrText xml:space="preserve"> PAGEREF _Toc61522107 \h </w:instrText>
        </w:r>
        <w:r>
          <w:rPr>
            <w:noProof/>
            <w:webHidden/>
          </w:rPr>
        </w:r>
        <w:r>
          <w:rPr>
            <w:noProof/>
            <w:webHidden/>
          </w:rPr>
          <w:fldChar w:fldCharType="separate"/>
        </w:r>
        <w:r>
          <w:rPr>
            <w:noProof/>
            <w:webHidden/>
          </w:rPr>
          <w:t>90</w:t>
        </w:r>
        <w:r>
          <w:rPr>
            <w:noProof/>
            <w:webHidden/>
          </w:rPr>
          <w:fldChar w:fldCharType="end"/>
        </w:r>
      </w:hyperlink>
    </w:p>
    <w:p w14:paraId="73124E13" w14:textId="44846102" w:rsidR="00747DA4" w:rsidRDefault="00747DA4">
      <w:pPr>
        <w:pStyle w:val="TableofFigures"/>
        <w:tabs>
          <w:tab w:val="right" w:leader="dot" w:pos="9080"/>
        </w:tabs>
        <w:rPr>
          <w:rFonts w:asciiTheme="minorHAnsi" w:eastAsiaTheme="minorEastAsia" w:hAnsiTheme="minorHAnsi" w:cstheme="minorBidi"/>
          <w:noProof/>
          <w:sz w:val="22"/>
          <w:szCs w:val="22"/>
        </w:rPr>
      </w:pPr>
      <w:hyperlink w:anchor="_Toc61522108" w:history="1">
        <w:r w:rsidRPr="004D728F">
          <w:rPr>
            <w:rStyle w:val="Hyperlink"/>
            <w:noProof/>
          </w:rPr>
          <w:t>Figure 26 : Analytics</w:t>
        </w:r>
        <w:r>
          <w:rPr>
            <w:noProof/>
            <w:webHidden/>
          </w:rPr>
          <w:tab/>
        </w:r>
        <w:r>
          <w:rPr>
            <w:noProof/>
            <w:webHidden/>
          </w:rPr>
          <w:fldChar w:fldCharType="begin"/>
        </w:r>
        <w:r>
          <w:rPr>
            <w:noProof/>
            <w:webHidden/>
          </w:rPr>
          <w:instrText xml:space="preserve"> PAGEREF _Toc61522108 \h </w:instrText>
        </w:r>
        <w:r>
          <w:rPr>
            <w:noProof/>
            <w:webHidden/>
          </w:rPr>
        </w:r>
        <w:r>
          <w:rPr>
            <w:noProof/>
            <w:webHidden/>
          </w:rPr>
          <w:fldChar w:fldCharType="separate"/>
        </w:r>
        <w:r>
          <w:rPr>
            <w:noProof/>
            <w:webHidden/>
          </w:rPr>
          <w:t>92</w:t>
        </w:r>
        <w:r>
          <w:rPr>
            <w:noProof/>
            <w:webHidden/>
          </w:rPr>
          <w:fldChar w:fldCharType="end"/>
        </w:r>
      </w:hyperlink>
    </w:p>
    <w:p w14:paraId="204A30C1" w14:textId="61CF22EF" w:rsidR="00747DA4" w:rsidRDefault="00747DA4">
      <w:pPr>
        <w:pStyle w:val="TableofFigures"/>
        <w:tabs>
          <w:tab w:val="right" w:leader="dot" w:pos="9080"/>
        </w:tabs>
        <w:rPr>
          <w:rFonts w:asciiTheme="minorHAnsi" w:eastAsiaTheme="minorEastAsia" w:hAnsiTheme="minorHAnsi" w:cstheme="minorBidi"/>
          <w:noProof/>
          <w:sz w:val="22"/>
          <w:szCs w:val="22"/>
        </w:rPr>
      </w:pPr>
      <w:hyperlink w:anchor="_Toc61522109" w:history="1">
        <w:r w:rsidRPr="004D728F">
          <w:rPr>
            <w:rStyle w:val="Hyperlink"/>
            <w:noProof/>
          </w:rPr>
          <w:t>Table 27 : Oracle HCM Configuration Attributes and Values</w:t>
        </w:r>
        <w:r>
          <w:rPr>
            <w:noProof/>
            <w:webHidden/>
          </w:rPr>
          <w:tab/>
        </w:r>
        <w:r>
          <w:rPr>
            <w:noProof/>
            <w:webHidden/>
          </w:rPr>
          <w:fldChar w:fldCharType="begin"/>
        </w:r>
        <w:r>
          <w:rPr>
            <w:noProof/>
            <w:webHidden/>
          </w:rPr>
          <w:instrText xml:space="preserve"> PAGEREF _Toc61522109 \h </w:instrText>
        </w:r>
        <w:r>
          <w:rPr>
            <w:noProof/>
            <w:webHidden/>
          </w:rPr>
        </w:r>
        <w:r>
          <w:rPr>
            <w:noProof/>
            <w:webHidden/>
          </w:rPr>
          <w:fldChar w:fldCharType="separate"/>
        </w:r>
        <w:r>
          <w:rPr>
            <w:noProof/>
            <w:webHidden/>
          </w:rPr>
          <w:t>98</w:t>
        </w:r>
        <w:r>
          <w:rPr>
            <w:noProof/>
            <w:webHidden/>
          </w:rPr>
          <w:fldChar w:fldCharType="end"/>
        </w:r>
      </w:hyperlink>
    </w:p>
    <w:p w14:paraId="593D2DB5" w14:textId="51B7C10D" w:rsidR="00747DA4" w:rsidRDefault="00747DA4">
      <w:pPr>
        <w:pStyle w:val="TableofFigures"/>
        <w:tabs>
          <w:tab w:val="right" w:leader="dot" w:pos="9080"/>
        </w:tabs>
        <w:rPr>
          <w:rFonts w:asciiTheme="minorHAnsi" w:eastAsiaTheme="minorEastAsia" w:hAnsiTheme="minorHAnsi" w:cstheme="minorBidi"/>
          <w:noProof/>
          <w:sz w:val="22"/>
          <w:szCs w:val="22"/>
        </w:rPr>
      </w:pPr>
      <w:hyperlink w:anchor="_Toc61522110" w:history="1">
        <w:r w:rsidRPr="004D728F">
          <w:rPr>
            <w:rStyle w:val="Hyperlink"/>
            <w:noProof/>
          </w:rPr>
          <w:t>Table 28 : User Correlation Rule for Other Application</w:t>
        </w:r>
        <w:r>
          <w:rPr>
            <w:noProof/>
            <w:webHidden/>
          </w:rPr>
          <w:tab/>
        </w:r>
        <w:r>
          <w:rPr>
            <w:noProof/>
            <w:webHidden/>
          </w:rPr>
          <w:fldChar w:fldCharType="begin"/>
        </w:r>
        <w:r>
          <w:rPr>
            <w:noProof/>
            <w:webHidden/>
          </w:rPr>
          <w:instrText xml:space="preserve"> PAGEREF _Toc61522110 \h </w:instrText>
        </w:r>
        <w:r>
          <w:rPr>
            <w:noProof/>
            <w:webHidden/>
          </w:rPr>
        </w:r>
        <w:r>
          <w:rPr>
            <w:noProof/>
            <w:webHidden/>
          </w:rPr>
          <w:fldChar w:fldCharType="separate"/>
        </w:r>
        <w:r>
          <w:rPr>
            <w:noProof/>
            <w:webHidden/>
          </w:rPr>
          <w:t>154</w:t>
        </w:r>
        <w:r>
          <w:rPr>
            <w:noProof/>
            <w:webHidden/>
          </w:rPr>
          <w:fldChar w:fldCharType="end"/>
        </w:r>
      </w:hyperlink>
    </w:p>
    <w:p w14:paraId="1B0F718A" w14:textId="54D3DD29" w:rsidR="00747DA4" w:rsidRDefault="00747DA4">
      <w:pPr>
        <w:pStyle w:val="TableofFigures"/>
        <w:tabs>
          <w:tab w:val="right" w:leader="dot" w:pos="9080"/>
        </w:tabs>
        <w:rPr>
          <w:rFonts w:asciiTheme="minorHAnsi" w:eastAsiaTheme="minorEastAsia" w:hAnsiTheme="minorHAnsi" w:cstheme="minorBidi"/>
          <w:noProof/>
          <w:sz w:val="22"/>
          <w:szCs w:val="22"/>
        </w:rPr>
      </w:pPr>
      <w:hyperlink w:anchor="_Toc61522111" w:history="1">
        <w:r w:rsidRPr="004D728F">
          <w:rPr>
            <w:rStyle w:val="Hyperlink"/>
            <w:noProof/>
          </w:rPr>
          <w:t>Table 29: Workflow Component Details</w:t>
        </w:r>
        <w:r>
          <w:rPr>
            <w:noProof/>
            <w:webHidden/>
          </w:rPr>
          <w:tab/>
        </w:r>
        <w:r>
          <w:rPr>
            <w:noProof/>
            <w:webHidden/>
          </w:rPr>
          <w:fldChar w:fldCharType="begin"/>
        </w:r>
        <w:r>
          <w:rPr>
            <w:noProof/>
            <w:webHidden/>
          </w:rPr>
          <w:instrText xml:space="preserve"> PAGEREF _Toc61522111 \h </w:instrText>
        </w:r>
        <w:r>
          <w:rPr>
            <w:noProof/>
            <w:webHidden/>
          </w:rPr>
        </w:r>
        <w:r>
          <w:rPr>
            <w:noProof/>
            <w:webHidden/>
          </w:rPr>
          <w:fldChar w:fldCharType="separate"/>
        </w:r>
        <w:r>
          <w:rPr>
            <w:noProof/>
            <w:webHidden/>
          </w:rPr>
          <w:t>154</w:t>
        </w:r>
        <w:r>
          <w:rPr>
            <w:noProof/>
            <w:webHidden/>
          </w:rPr>
          <w:fldChar w:fldCharType="end"/>
        </w:r>
      </w:hyperlink>
    </w:p>
    <w:p w14:paraId="3A838D7B" w14:textId="1AC92EEC" w:rsidR="00747DA4" w:rsidRDefault="00747DA4">
      <w:pPr>
        <w:pStyle w:val="TableofFigures"/>
        <w:tabs>
          <w:tab w:val="right" w:leader="dot" w:pos="9080"/>
        </w:tabs>
        <w:rPr>
          <w:rFonts w:asciiTheme="minorHAnsi" w:eastAsiaTheme="minorEastAsia" w:hAnsiTheme="minorHAnsi" w:cstheme="minorBidi"/>
          <w:noProof/>
          <w:sz w:val="22"/>
          <w:szCs w:val="22"/>
        </w:rPr>
      </w:pPr>
      <w:hyperlink w:anchor="_Toc61522112" w:history="1">
        <w:r w:rsidRPr="004D728F">
          <w:rPr>
            <w:rStyle w:val="Hyperlink"/>
            <w:noProof/>
          </w:rPr>
          <w:t>Table 30 : SMTP Component</w:t>
        </w:r>
        <w:r>
          <w:rPr>
            <w:noProof/>
            <w:webHidden/>
          </w:rPr>
          <w:tab/>
        </w:r>
        <w:r>
          <w:rPr>
            <w:noProof/>
            <w:webHidden/>
          </w:rPr>
          <w:fldChar w:fldCharType="begin"/>
        </w:r>
        <w:r>
          <w:rPr>
            <w:noProof/>
            <w:webHidden/>
          </w:rPr>
          <w:instrText xml:space="preserve"> PAGEREF _Toc61522112 \h </w:instrText>
        </w:r>
        <w:r>
          <w:rPr>
            <w:noProof/>
            <w:webHidden/>
          </w:rPr>
        </w:r>
        <w:r>
          <w:rPr>
            <w:noProof/>
            <w:webHidden/>
          </w:rPr>
          <w:fldChar w:fldCharType="separate"/>
        </w:r>
        <w:r>
          <w:rPr>
            <w:noProof/>
            <w:webHidden/>
          </w:rPr>
          <w:t>158</w:t>
        </w:r>
        <w:r>
          <w:rPr>
            <w:noProof/>
            <w:webHidden/>
          </w:rPr>
          <w:fldChar w:fldCharType="end"/>
        </w:r>
      </w:hyperlink>
    </w:p>
    <w:p w14:paraId="63D7730F" w14:textId="63CCE921" w:rsidR="00747DA4" w:rsidRDefault="00747DA4">
      <w:pPr>
        <w:pStyle w:val="TableofFigures"/>
        <w:tabs>
          <w:tab w:val="right" w:leader="dot" w:pos="9080"/>
        </w:tabs>
        <w:rPr>
          <w:rFonts w:asciiTheme="minorHAnsi" w:eastAsiaTheme="minorEastAsia" w:hAnsiTheme="minorHAnsi" w:cstheme="minorBidi"/>
          <w:noProof/>
          <w:sz w:val="22"/>
          <w:szCs w:val="22"/>
        </w:rPr>
      </w:pPr>
      <w:hyperlink w:anchor="_Toc61522113" w:history="1">
        <w:r w:rsidRPr="004D728F">
          <w:rPr>
            <w:rStyle w:val="Hyperlink"/>
            <w:noProof/>
          </w:rPr>
          <w:t>Table 31 : View Task Details</w:t>
        </w:r>
        <w:r>
          <w:rPr>
            <w:noProof/>
            <w:webHidden/>
          </w:rPr>
          <w:tab/>
        </w:r>
        <w:r>
          <w:rPr>
            <w:noProof/>
            <w:webHidden/>
          </w:rPr>
          <w:fldChar w:fldCharType="begin"/>
        </w:r>
        <w:r>
          <w:rPr>
            <w:noProof/>
            <w:webHidden/>
          </w:rPr>
          <w:instrText xml:space="preserve"> PAGEREF _Toc61522113 \h </w:instrText>
        </w:r>
        <w:r>
          <w:rPr>
            <w:noProof/>
            <w:webHidden/>
          </w:rPr>
        </w:r>
        <w:r>
          <w:rPr>
            <w:noProof/>
            <w:webHidden/>
          </w:rPr>
          <w:fldChar w:fldCharType="separate"/>
        </w:r>
        <w:r>
          <w:rPr>
            <w:noProof/>
            <w:webHidden/>
          </w:rPr>
          <w:t>163</w:t>
        </w:r>
        <w:r>
          <w:rPr>
            <w:noProof/>
            <w:webHidden/>
          </w:rPr>
          <w:fldChar w:fldCharType="end"/>
        </w:r>
      </w:hyperlink>
    </w:p>
    <w:p w14:paraId="5B65FC4F" w14:textId="78529C19" w:rsidR="00747DA4" w:rsidRDefault="00747DA4">
      <w:pPr>
        <w:pStyle w:val="TableofFigures"/>
        <w:tabs>
          <w:tab w:val="right" w:leader="dot" w:pos="9080"/>
        </w:tabs>
        <w:rPr>
          <w:rFonts w:asciiTheme="minorHAnsi" w:eastAsiaTheme="minorEastAsia" w:hAnsiTheme="minorHAnsi" w:cstheme="minorBidi"/>
          <w:noProof/>
          <w:sz w:val="22"/>
          <w:szCs w:val="22"/>
        </w:rPr>
      </w:pPr>
      <w:hyperlink w:anchor="_Toc61522114" w:history="1">
        <w:r w:rsidRPr="004D728F">
          <w:rPr>
            <w:rStyle w:val="Hyperlink"/>
            <w:noProof/>
          </w:rPr>
          <w:t>Table 32 : Pending Task Details</w:t>
        </w:r>
        <w:r>
          <w:rPr>
            <w:noProof/>
            <w:webHidden/>
          </w:rPr>
          <w:tab/>
        </w:r>
        <w:r>
          <w:rPr>
            <w:noProof/>
            <w:webHidden/>
          </w:rPr>
          <w:fldChar w:fldCharType="begin"/>
        </w:r>
        <w:r>
          <w:rPr>
            <w:noProof/>
            <w:webHidden/>
          </w:rPr>
          <w:instrText xml:space="preserve"> PAGEREF _Toc61522114 \h </w:instrText>
        </w:r>
        <w:r>
          <w:rPr>
            <w:noProof/>
            <w:webHidden/>
          </w:rPr>
        </w:r>
        <w:r>
          <w:rPr>
            <w:noProof/>
            <w:webHidden/>
          </w:rPr>
          <w:fldChar w:fldCharType="separate"/>
        </w:r>
        <w:r>
          <w:rPr>
            <w:noProof/>
            <w:webHidden/>
          </w:rPr>
          <w:t>165</w:t>
        </w:r>
        <w:r>
          <w:rPr>
            <w:noProof/>
            <w:webHidden/>
          </w:rPr>
          <w:fldChar w:fldCharType="end"/>
        </w:r>
      </w:hyperlink>
    </w:p>
    <w:p w14:paraId="728D582F" w14:textId="0F0879C8" w:rsidR="00747DA4" w:rsidRDefault="00747DA4">
      <w:pPr>
        <w:pStyle w:val="TableofFigures"/>
        <w:tabs>
          <w:tab w:val="right" w:leader="dot" w:pos="9080"/>
        </w:tabs>
        <w:rPr>
          <w:rFonts w:asciiTheme="minorHAnsi" w:eastAsiaTheme="minorEastAsia" w:hAnsiTheme="minorHAnsi" w:cstheme="minorBidi"/>
          <w:noProof/>
          <w:sz w:val="22"/>
          <w:szCs w:val="22"/>
        </w:rPr>
      </w:pPr>
      <w:hyperlink w:anchor="_Toc61522115" w:history="1">
        <w:r w:rsidRPr="004D728F">
          <w:rPr>
            <w:rStyle w:val="Hyperlink"/>
            <w:noProof/>
          </w:rPr>
          <w:t>Table 33 : Task Failure Report</w:t>
        </w:r>
        <w:r>
          <w:rPr>
            <w:noProof/>
            <w:webHidden/>
          </w:rPr>
          <w:tab/>
        </w:r>
        <w:r>
          <w:rPr>
            <w:noProof/>
            <w:webHidden/>
          </w:rPr>
          <w:fldChar w:fldCharType="begin"/>
        </w:r>
        <w:r>
          <w:rPr>
            <w:noProof/>
            <w:webHidden/>
          </w:rPr>
          <w:instrText xml:space="preserve"> PAGEREF _Toc61522115 \h </w:instrText>
        </w:r>
        <w:r>
          <w:rPr>
            <w:noProof/>
            <w:webHidden/>
          </w:rPr>
        </w:r>
        <w:r>
          <w:rPr>
            <w:noProof/>
            <w:webHidden/>
          </w:rPr>
          <w:fldChar w:fldCharType="separate"/>
        </w:r>
        <w:r>
          <w:rPr>
            <w:noProof/>
            <w:webHidden/>
          </w:rPr>
          <w:t>175</w:t>
        </w:r>
        <w:r>
          <w:rPr>
            <w:noProof/>
            <w:webHidden/>
          </w:rPr>
          <w:fldChar w:fldCharType="end"/>
        </w:r>
      </w:hyperlink>
    </w:p>
    <w:p w14:paraId="337CFC16" w14:textId="55674468" w:rsidR="00747DA4" w:rsidRDefault="00747DA4">
      <w:pPr>
        <w:pStyle w:val="TableofFigures"/>
        <w:tabs>
          <w:tab w:val="right" w:leader="dot" w:pos="9080"/>
        </w:tabs>
        <w:rPr>
          <w:rFonts w:asciiTheme="minorHAnsi" w:eastAsiaTheme="minorEastAsia" w:hAnsiTheme="minorHAnsi" w:cstheme="minorBidi"/>
          <w:noProof/>
          <w:sz w:val="22"/>
          <w:szCs w:val="22"/>
        </w:rPr>
      </w:pPr>
      <w:hyperlink w:anchor="_Toc61522116" w:history="1">
        <w:r w:rsidRPr="004D728F">
          <w:rPr>
            <w:rStyle w:val="Hyperlink"/>
            <w:noProof/>
          </w:rPr>
          <w:t>Table 34 : Active Directory Task Failure Report</w:t>
        </w:r>
        <w:r>
          <w:rPr>
            <w:noProof/>
            <w:webHidden/>
          </w:rPr>
          <w:tab/>
        </w:r>
        <w:r>
          <w:rPr>
            <w:noProof/>
            <w:webHidden/>
          </w:rPr>
          <w:fldChar w:fldCharType="begin"/>
        </w:r>
        <w:r>
          <w:rPr>
            <w:noProof/>
            <w:webHidden/>
          </w:rPr>
          <w:instrText xml:space="preserve"> PAGEREF _Toc61522116 \h </w:instrText>
        </w:r>
        <w:r>
          <w:rPr>
            <w:noProof/>
            <w:webHidden/>
          </w:rPr>
        </w:r>
        <w:r>
          <w:rPr>
            <w:noProof/>
            <w:webHidden/>
          </w:rPr>
          <w:fldChar w:fldCharType="separate"/>
        </w:r>
        <w:r>
          <w:rPr>
            <w:noProof/>
            <w:webHidden/>
          </w:rPr>
          <w:t>175</w:t>
        </w:r>
        <w:r>
          <w:rPr>
            <w:noProof/>
            <w:webHidden/>
          </w:rPr>
          <w:fldChar w:fldCharType="end"/>
        </w:r>
      </w:hyperlink>
    </w:p>
    <w:p w14:paraId="5CDF98F4" w14:textId="7397FFF8" w:rsidR="00747DA4" w:rsidRDefault="00747DA4">
      <w:pPr>
        <w:pStyle w:val="TableofFigures"/>
        <w:tabs>
          <w:tab w:val="right" w:leader="dot" w:pos="9080"/>
        </w:tabs>
        <w:rPr>
          <w:rFonts w:asciiTheme="minorHAnsi" w:eastAsiaTheme="minorEastAsia" w:hAnsiTheme="minorHAnsi" w:cstheme="minorBidi"/>
          <w:noProof/>
          <w:sz w:val="22"/>
          <w:szCs w:val="22"/>
        </w:rPr>
      </w:pPr>
      <w:hyperlink w:anchor="_Toc61522117" w:history="1">
        <w:r w:rsidRPr="004D728F">
          <w:rPr>
            <w:rStyle w:val="Hyperlink"/>
            <w:noProof/>
          </w:rPr>
          <w:t>Table 35 : insufficient access Error</w:t>
        </w:r>
        <w:r>
          <w:rPr>
            <w:noProof/>
            <w:webHidden/>
          </w:rPr>
          <w:tab/>
        </w:r>
        <w:r>
          <w:rPr>
            <w:noProof/>
            <w:webHidden/>
          </w:rPr>
          <w:fldChar w:fldCharType="begin"/>
        </w:r>
        <w:r>
          <w:rPr>
            <w:noProof/>
            <w:webHidden/>
          </w:rPr>
          <w:instrText xml:space="preserve"> PAGEREF _Toc61522117 \h </w:instrText>
        </w:r>
        <w:r>
          <w:rPr>
            <w:noProof/>
            <w:webHidden/>
          </w:rPr>
        </w:r>
        <w:r>
          <w:rPr>
            <w:noProof/>
            <w:webHidden/>
          </w:rPr>
          <w:fldChar w:fldCharType="separate"/>
        </w:r>
        <w:r>
          <w:rPr>
            <w:noProof/>
            <w:webHidden/>
          </w:rPr>
          <w:t>176</w:t>
        </w:r>
        <w:r>
          <w:rPr>
            <w:noProof/>
            <w:webHidden/>
          </w:rPr>
          <w:fldChar w:fldCharType="end"/>
        </w:r>
      </w:hyperlink>
    </w:p>
    <w:p w14:paraId="08FBB4FE" w14:textId="792C35D6" w:rsidR="00747DA4" w:rsidRDefault="00747DA4">
      <w:pPr>
        <w:pStyle w:val="TableofFigures"/>
        <w:tabs>
          <w:tab w:val="right" w:leader="dot" w:pos="9080"/>
        </w:tabs>
        <w:rPr>
          <w:rFonts w:asciiTheme="minorHAnsi" w:eastAsiaTheme="minorEastAsia" w:hAnsiTheme="minorHAnsi" w:cstheme="minorBidi"/>
          <w:noProof/>
          <w:sz w:val="22"/>
          <w:szCs w:val="22"/>
        </w:rPr>
      </w:pPr>
      <w:hyperlink w:anchor="_Toc61522118" w:history="1">
        <w:r w:rsidRPr="004D728F">
          <w:rPr>
            <w:rStyle w:val="Hyperlink"/>
            <w:noProof/>
          </w:rPr>
          <w:t>Table 36 : Mailbox Failure Report</w:t>
        </w:r>
        <w:r>
          <w:rPr>
            <w:noProof/>
            <w:webHidden/>
          </w:rPr>
          <w:tab/>
        </w:r>
        <w:r>
          <w:rPr>
            <w:noProof/>
            <w:webHidden/>
          </w:rPr>
          <w:fldChar w:fldCharType="begin"/>
        </w:r>
        <w:r>
          <w:rPr>
            <w:noProof/>
            <w:webHidden/>
          </w:rPr>
          <w:instrText xml:space="preserve"> PAGEREF _Toc61522118 \h </w:instrText>
        </w:r>
        <w:r>
          <w:rPr>
            <w:noProof/>
            <w:webHidden/>
          </w:rPr>
        </w:r>
        <w:r>
          <w:rPr>
            <w:noProof/>
            <w:webHidden/>
          </w:rPr>
          <w:fldChar w:fldCharType="separate"/>
        </w:r>
        <w:r>
          <w:rPr>
            <w:noProof/>
            <w:webHidden/>
          </w:rPr>
          <w:t>176</w:t>
        </w:r>
        <w:r>
          <w:rPr>
            <w:noProof/>
            <w:webHidden/>
          </w:rPr>
          <w:fldChar w:fldCharType="end"/>
        </w:r>
      </w:hyperlink>
    </w:p>
    <w:p w14:paraId="3B5B1A6A" w14:textId="36762E2E" w:rsidR="00747DA4" w:rsidRDefault="00747DA4">
      <w:pPr>
        <w:pStyle w:val="TableofFigures"/>
        <w:tabs>
          <w:tab w:val="right" w:leader="dot" w:pos="9080"/>
        </w:tabs>
        <w:rPr>
          <w:rFonts w:asciiTheme="minorHAnsi" w:eastAsiaTheme="minorEastAsia" w:hAnsiTheme="minorHAnsi" w:cstheme="minorBidi"/>
          <w:noProof/>
          <w:sz w:val="22"/>
          <w:szCs w:val="22"/>
        </w:rPr>
      </w:pPr>
      <w:hyperlink w:anchor="_Toc61522119" w:history="1">
        <w:r w:rsidRPr="004D728F">
          <w:rPr>
            <w:rStyle w:val="Hyperlink"/>
            <w:noProof/>
          </w:rPr>
          <w:t>Table 37 : Reconcilation Failure Report</w:t>
        </w:r>
        <w:r>
          <w:rPr>
            <w:noProof/>
            <w:webHidden/>
          </w:rPr>
          <w:tab/>
        </w:r>
        <w:r>
          <w:rPr>
            <w:noProof/>
            <w:webHidden/>
          </w:rPr>
          <w:fldChar w:fldCharType="begin"/>
        </w:r>
        <w:r>
          <w:rPr>
            <w:noProof/>
            <w:webHidden/>
          </w:rPr>
          <w:instrText xml:space="preserve"> PAGEREF _Toc61522119 \h </w:instrText>
        </w:r>
        <w:r>
          <w:rPr>
            <w:noProof/>
            <w:webHidden/>
          </w:rPr>
        </w:r>
        <w:r>
          <w:rPr>
            <w:noProof/>
            <w:webHidden/>
          </w:rPr>
          <w:fldChar w:fldCharType="separate"/>
        </w:r>
        <w:r>
          <w:rPr>
            <w:noProof/>
            <w:webHidden/>
          </w:rPr>
          <w:t>176</w:t>
        </w:r>
        <w:r>
          <w:rPr>
            <w:noProof/>
            <w:webHidden/>
          </w:rPr>
          <w:fldChar w:fldCharType="end"/>
        </w:r>
      </w:hyperlink>
    </w:p>
    <w:p w14:paraId="79451549" w14:textId="74DB766E" w:rsidR="00FE601E" w:rsidRPr="00AE3C3C" w:rsidRDefault="001559E5" w:rsidP="00905FD5">
      <w:pPr>
        <w:tabs>
          <w:tab w:val="left" w:pos="2940"/>
        </w:tabs>
        <w:rPr>
          <w:rFonts w:asciiTheme="majorHAnsi" w:eastAsiaTheme="majorEastAsia" w:hAnsiTheme="majorHAnsi" w:cstheme="majorBidi"/>
          <w:color w:val="2E74B5" w:themeColor="accent1" w:themeShade="BF"/>
        </w:rPr>
      </w:pPr>
      <w:r w:rsidRPr="00AE3C3C">
        <w:rPr>
          <w:rFonts w:asciiTheme="majorHAnsi" w:eastAsiaTheme="majorEastAsia" w:hAnsiTheme="majorHAnsi" w:cstheme="majorBidi"/>
          <w:color w:val="2E74B5" w:themeColor="accent1" w:themeShade="BF"/>
        </w:rPr>
        <w:fldChar w:fldCharType="end"/>
      </w:r>
      <w:r w:rsidR="00FE601E" w:rsidRPr="00AE3C3C">
        <w:rPr>
          <w:rFonts w:asciiTheme="majorHAnsi" w:eastAsiaTheme="majorEastAsia" w:hAnsiTheme="majorHAnsi" w:cstheme="majorBidi"/>
          <w:color w:val="2E74B5" w:themeColor="accent1" w:themeShade="BF"/>
        </w:rPr>
        <w:br w:type="page"/>
      </w:r>
    </w:p>
    <w:p w14:paraId="1EE8644D" w14:textId="77777777" w:rsidR="001559E5" w:rsidRPr="00AE3C3C" w:rsidRDefault="001559E5" w:rsidP="006229B7">
      <w:pPr>
        <w:pStyle w:val="Heading1"/>
        <w:numPr>
          <w:ilvl w:val="0"/>
          <w:numId w:val="0"/>
        </w:numPr>
      </w:pPr>
      <w:bookmarkStart w:id="4" w:name="_Toc15406034"/>
      <w:bookmarkStart w:id="5" w:name="_Toc61521709"/>
      <w:bookmarkStart w:id="6" w:name="_Toc137351784"/>
      <w:bookmarkStart w:id="7" w:name="_Toc289857434"/>
      <w:r w:rsidRPr="00AE3C3C">
        <w:t>Version Control</w:t>
      </w:r>
      <w:bookmarkEnd w:id="4"/>
      <w:bookmarkEnd w:id="5"/>
    </w:p>
    <w:p w14:paraId="545C9711" w14:textId="77777777" w:rsidR="001559E5" w:rsidRPr="00AE3C3C" w:rsidRDefault="001559E5" w:rsidP="00B61CF8">
      <w:pPr>
        <w:pStyle w:val="Heading2"/>
        <w:numPr>
          <w:ilvl w:val="0"/>
          <w:numId w:val="0"/>
        </w:numPr>
        <w:ind w:left="576"/>
      </w:pPr>
      <w:bookmarkStart w:id="8" w:name="_Toc15406035"/>
      <w:bookmarkStart w:id="9" w:name="_Toc61521710"/>
      <w:r w:rsidRPr="00AE3C3C">
        <w:t>Revision History</w:t>
      </w:r>
      <w:bookmarkEnd w:id="8"/>
      <w:bookmarkEnd w:id="9"/>
    </w:p>
    <w:p w14:paraId="7F1C50BF" w14:textId="77777777" w:rsidR="001559E5" w:rsidRPr="00AE3C3C" w:rsidRDefault="001559E5" w:rsidP="001559E5">
      <w:pPr>
        <w:rPr>
          <w:rFonts w:asciiTheme="minorHAnsi" w:hAnsiTheme="minorHAnsi" w:cstheme="minorHAnsi"/>
        </w:rPr>
      </w:pPr>
      <w:r w:rsidRPr="00AE3C3C">
        <w:rPr>
          <w:rFonts w:asciiTheme="minorHAnsi" w:hAnsiTheme="minorHAnsi" w:cstheme="minorHAnsi"/>
        </w:rPr>
        <w:t>This section represents the change history of the document. All revisions of the document must be tracked by identifying a new version number, the date it was modified, the person making the change, and the reason for the change.</w:t>
      </w:r>
    </w:p>
    <w:tbl>
      <w:tblPr>
        <w:tblStyle w:val="GridTable4-Accent1"/>
        <w:tblW w:w="9173" w:type="dxa"/>
        <w:tblLook w:val="0420" w:firstRow="1" w:lastRow="0" w:firstColumn="0" w:lastColumn="0" w:noHBand="0" w:noVBand="1"/>
      </w:tblPr>
      <w:tblGrid>
        <w:gridCol w:w="1788"/>
        <w:gridCol w:w="1773"/>
        <w:gridCol w:w="3274"/>
        <w:gridCol w:w="2338"/>
      </w:tblGrid>
      <w:tr w:rsidR="001559E5" w:rsidRPr="00AE3C3C" w14:paraId="512461F3" w14:textId="77777777" w:rsidTr="00B121C1">
        <w:trPr>
          <w:cnfStyle w:val="100000000000" w:firstRow="1" w:lastRow="0" w:firstColumn="0" w:lastColumn="0" w:oddVBand="0" w:evenVBand="0" w:oddHBand="0" w:evenHBand="0" w:firstRowFirstColumn="0" w:firstRowLastColumn="0" w:lastRowFirstColumn="0" w:lastRowLastColumn="0"/>
          <w:trHeight w:val="320"/>
        </w:trPr>
        <w:tc>
          <w:tcPr>
            <w:tcW w:w="1788" w:type="dxa"/>
          </w:tcPr>
          <w:p w14:paraId="7C52ACF7" w14:textId="77777777" w:rsidR="001559E5" w:rsidRPr="00B121C1" w:rsidRDefault="001559E5" w:rsidP="00474C55">
            <w:pPr>
              <w:pStyle w:val="Tablewhite"/>
              <w:jc w:val="center"/>
              <w:rPr>
                <w:rFonts w:cstheme="minorHAnsi"/>
                <w:b w:val="0"/>
                <w:sz w:val="20"/>
                <w:szCs w:val="20"/>
                <w:lang w:val="en-US"/>
              </w:rPr>
            </w:pPr>
            <w:r w:rsidRPr="002333BA">
              <w:rPr>
                <w:rFonts w:cstheme="minorHAnsi"/>
                <w:sz w:val="20"/>
                <w:szCs w:val="20"/>
                <w:lang w:val="en-US"/>
              </w:rPr>
              <w:t>Version</w:t>
            </w:r>
          </w:p>
        </w:tc>
        <w:tc>
          <w:tcPr>
            <w:tcW w:w="1773" w:type="dxa"/>
          </w:tcPr>
          <w:p w14:paraId="0AC26A0F" w14:textId="77777777" w:rsidR="001559E5" w:rsidRPr="00B121C1" w:rsidRDefault="001559E5" w:rsidP="00474C55">
            <w:pPr>
              <w:pStyle w:val="Tablewhite"/>
              <w:jc w:val="center"/>
              <w:rPr>
                <w:rFonts w:cstheme="minorHAnsi"/>
                <w:b w:val="0"/>
                <w:sz w:val="20"/>
                <w:szCs w:val="20"/>
                <w:lang w:val="en-US"/>
              </w:rPr>
            </w:pPr>
            <w:r w:rsidRPr="002333BA">
              <w:rPr>
                <w:rFonts w:cstheme="minorHAnsi"/>
                <w:sz w:val="20"/>
                <w:szCs w:val="20"/>
                <w:lang w:val="en-US"/>
              </w:rPr>
              <w:t>Date</w:t>
            </w:r>
          </w:p>
        </w:tc>
        <w:tc>
          <w:tcPr>
            <w:tcW w:w="3274" w:type="dxa"/>
          </w:tcPr>
          <w:p w14:paraId="5F6B6B55" w14:textId="77777777" w:rsidR="001559E5" w:rsidRPr="00B121C1" w:rsidRDefault="001559E5" w:rsidP="00474C55">
            <w:pPr>
              <w:pStyle w:val="Tablewhite"/>
              <w:jc w:val="center"/>
              <w:rPr>
                <w:rFonts w:cstheme="minorHAnsi"/>
                <w:b w:val="0"/>
                <w:sz w:val="20"/>
                <w:szCs w:val="20"/>
                <w:lang w:val="en-US"/>
              </w:rPr>
            </w:pPr>
            <w:r w:rsidRPr="002333BA">
              <w:rPr>
                <w:rFonts w:cstheme="minorHAnsi"/>
                <w:sz w:val="20"/>
                <w:szCs w:val="20"/>
                <w:lang w:val="en-US"/>
              </w:rPr>
              <w:t>Author</w:t>
            </w:r>
          </w:p>
        </w:tc>
        <w:tc>
          <w:tcPr>
            <w:tcW w:w="2338" w:type="dxa"/>
          </w:tcPr>
          <w:p w14:paraId="37018A53" w14:textId="77777777" w:rsidR="001559E5" w:rsidRPr="00B121C1" w:rsidRDefault="001559E5" w:rsidP="00474C55">
            <w:pPr>
              <w:pStyle w:val="Tablewhite"/>
              <w:jc w:val="center"/>
              <w:rPr>
                <w:rFonts w:cstheme="minorHAnsi"/>
                <w:b w:val="0"/>
                <w:sz w:val="20"/>
                <w:szCs w:val="20"/>
                <w:lang w:val="en-US"/>
              </w:rPr>
            </w:pPr>
            <w:r w:rsidRPr="002333BA">
              <w:rPr>
                <w:rFonts w:cstheme="minorHAnsi"/>
                <w:sz w:val="20"/>
                <w:szCs w:val="20"/>
                <w:lang w:val="en-US"/>
              </w:rPr>
              <w:t>Comments</w:t>
            </w:r>
          </w:p>
        </w:tc>
      </w:tr>
      <w:tr w:rsidR="008B2928" w:rsidRPr="00AE3C3C" w14:paraId="28C5DB95" w14:textId="77777777" w:rsidTr="00B121C1">
        <w:trPr>
          <w:cnfStyle w:val="000000100000" w:firstRow="0" w:lastRow="0" w:firstColumn="0" w:lastColumn="0" w:oddVBand="0" w:evenVBand="0" w:oddHBand="1" w:evenHBand="0" w:firstRowFirstColumn="0" w:firstRowLastColumn="0" w:lastRowFirstColumn="0" w:lastRowLastColumn="0"/>
          <w:trHeight w:val="274"/>
        </w:trPr>
        <w:tc>
          <w:tcPr>
            <w:tcW w:w="1788" w:type="dxa"/>
          </w:tcPr>
          <w:p w14:paraId="7BCE9246" w14:textId="66F7D0DE" w:rsidR="008B2928" w:rsidRPr="00AE3C3C" w:rsidRDefault="008B2928" w:rsidP="008B2928">
            <w:pPr>
              <w:spacing w:after="0"/>
              <w:jc w:val="center"/>
              <w:rPr>
                <w:rFonts w:cstheme="minorHAnsi"/>
              </w:rPr>
            </w:pPr>
            <w:r w:rsidRPr="00AE3C3C">
              <w:rPr>
                <w:rFonts w:cstheme="minorHAnsi"/>
              </w:rPr>
              <w:t>0.1</w:t>
            </w:r>
          </w:p>
        </w:tc>
        <w:tc>
          <w:tcPr>
            <w:tcW w:w="1773" w:type="dxa"/>
          </w:tcPr>
          <w:p w14:paraId="3ECE6FF4" w14:textId="2EE556EB" w:rsidR="008B2928" w:rsidRPr="00AE3C3C" w:rsidRDefault="00747DA4" w:rsidP="008B2928">
            <w:pPr>
              <w:spacing w:after="0"/>
              <w:jc w:val="center"/>
              <w:rPr>
                <w:rFonts w:cstheme="minorHAnsi"/>
              </w:rPr>
            </w:pPr>
            <w:r>
              <w:rPr>
                <w:rFonts w:cstheme="minorHAnsi"/>
              </w:rPr>
              <w:t>04</w:t>
            </w:r>
            <w:r w:rsidR="008827FE">
              <w:rPr>
                <w:rFonts w:cstheme="minorHAnsi"/>
              </w:rPr>
              <w:t>-</w:t>
            </w:r>
            <w:r w:rsidR="00445C45">
              <w:rPr>
                <w:rFonts w:cstheme="minorHAnsi"/>
              </w:rPr>
              <w:t>Jan</w:t>
            </w:r>
            <w:r w:rsidR="008827FE">
              <w:rPr>
                <w:rFonts w:cstheme="minorHAnsi"/>
              </w:rPr>
              <w:t>-</w:t>
            </w:r>
            <w:r w:rsidR="008B2928" w:rsidRPr="00AE3C3C">
              <w:rPr>
                <w:rFonts w:cstheme="minorHAnsi"/>
              </w:rPr>
              <w:t>202</w:t>
            </w:r>
            <w:r w:rsidR="00445C45">
              <w:rPr>
                <w:rFonts w:cstheme="minorHAnsi"/>
              </w:rPr>
              <w:t>1</w:t>
            </w:r>
          </w:p>
        </w:tc>
        <w:tc>
          <w:tcPr>
            <w:tcW w:w="3274" w:type="dxa"/>
          </w:tcPr>
          <w:p w14:paraId="10A9CC78" w14:textId="07F8E4D2" w:rsidR="008B2928" w:rsidRPr="00AE3C3C" w:rsidRDefault="001E29BD" w:rsidP="008B2928">
            <w:pPr>
              <w:spacing w:after="0"/>
              <w:jc w:val="center"/>
              <w:rPr>
                <w:rFonts w:asciiTheme="minorHAnsi" w:hAnsiTheme="minorHAnsi" w:cstheme="minorHAnsi"/>
              </w:rPr>
            </w:pPr>
            <w:r>
              <w:rPr>
                <w:rFonts w:asciiTheme="minorHAnsi" w:hAnsiTheme="minorHAnsi" w:cstheme="minorHAnsi"/>
              </w:rPr>
              <w:t>Ajinkya Chavan</w:t>
            </w:r>
          </w:p>
        </w:tc>
        <w:tc>
          <w:tcPr>
            <w:tcW w:w="2338" w:type="dxa"/>
          </w:tcPr>
          <w:p w14:paraId="5D15CF7D" w14:textId="6D25BEA2" w:rsidR="008B2928" w:rsidRPr="00AE3C3C" w:rsidRDefault="008B2928" w:rsidP="00B0362F">
            <w:pPr>
              <w:spacing w:after="0"/>
              <w:rPr>
                <w:rFonts w:asciiTheme="minorHAnsi" w:hAnsiTheme="minorHAnsi" w:cstheme="minorHAnsi"/>
              </w:rPr>
            </w:pPr>
            <w:r w:rsidRPr="00AE3C3C">
              <w:rPr>
                <w:rFonts w:asciiTheme="minorHAnsi" w:hAnsiTheme="minorHAnsi" w:cstheme="minorHAnsi"/>
                <w:lang w:val="en-GB"/>
              </w:rPr>
              <w:t>Initial Draft</w:t>
            </w:r>
          </w:p>
        </w:tc>
      </w:tr>
      <w:tr w:rsidR="00747DA4" w:rsidRPr="00AE3C3C" w14:paraId="2E14C61E" w14:textId="77777777" w:rsidTr="00B121C1">
        <w:trPr>
          <w:trHeight w:val="244"/>
        </w:trPr>
        <w:tc>
          <w:tcPr>
            <w:tcW w:w="1788" w:type="dxa"/>
          </w:tcPr>
          <w:p w14:paraId="4985AF8E" w14:textId="7F87CDFD" w:rsidR="00747DA4" w:rsidRPr="00AE3C3C" w:rsidRDefault="00747DA4" w:rsidP="00747DA4">
            <w:pPr>
              <w:spacing w:after="0"/>
              <w:jc w:val="center"/>
              <w:rPr>
                <w:rFonts w:cstheme="minorHAnsi"/>
              </w:rPr>
            </w:pPr>
            <w:r w:rsidRPr="00AE3C3C">
              <w:rPr>
                <w:rFonts w:cstheme="minorHAnsi"/>
              </w:rPr>
              <w:t>0.</w:t>
            </w:r>
            <w:r>
              <w:rPr>
                <w:rFonts w:cstheme="minorHAnsi"/>
              </w:rPr>
              <w:t>2</w:t>
            </w:r>
          </w:p>
        </w:tc>
        <w:tc>
          <w:tcPr>
            <w:tcW w:w="1773" w:type="dxa"/>
          </w:tcPr>
          <w:p w14:paraId="28ACBEEB" w14:textId="0D3DFE40" w:rsidR="00747DA4" w:rsidRPr="00AE3C3C" w:rsidRDefault="00747DA4" w:rsidP="00747DA4">
            <w:pPr>
              <w:spacing w:after="0"/>
              <w:jc w:val="center"/>
              <w:rPr>
                <w:rFonts w:cstheme="minorHAnsi"/>
              </w:rPr>
            </w:pPr>
            <w:r>
              <w:rPr>
                <w:rFonts w:cstheme="minorHAnsi"/>
              </w:rPr>
              <w:t>06-Jan-</w:t>
            </w:r>
            <w:r w:rsidRPr="00AE3C3C">
              <w:rPr>
                <w:rFonts w:cstheme="minorHAnsi"/>
              </w:rPr>
              <w:t>202</w:t>
            </w:r>
            <w:r>
              <w:rPr>
                <w:rFonts w:cstheme="minorHAnsi"/>
              </w:rPr>
              <w:t>1</w:t>
            </w:r>
          </w:p>
        </w:tc>
        <w:tc>
          <w:tcPr>
            <w:tcW w:w="3274" w:type="dxa"/>
          </w:tcPr>
          <w:p w14:paraId="0624F92B" w14:textId="3E924A87" w:rsidR="00747DA4" w:rsidRPr="00AE3C3C" w:rsidRDefault="00747DA4" w:rsidP="00747DA4">
            <w:pPr>
              <w:spacing w:after="0"/>
              <w:jc w:val="center"/>
              <w:rPr>
                <w:rFonts w:asciiTheme="minorHAnsi" w:hAnsiTheme="minorHAnsi" w:cstheme="minorHAnsi"/>
              </w:rPr>
            </w:pPr>
            <w:r>
              <w:rPr>
                <w:rFonts w:asciiTheme="minorHAnsi" w:hAnsiTheme="minorHAnsi" w:cstheme="minorHAnsi"/>
              </w:rPr>
              <w:t>Ajinkya Chavan</w:t>
            </w:r>
          </w:p>
        </w:tc>
        <w:tc>
          <w:tcPr>
            <w:tcW w:w="2338" w:type="dxa"/>
          </w:tcPr>
          <w:p w14:paraId="53779826" w14:textId="10A253E8" w:rsidR="00747DA4" w:rsidRPr="00AE3C3C" w:rsidRDefault="00747DA4" w:rsidP="00747DA4">
            <w:pPr>
              <w:pStyle w:val="ListParagraph"/>
              <w:ind w:left="0"/>
              <w:rPr>
                <w:rFonts w:asciiTheme="minorHAnsi" w:hAnsiTheme="minorHAnsi" w:cstheme="minorHAnsi"/>
                <w:szCs w:val="20"/>
              </w:rPr>
            </w:pPr>
            <w:r>
              <w:rPr>
                <w:rFonts w:asciiTheme="minorHAnsi" w:hAnsiTheme="minorHAnsi" w:cstheme="minorHAnsi"/>
                <w:lang w:val="en-GB"/>
              </w:rPr>
              <w:t>Updated Section 2 to 4</w:t>
            </w:r>
          </w:p>
        </w:tc>
      </w:tr>
      <w:tr w:rsidR="00747DA4" w:rsidRPr="00AE3C3C" w14:paraId="5723B474" w14:textId="77777777" w:rsidTr="00B121C1">
        <w:trPr>
          <w:cnfStyle w:val="000000100000" w:firstRow="0" w:lastRow="0" w:firstColumn="0" w:lastColumn="0" w:oddVBand="0" w:evenVBand="0" w:oddHBand="1" w:evenHBand="0" w:firstRowFirstColumn="0" w:firstRowLastColumn="0" w:lastRowFirstColumn="0" w:lastRowLastColumn="0"/>
          <w:trHeight w:val="244"/>
        </w:trPr>
        <w:tc>
          <w:tcPr>
            <w:tcW w:w="1788" w:type="dxa"/>
          </w:tcPr>
          <w:p w14:paraId="6E013E58" w14:textId="15623B54" w:rsidR="00747DA4" w:rsidRPr="00AE3C3C" w:rsidRDefault="00747DA4" w:rsidP="00747DA4">
            <w:pPr>
              <w:spacing w:after="0"/>
              <w:jc w:val="center"/>
              <w:rPr>
                <w:rFonts w:cstheme="minorHAnsi"/>
              </w:rPr>
            </w:pPr>
            <w:r>
              <w:rPr>
                <w:rFonts w:cstheme="minorHAnsi"/>
              </w:rPr>
              <w:t>1</w:t>
            </w:r>
            <w:r w:rsidRPr="00AE3C3C">
              <w:rPr>
                <w:rFonts w:cstheme="minorHAnsi"/>
              </w:rPr>
              <w:t>.</w:t>
            </w:r>
            <w:r>
              <w:rPr>
                <w:rFonts w:cstheme="minorHAnsi"/>
              </w:rPr>
              <w:t>0</w:t>
            </w:r>
          </w:p>
        </w:tc>
        <w:tc>
          <w:tcPr>
            <w:tcW w:w="1773" w:type="dxa"/>
          </w:tcPr>
          <w:p w14:paraId="40C1A0D1" w14:textId="47265184" w:rsidR="00747DA4" w:rsidRPr="00AE3C3C" w:rsidRDefault="00747DA4" w:rsidP="00747DA4">
            <w:pPr>
              <w:spacing w:after="0"/>
              <w:jc w:val="center"/>
              <w:rPr>
                <w:rFonts w:cstheme="minorHAnsi"/>
              </w:rPr>
            </w:pPr>
            <w:r>
              <w:rPr>
                <w:rFonts w:cstheme="minorHAnsi"/>
              </w:rPr>
              <w:t>09-Jan-</w:t>
            </w:r>
            <w:r w:rsidRPr="00AE3C3C">
              <w:rPr>
                <w:rFonts w:cstheme="minorHAnsi"/>
              </w:rPr>
              <w:t>202</w:t>
            </w:r>
            <w:r>
              <w:rPr>
                <w:rFonts w:cstheme="minorHAnsi"/>
              </w:rPr>
              <w:t>1</w:t>
            </w:r>
          </w:p>
        </w:tc>
        <w:tc>
          <w:tcPr>
            <w:tcW w:w="3274" w:type="dxa"/>
          </w:tcPr>
          <w:p w14:paraId="5F434CAA" w14:textId="4A20EE69" w:rsidR="00747DA4" w:rsidRPr="00AE3C3C" w:rsidRDefault="00747DA4" w:rsidP="00747DA4">
            <w:pPr>
              <w:spacing w:after="0"/>
              <w:jc w:val="center"/>
              <w:rPr>
                <w:rFonts w:asciiTheme="minorHAnsi" w:hAnsiTheme="minorHAnsi" w:cstheme="minorHAnsi"/>
              </w:rPr>
            </w:pPr>
            <w:r>
              <w:rPr>
                <w:rFonts w:asciiTheme="minorHAnsi" w:hAnsiTheme="minorHAnsi" w:cstheme="minorHAnsi"/>
              </w:rPr>
              <w:t>Ajinkya Chavan</w:t>
            </w:r>
          </w:p>
        </w:tc>
        <w:tc>
          <w:tcPr>
            <w:tcW w:w="2338" w:type="dxa"/>
          </w:tcPr>
          <w:p w14:paraId="33E0EE53" w14:textId="3683EBA8" w:rsidR="00747DA4" w:rsidRPr="00AE3C3C" w:rsidRDefault="00747DA4" w:rsidP="00747DA4">
            <w:pPr>
              <w:pStyle w:val="ListParagraph"/>
              <w:ind w:left="0"/>
              <w:rPr>
                <w:rFonts w:asciiTheme="minorHAnsi" w:hAnsiTheme="minorHAnsi" w:cstheme="minorHAnsi"/>
                <w:szCs w:val="20"/>
              </w:rPr>
            </w:pPr>
            <w:r>
              <w:rPr>
                <w:rFonts w:asciiTheme="minorHAnsi" w:hAnsiTheme="minorHAnsi" w:cstheme="minorHAnsi"/>
                <w:lang w:val="en-GB"/>
              </w:rPr>
              <w:t>Updated Section 5 to 7</w:t>
            </w:r>
          </w:p>
        </w:tc>
      </w:tr>
      <w:tr w:rsidR="00747DA4" w:rsidRPr="00AE3C3C" w14:paraId="3992FB90" w14:textId="77777777" w:rsidTr="00B121C1">
        <w:trPr>
          <w:trHeight w:val="244"/>
        </w:trPr>
        <w:tc>
          <w:tcPr>
            <w:tcW w:w="1788" w:type="dxa"/>
          </w:tcPr>
          <w:p w14:paraId="0FCE98DD" w14:textId="748ABC96" w:rsidR="00747DA4" w:rsidRPr="00AE3C3C" w:rsidRDefault="00747DA4" w:rsidP="00747DA4">
            <w:pPr>
              <w:spacing w:after="0"/>
              <w:jc w:val="center"/>
              <w:rPr>
                <w:rFonts w:cstheme="minorHAnsi"/>
              </w:rPr>
            </w:pPr>
            <w:r>
              <w:rPr>
                <w:rFonts w:cstheme="minorHAnsi"/>
              </w:rPr>
              <w:t>1</w:t>
            </w:r>
            <w:r w:rsidRPr="00AE3C3C">
              <w:rPr>
                <w:rFonts w:cstheme="minorHAnsi"/>
              </w:rPr>
              <w:t>.</w:t>
            </w:r>
            <w:r>
              <w:rPr>
                <w:rFonts w:cstheme="minorHAnsi"/>
              </w:rPr>
              <w:t>1</w:t>
            </w:r>
          </w:p>
        </w:tc>
        <w:tc>
          <w:tcPr>
            <w:tcW w:w="1773" w:type="dxa"/>
          </w:tcPr>
          <w:p w14:paraId="03CB1E25" w14:textId="55847808" w:rsidR="00747DA4" w:rsidRPr="00AE3C3C" w:rsidRDefault="00747DA4" w:rsidP="00747DA4">
            <w:pPr>
              <w:spacing w:after="0"/>
              <w:jc w:val="center"/>
              <w:rPr>
                <w:rFonts w:cstheme="minorHAnsi"/>
              </w:rPr>
            </w:pPr>
            <w:r>
              <w:rPr>
                <w:rFonts w:cstheme="minorHAnsi"/>
              </w:rPr>
              <w:t>11-Jan-</w:t>
            </w:r>
            <w:r w:rsidRPr="00AE3C3C">
              <w:rPr>
                <w:rFonts w:cstheme="minorHAnsi"/>
              </w:rPr>
              <w:t>202</w:t>
            </w:r>
            <w:r>
              <w:rPr>
                <w:rFonts w:cstheme="minorHAnsi"/>
              </w:rPr>
              <w:t>1</w:t>
            </w:r>
          </w:p>
        </w:tc>
        <w:tc>
          <w:tcPr>
            <w:tcW w:w="3274" w:type="dxa"/>
          </w:tcPr>
          <w:p w14:paraId="22502C56" w14:textId="52B6DA45" w:rsidR="00747DA4" w:rsidRPr="00AE3C3C" w:rsidRDefault="00747DA4" w:rsidP="00747DA4">
            <w:pPr>
              <w:spacing w:after="0"/>
              <w:jc w:val="center"/>
              <w:rPr>
                <w:rFonts w:asciiTheme="minorHAnsi" w:hAnsiTheme="minorHAnsi" w:cstheme="minorHAnsi"/>
              </w:rPr>
            </w:pPr>
            <w:r>
              <w:rPr>
                <w:rFonts w:asciiTheme="minorHAnsi" w:hAnsiTheme="minorHAnsi" w:cstheme="minorHAnsi"/>
              </w:rPr>
              <w:t>Ajinkya Chavan/Anjali Patil</w:t>
            </w:r>
          </w:p>
        </w:tc>
        <w:tc>
          <w:tcPr>
            <w:tcW w:w="2338" w:type="dxa"/>
          </w:tcPr>
          <w:p w14:paraId="78C1B03D" w14:textId="7C49603A" w:rsidR="00747DA4" w:rsidRPr="00AE3C3C" w:rsidRDefault="00747DA4" w:rsidP="00747DA4">
            <w:pPr>
              <w:pStyle w:val="ListParagraph"/>
              <w:ind w:left="0"/>
              <w:rPr>
                <w:rFonts w:asciiTheme="minorHAnsi" w:hAnsiTheme="minorHAnsi" w:cstheme="minorHAnsi"/>
                <w:szCs w:val="20"/>
              </w:rPr>
            </w:pPr>
            <w:r>
              <w:rPr>
                <w:rFonts w:asciiTheme="minorHAnsi" w:hAnsiTheme="minorHAnsi" w:cstheme="minorHAnsi"/>
                <w:lang w:val="en-GB"/>
              </w:rPr>
              <w:t>Updated section 8</w:t>
            </w:r>
          </w:p>
        </w:tc>
      </w:tr>
      <w:tr w:rsidR="00747DA4" w:rsidRPr="00AE3C3C" w14:paraId="05779913" w14:textId="77777777" w:rsidTr="00B121C1">
        <w:trPr>
          <w:cnfStyle w:val="000000100000" w:firstRow="0" w:lastRow="0" w:firstColumn="0" w:lastColumn="0" w:oddVBand="0" w:evenVBand="0" w:oddHBand="1" w:evenHBand="0" w:firstRowFirstColumn="0" w:firstRowLastColumn="0" w:lastRowFirstColumn="0" w:lastRowLastColumn="0"/>
          <w:trHeight w:val="244"/>
        </w:trPr>
        <w:tc>
          <w:tcPr>
            <w:tcW w:w="1788" w:type="dxa"/>
          </w:tcPr>
          <w:p w14:paraId="56C99043" w14:textId="1F78BD8F" w:rsidR="00747DA4" w:rsidRPr="00AE3C3C" w:rsidRDefault="00747DA4" w:rsidP="00747DA4">
            <w:pPr>
              <w:spacing w:after="0"/>
              <w:jc w:val="center"/>
              <w:rPr>
                <w:rFonts w:cstheme="minorHAnsi"/>
              </w:rPr>
            </w:pPr>
            <w:r>
              <w:rPr>
                <w:rFonts w:cstheme="minorHAnsi"/>
              </w:rPr>
              <w:t>1</w:t>
            </w:r>
            <w:r w:rsidRPr="00AE3C3C">
              <w:rPr>
                <w:rFonts w:cstheme="minorHAnsi"/>
              </w:rPr>
              <w:t>.</w:t>
            </w:r>
            <w:r>
              <w:rPr>
                <w:rFonts w:cstheme="minorHAnsi"/>
              </w:rPr>
              <w:t>2</w:t>
            </w:r>
          </w:p>
        </w:tc>
        <w:tc>
          <w:tcPr>
            <w:tcW w:w="1773" w:type="dxa"/>
          </w:tcPr>
          <w:p w14:paraId="0DB04916" w14:textId="4DD54979" w:rsidR="00747DA4" w:rsidRPr="00AE3C3C" w:rsidRDefault="00747DA4" w:rsidP="00747DA4">
            <w:pPr>
              <w:spacing w:after="0"/>
              <w:jc w:val="center"/>
              <w:rPr>
                <w:rFonts w:cstheme="minorHAnsi"/>
              </w:rPr>
            </w:pPr>
            <w:r>
              <w:rPr>
                <w:rFonts w:cstheme="minorHAnsi"/>
              </w:rPr>
              <w:t>12-Jan-</w:t>
            </w:r>
            <w:r w:rsidRPr="00AE3C3C">
              <w:rPr>
                <w:rFonts w:cstheme="minorHAnsi"/>
              </w:rPr>
              <w:t>202</w:t>
            </w:r>
            <w:r>
              <w:rPr>
                <w:rFonts w:cstheme="minorHAnsi"/>
              </w:rPr>
              <w:t>1</w:t>
            </w:r>
          </w:p>
        </w:tc>
        <w:tc>
          <w:tcPr>
            <w:tcW w:w="3274" w:type="dxa"/>
          </w:tcPr>
          <w:p w14:paraId="3EF0964D" w14:textId="63BA2757" w:rsidR="00747DA4" w:rsidRPr="00AE3C3C" w:rsidRDefault="00747DA4" w:rsidP="00747DA4">
            <w:pPr>
              <w:spacing w:after="0"/>
              <w:jc w:val="center"/>
              <w:rPr>
                <w:rFonts w:asciiTheme="minorHAnsi" w:hAnsiTheme="minorHAnsi" w:cstheme="minorHAnsi"/>
              </w:rPr>
            </w:pPr>
            <w:r>
              <w:rPr>
                <w:rFonts w:asciiTheme="minorHAnsi" w:hAnsiTheme="minorHAnsi" w:cstheme="minorHAnsi"/>
              </w:rPr>
              <w:t>Ajinkya Chavan/Anjali Patil</w:t>
            </w:r>
          </w:p>
        </w:tc>
        <w:tc>
          <w:tcPr>
            <w:tcW w:w="2338" w:type="dxa"/>
          </w:tcPr>
          <w:p w14:paraId="2EC2E27D" w14:textId="1CEC2B4B" w:rsidR="00747DA4" w:rsidRPr="00AE3C3C" w:rsidRDefault="00747DA4" w:rsidP="00747DA4">
            <w:pPr>
              <w:pStyle w:val="ListParagraph"/>
              <w:ind w:left="0"/>
              <w:rPr>
                <w:rFonts w:asciiTheme="minorHAnsi" w:hAnsiTheme="minorHAnsi" w:cstheme="minorHAnsi"/>
                <w:szCs w:val="20"/>
              </w:rPr>
            </w:pPr>
            <w:r>
              <w:rPr>
                <w:rFonts w:asciiTheme="minorHAnsi" w:hAnsiTheme="minorHAnsi" w:cstheme="minorHAnsi"/>
                <w:lang w:val="en-GB"/>
              </w:rPr>
              <w:t>Added content to sections 7 and 8</w:t>
            </w:r>
          </w:p>
        </w:tc>
      </w:tr>
      <w:tr w:rsidR="00747DA4" w:rsidRPr="00AE3C3C" w14:paraId="7E695B74" w14:textId="77777777" w:rsidTr="00B121C1">
        <w:trPr>
          <w:trHeight w:val="244"/>
        </w:trPr>
        <w:tc>
          <w:tcPr>
            <w:tcW w:w="1788" w:type="dxa"/>
          </w:tcPr>
          <w:p w14:paraId="241C365C" w14:textId="51AF765B" w:rsidR="00747DA4" w:rsidRPr="00AE3C3C" w:rsidRDefault="004B0B02" w:rsidP="00747DA4">
            <w:pPr>
              <w:spacing w:after="0"/>
              <w:jc w:val="center"/>
              <w:rPr>
                <w:rFonts w:cstheme="minorHAnsi"/>
              </w:rPr>
            </w:pPr>
            <w:ins w:id="10" w:author="Rowden_Wesley_E" w:date="2021-02-22T15:22:00Z">
              <w:r>
                <w:rPr>
                  <w:rFonts w:cstheme="minorHAnsi"/>
                </w:rPr>
                <w:t>1.4.</w:t>
              </w:r>
            </w:ins>
            <w:ins w:id="11" w:author="Rowden_Wesley_E" w:date="2021-02-22T15:23:00Z">
              <w:r>
                <w:rPr>
                  <w:rFonts w:cstheme="minorHAnsi"/>
                </w:rPr>
                <w:t>1</w:t>
              </w:r>
            </w:ins>
          </w:p>
        </w:tc>
        <w:tc>
          <w:tcPr>
            <w:tcW w:w="1773" w:type="dxa"/>
          </w:tcPr>
          <w:p w14:paraId="695E2A2E" w14:textId="24F1D6E6" w:rsidR="00747DA4" w:rsidRPr="00AE3C3C" w:rsidRDefault="004B0B02" w:rsidP="00747DA4">
            <w:pPr>
              <w:spacing w:after="0"/>
              <w:jc w:val="center"/>
              <w:rPr>
                <w:rFonts w:cstheme="minorHAnsi"/>
              </w:rPr>
            </w:pPr>
            <w:ins w:id="12" w:author="Rowden_Wesley_E" w:date="2021-02-22T15:23:00Z">
              <w:r>
                <w:rPr>
                  <w:rFonts w:cstheme="minorHAnsi"/>
                </w:rPr>
                <w:t>22-Feb-2021</w:t>
              </w:r>
            </w:ins>
          </w:p>
        </w:tc>
        <w:tc>
          <w:tcPr>
            <w:tcW w:w="3274" w:type="dxa"/>
          </w:tcPr>
          <w:p w14:paraId="5C8520D8" w14:textId="52E517EF" w:rsidR="00747DA4" w:rsidRPr="00AE3C3C" w:rsidRDefault="004B0B02" w:rsidP="00747DA4">
            <w:pPr>
              <w:spacing w:after="0"/>
              <w:jc w:val="center"/>
              <w:rPr>
                <w:rFonts w:asciiTheme="minorHAnsi" w:hAnsiTheme="minorHAnsi" w:cstheme="minorHAnsi"/>
              </w:rPr>
            </w:pPr>
            <w:ins w:id="13" w:author="Rowden_Wesley_E" w:date="2021-02-22T15:23:00Z">
              <w:r>
                <w:rPr>
                  <w:rFonts w:asciiTheme="minorHAnsi" w:hAnsiTheme="minorHAnsi" w:cstheme="minorHAnsi"/>
                </w:rPr>
                <w:t>Wes Rowden</w:t>
              </w:r>
            </w:ins>
          </w:p>
        </w:tc>
        <w:tc>
          <w:tcPr>
            <w:tcW w:w="2338" w:type="dxa"/>
          </w:tcPr>
          <w:p w14:paraId="7A49DB27" w14:textId="7888D9BB" w:rsidR="00747DA4" w:rsidRPr="00BC1525" w:rsidRDefault="004B0B02" w:rsidP="00747DA4">
            <w:pPr>
              <w:jc w:val="left"/>
              <w:rPr>
                <w:rFonts w:asciiTheme="minorHAnsi" w:hAnsiTheme="minorHAnsi" w:cstheme="minorHAnsi"/>
              </w:rPr>
            </w:pPr>
            <w:ins w:id="14" w:author="Rowden_Wesley_E" w:date="2021-02-22T15:23:00Z">
              <w:r>
                <w:rPr>
                  <w:rFonts w:asciiTheme="minorHAnsi" w:hAnsiTheme="minorHAnsi" w:cstheme="minorHAnsi"/>
                </w:rPr>
                <w:t xml:space="preserve">WT </w:t>
              </w:r>
            </w:ins>
            <w:ins w:id="15" w:author="Rowden_Wesley_E" w:date="2021-02-22T15:24:00Z">
              <w:r>
                <w:rPr>
                  <w:rFonts w:asciiTheme="minorHAnsi" w:hAnsiTheme="minorHAnsi" w:cstheme="minorHAnsi"/>
                </w:rPr>
                <w:t>114373, 113965</w:t>
              </w:r>
            </w:ins>
          </w:p>
        </w:tc>
      </w:tr>
    </w:tbl>
    <w:p w14:paraId="58382233" w14:textId="77777777" w:rsidR="001559E5" w:rsidRPr="00AE3C3C" w:rsidRDefault="001559E5" w:rsidP="006E0668">
      <w:pPr>
        <w:rPr>
          <w:rFonts w:asciiTheme="minorHAnsi" w:hAnsiTheme="minorHAnsi" w:cstheme="minorHAnsi"/>
        </w:rPr>
      </w:pPr>
    </w:p>
    <w:p w14:paraId="7C84F67C" w14:textId="77777777" w:rsidR="001559E5" w:rsidRPr="00AE3C3C" w:rsidRDefault="001559E5" w:rsidP="00B61CF8">
      <w:pPr>
        <w:pStyle w:val="Heading2"/>
        <w:numPr>
          <w:ilvl w:val="0"/>
          <w:numId w:val="0"/>
        </w:numPr>
      </w:pPr>
      <w:bookmarkStart w:id="16" w:name="_Toc15406036"/>
      <w:bookmarkStart w:id="17" w:name="_Toc61521711"/>
      <w:r w:rsidRPr="00AE3C3C">
        <w:t>Review History</w:t>
      </w:r>
      <w:bookmarkEnd w:id="16"/>
      <w:bookmarkEnd w:id="17"/>
    </w:p>
    <w:tbl>
      <w:tblPr>
        <w:tblStyle w:val="GridTable4-Accent1"/>
        <w:tblW w:w="9175" w:type="dxa"/>
        <w:tblLook w:val="0420" w:firstRow="1" w:lastRow="0" w:firstColumn="0" w:lastColumn="0" w:noHBand="0" w:noVBand="1"/>
      </w:tblPr>
      <w:tblGrid>
        <w:gridCol w:w="2335"/>
        <w:gridCol w:w="1620"/>
        <w:gridCol w:w="5220"/>
      </w:tblGrid>
      <w:tr w:rsidR="001559E5" w:rsidRPr="008827FE" w14:paraId="2F28F7C7" w14:textId="77777777" w:rsidTr="00B121C1">
        <w:trPr>
          <w:cnfStyle w:val="100000000000" w:firstRow="1" w:lastRow="0" w:firstColumn="0" w:lastColumn="0" w:oddVBand="0" w:evenVBand="0" w:oddHBand="0" w:evenHBand="0" w:firstRowFirstColumn="0" w:firstRowLastColumn="0" w:lastRowFirstColumn="0" w:lastRowLastColumn="0"/>
        </w:trPr>
        <w:tc>
          <w:tcPr>
            <w:tcW w:w="2335" w:type="dxa"/>
          </w:tcPr>
          <w:p w14:paraId="13F0EBD6" w14:textId="77777777" w:rsidR="001559E5" w:rsidRPr="00B121C1" w:rsidRDefault="001559E5" w:rsidP="00C37313">
            <w:pPr>
              <w:pStyle w:val="Tablewhite"/>
              <w:jc w:val="center"/>
              <w:rPr>
                <w:rFonts w:cstheme="minorHAnsi"/>
                <w:b w:val="0"/>
                <w:sz w:val="20"/>
                <w:szCs w:val="20"/>
                <w:lang w:val="en-US"/>
              </w:rPr>
            </w:pPr>
            <w:r w:rsidRPr="002333BA">
              <w:rPr>
                <w:rFonts w:cstheme="minorHAnsi"/>
                <w:sz w:val="20"/>
                <w:szCs w:val="20"/>
                <w:lang w:val="en-US"/>
              </w:rPr>
              <w:t>Version</w:t>
            </w:r>
          </w:p>
        </w:tc>
        <w:tc>
          <w:tcPr>
            <w:tcW w:w="1620" w:type="dxa"/>
          </w:tcPr>
          <w:p w14:paraId="1C941CBA" w14:textId="77777777" w:rsidR="001559E5" w:rsidRPr="00B121C1" w:rsidRDefault="001559E5" w:rsidP="00C37313">
            <w:pPr>
              <w:pStyle w:val="Tablewhite"/>
              <w:jc w:val="center"/>
              <w:rPr>
                <w:rFonts w:cstheme="minorHAnsi"/>
                <w:b w:val="0"/>
                <w:sz w:val="20"/>
                <w:szCs w:val="20"/>
                <w:lang w:val="en-US"/>
              </w:rPr>
            </w:pPr>
            <w:r w:rsidRPr="002333BA">
              <w:rPr>
                <w:rFonts w:cstheme="minorHAnsi"/>
                <w:sz w:val="20"/>
                <w:szCs w:val="20"/>
                <w:lang w:val="en-US"/>
              </w:rPr>
              <w:t>Reviewed By</w:t>
            </w:r>
          </w:p>
        </w:tc>
        <w:tc>
          <w:tcPr>
            <w:tcW w:w="5220" w:type="dxa"/>
          </w:tcPr>
          <w:p w14:paraId="791ED6F2" w14:textId="77777777" w:rsidR="001559E5" w:rsidRPr="00B121C1" w:rsidRDefault="001559E5" w:rsidP="00C37313">
            <w:pPr>
              <w:pStyle w:val="Tablewhite"/>
              <w:jc w:val="center"/>
              <w:rPr>
                <w:rFonts w:cstheme="minorHAnsi"/>
                <w:b w:val="0"/>
                <w:sz w:val="20"/>
                <w:szCs w:val="20"/>
                <w:lang w:val="en-US"/>
              </w:rPr>
            </w:pPr>
            <w:r w:rsidRPr="002333BA">
              <w:rPr>
                <w:rFonts w:cstheme="minorHAnsi"/>
                <w:sz w:val="20"/>
                <w:szCs w:val="20"/>
                <w:lang w:val="en-US"/>
              </w:rPr>
              <w:t>Date</w:t>
            </w:r>
          </w:p>
        </w:tc>
      </w:tr>
      <w:tr w:rsidR="001559E5" w:rsidRPr="008827FE" w14:paraId="34015279" w14:textId="77777777" w:rsidTr="00B121C1">
        <w:trPr>
          <w:cnfStyle w:val="000000100000" w:firstRow="0" w:lastRow="0" w:firstColumn="0" w:lastColumn="0" w:oddVBand="0" w:evenVBand="0" w:oddHBand="1" w:evenHBand="0" w:firstRowFirstColumn="0" w:firstRowLastColumn="0" w:lastRowFirstColumn="0" w:lastRowLastColumn="0"/>
          <w:trHeight w:val="179"/>
        </w:trPr>
        <w:tc>
          <w:tcPr>
            <w:tcW w:w="2335" w:type="dxa"/>
          </w:tcPr>
          <w:p w14:paraId="51B65C7E" w14:textId="6F52EBEE" w:rsidR="001559E5" w:rsidRPr="00B121C1" w:rsidRDefault="001E29BD" w:rsidP="008827FE">
            <w:pPr>
              <w:pStyle w:val="Tablewhite"/>
              <w:jc w:val="center"/>
              <w:rPr>
                <w:rFonts w:cstheme="minorHAnsi"/>
                <w:b/>
                <w:bCs/>
                <w:color w:val="000000" w:themeColor="text1"/>
                <w:sz w:val="20"/>
                <w:szCs w:val="20"/>
                <w:lang w:val="en-US"/>
              </w:rPr>
            </w:pPr>
            <w:r w:rsidRPr="00B121C1">
              <w:rPr>
                <w:rFonts w:cstheme="minorHAnsi"/>
                <w:color w:val="000000" w:themeColor="text1"/>
              </w:rPr>
              <w:t>1.3</w:t>
            </w:r>
          </w:p>
        </w:tc>
        <w:tc>
          <w:tcPr>
            <w:tcW w:w="1620" w:type="dxa"/>
          </w:tcPr>
          <w:p w14:paraId="5C072763" w14:textId="2BA266DD" w:rsidR="001559E5" w:rsidRPr="00B121C1" w:rsidRDefault="001E29BD" w:rsidP="008827FE">
            <w:pPr>
              <w:pStyle w:val="Tablewhite"/>
              <w:jc w:val="center"/>
              <w:rPr>
                <w:rFonts w:cstheme="minorHAnsi"/>
                <w:b/>
                <w:bCs/>
                <w:color w:val="000000" w:themeColor="text1"/>
                <w:sz w:val="20"/>
                <w:szCs w:val="20"/>
                <w:lang w:val="en-US"/>
              </w:rPr>
            </w:pPr>
            <w:r w:rsidRPr="00B121C1">
              <w:rPr>
                <w:rFonts w:cstheme="minorHAnsi"/>
                <w:b/>
                <w:bCs/>
                <w:color w:val="000000" w:themeColor="text1"/>
                <w:sz w:val="20"/>
                <w:szCs w:val="20"/>
                <w:lang w:val="en-US"/>
              </w:rPr>
              <w:t>Sai Mulam</w:t>
            </w:r>
          </w:p>
        </w:tc>
        <w:tc>
          <w:tcPr>
            <w:tcW w:w="5220" w:type="dxa"/>
          </w:tcPr>
          <w:p w14:paraId="197EE419" w14:textId="039DD3B2" w:rsidR="001559E5" w:rsidRPr="00747DA4" w:rsidRDefault="00747DA4" w:rsidP="008827FE">
            <w:pPr>
              <w:pStyle w:val="Tablewhite"/>
              <w:jc w:val="center"/>
              <w:rPr>
                <w:rFonts w:cstheme="minorHAnsi"/>
                <w:color w:val="000000" w:themeColor="text1"/>
                <w:sz w:val="20"/>
                <w:szCs w:val="20"/>
                <w:lang w:val="en-US"/>
              </w:rPr>
            </w:pPr>
            <w:r w:rsidRPr="00747DA4">
              <w:rPr>
                <w:rFonts w:cstheme="minorHAnsi"/>
                <w:color w:val="000000" w:themeColor="text1"/>
                <w:sz w:val="20"/>
                <w:szCs w:val="20"/>
                <w:lang w:val="en-US"/>
              </w:rPr>
              <w:t>1</w:t>
            </w:r>
            <w:r>
              <w:rPr>
                <w:rFonts w:cstheme="minorHAnsi"/>
                <w:color w:val="000000" w:themeColor="text1"/>
                <w:sz w:val="20"/>
                <w:szCs w:val="20"/>
                <w:lang w:val="en-US"/>
              </w:rPr>
              <w:t>2</w:t>
            </w:r>
            <w:r w:rsidRPr="00747DA4">
              <w:rPr>
                <w:rFonts w:cstheme="minorHAnsi"/>
                <w:color w:val="000000" w:themeColor="text1"/>
                <w:sz w:val="20"/>
                <w:szCs w:val="20"/>
                <w:lang w:val="en-US"/>
              </w:rPr>
              <w:t>-Jan-2021</w:t>
            </w:r>
          </w:p>
        </w:tc>
      </w:tr>
      <w:tr w:rsidR="001559E5" w:rsidRPr="008827FE" w14:paraId="3808361D" w14:textId="77777777" w:rsidTr="00B121C1">
        <w:tc>
          <w:tcPr>
            <w:tcW w:w="2335" w:type="dxa"/>
          </w:tcPr>
          <w:p w14:paraId="31C5B90F" w14:textId="2AD3E3B1" w:rsidR="001559E5" w:rsidRPr="00B121C1" w:rsidRDefault="00635C93" w:rsidP="008827FE">
            <w:pPr>
              <w:pStyle w:val="Tablewhite"/>
              <w:jc w:val="center"/>
              <w:rPr>
                <w:rFonts w:cstheme="minorHAnsi"/>
                <w:color w:val="000000" w:themeColor="text1"/>
                <w:sz w:val="20"/>
                <w:szCs w:val="20"/>
                <w:lang w:val="en-US"/>
              </w:rPr>
            </w:pPr>
            <w:r>
              <w:rPr>
                <w:rFonts w:cstheme="minorHAnsi"/>
                <w:color w:val="000000" w:themeColor="text1"/>
                <w:sz w:val="20"/>
                <w:szCs w:val="20"/>
                <w:lang w:val="en-US"/>
              </w:rPr>
              <w:t xml:space="preserve">1.4 </w:t>
            </w:r>
          </w:p>
        </w:tc>
        <w:tc>
          <w:tcPr>
            <w:tcW w:w="1620" w:type="dxa"/>
          </w:tcPr>
          <w:p w14:paraId="09594AC5" w14:textId="3B1E06D9" w:rsidR="001559E5" w:rsidRPr="00B121C1" w:rsidRDefault="00C332AE" w:rsidP="008827FE">
            <w:pPr>
              <w:pStyle w:val="Tablewhite"/>
              <w:jc w:val="center"/>
              <w:rPr>
                <w:rFonts w:cstheme="minorHAnsi"/>
                <w:b/>
                <w:color w:val="000000" w:themeColor="text1"/>
                <w:sz w:val="20"/>
                <w:szCs w:val="20"/>
                <w:lang w:val="en-US"/>
              </w:rPr>
            </w:pPr>
            <w:r>
              <w:rPr>
                <w:rFonts w:cstheme="minorHAnsi"/>
                <w:b/>
                <w:color w:val="000000" w:themeColor="text1"/>
                <w:sz w:val="20"/>
                <w:szCs w:val="20"/>
                <w:lang w:val="en-US"/>
              </w:rPr>
              <w:t>Vineet</w:t>
            </w:r>
            <w:r w:rsidR="00635C93" w:rsidRPr="00B121C1">
              <w:rPr>
                <w:rFonts w:cstheme="minorHAnsi"/>
                <w:b/>
                <w:color w:val="000000" w:themeColor="text1"/>
                <w:sz w:val="20"/>
                <w:szCs w:val="20"/>
                <w:lang w:val="en-US"/>
              </w:rPr>
              <w:t xml:space="preserve"> </w:t>
            </w:r>
            <w:r>
              <w:rPr>
                <w:rFonts w:cstheme="minorHAnsi"/>
                <w:b/>
                <w:color w:val="000000" w:themeColor="text1"/>
                <w:sz w:val="20"/>
                <w:szCs w:val="20"/>
                <w:lang w:val="en-US"/>
              </w:rPr>
              <w:t>Gupta</w:t>
            </w:r>
          </w:p>
        </w:tc>
        <w:tc>
          <w:tcPr>
            <w:tcW w:w="5220" w:type="dxa"/>
          </w:tcPr>
          <w:p w14:paraId="419624A2" w14:textId="1AE14FC7" w:rsidR="001559E5" w:rsidRPr="00B121C1" w:rsidRDefault="00747DA4" w:rsidP="008827FE">
            <w:pPr>
              <w:pStyle w:val="Tablewhite"/>
              <w:jc w:val="center"/>
              <w:rPr>
                <w:rFonts w:cstheme="minorHAnsi"/>
                <w:color w:val="000000" w:themeColor="text1"/>
                <w:sz w:val="20"/>
                <w:szCs w:val="20"/>
                <w:lang w:val="en-US"/>
              </w:rPr>
            </w:pPr>
            <w:r>
              <w:rPr>
                <w:rFonts w:cstheme="minorHAnsi"/>
                <w:color w:val="000000" w:themeColor="text1"/>
                <w:sz w:val="20"/>
                <w:szCs w:val="20"/>
                <w:lang w:val="en-US"/>
              </w:rPr>
              <w:t>13</w:t>
            </w:r>
            <w:r w:rsidRPr="00747DA4">
              <w:rPr>
                <w:rFonts w:cstheme="minorHAnsi"/>
                <w:color w:val="000000" w:themeColor="text1"/>
                <w:sz w:val="20"/>
                <w:szCs w:val="20"/>
                <w:lang w:val="en-US"/>
              </w:rPr>
              <w:t>-Jan-2021</w:t>
            </w:r>
          </w:p>
        </w:tc>
      </w:tr>
      <w:tr w:rsidR="001559E5" w:rsidRPr="008827FE" w14:paraId="30CA8637" w14:textId="77777777" w:rsidTr="00B121C1">
        <w:trPr>
          <w:cnfStyle w:val="000000100000" w:firstRow="0" w:lastRow="0" w:firstColumn="0" w:lastColumn="0" w:oddVBand="0" w:evenVBand="0" w:oddHBand="1" w:evenHBand="0" w:firstRowFirstColumn="0" w:firstRowLastColumn="0" w:lastRowFirstColumn="0" w:lastRowLastColumn="0"/>
        </w:trPr>
        <w:tc>
          <w:tcPr>
            <w:tcW w:w="2335" w:type="dxa"/>
          </w:tcPr>
          <w:p w14:paraId="2E10D984" w14:textId="47D0503B" w:rsidR="001559E5" w:rsidRPr="00B121C1" w:rsidRDefault="001559E5" w:rsidP="008827FE">
            <w:pPr>
              <w:pStyle w:val="Tablewhite"/>
              <w:jc w:val="center"/>
              <w:rPr>
                <w:rFonts w:cstheme="minorHAnsi"/>
                <w:b/>
                <w:bCs/>
                <w:color w:val="000000" w:themeColor="text1"/>
                <w:sz w:val="20"/>
                <w:szCs w:val="20"/>
                <w:lang w:val="en-US"/>
              </w:rPr>
            </w:pPr>
          </w:p>
        </w:tc>
        <w:tc>
          <w:tcPr>
            <w:tcW w:w="1620" w:type="dxa"/>
          </w:tcPr>
          <w:p w14:paraId="577574C5" w14:textId="6C425553" w:rsidR="001559E5" w:rsidRPr="00B121C1" w:rsidRDefault="001559E5" w:rsidP="008827FE">
            <w:pPr>
              <w:pStyle w:val="Tablewhite"/>
              <w:jc w:val="center"/>
              <w:rPr>
                <w:rFonts w:cstheme="minorHAnsi"/>
                <w:b/>
                <w:bCs/>
                <w:color w:val="000000" w:themeColor="text1"/>
                <w:sz w:val="20"/>
                <w:szCs w:val="20"/>
                <w:lang w:val="en-US"/>
              </w:rPr>
            </w:pPr>
          </w:p>
        </w:tc>
        <w:tc>
          <w:tcPr>
            <w:tcW w:w="5220" w:type="dxa"/>
          </w:tcPr>
          <w:p w14:paraId="500D7EE9" w14:textId="5D0D8F61" w:rsidR="001559E5" w:rsidRPr="00747DA4" w:rsidRDefault="001559E5" w:rsidP="008827FE">
            <w:pPr>
              <w:pStyle w:val="Tablewhite"/>
              <w:jc w:val="center"/>
              <w:rPr>
                <w:rFonts w:cstheme="minorHAnsi"/>
                <w:color w:val="000000" w:themeColor="text1"/>
                <w:sz w:val="20"/>
                <w:szCs w:val="20"/>
                <w:lang w:val="en-US"/>
              </w:rPr>
            </w:pPr>
          </w:p>
        </w:tc>
      </w:tr>
      <w:tr w:rsidR="001559E5" w:rsidRPr="008827FE" w14:paraId="27174DE7" w14:textId="77777777" w:rsidTr="00B121C1">
        <w:tc>
          <w:tcPr>
            <w:tcW w:w="2335" w:type="dxa"/>
          </w:tcPr>
          <w:p w14:paraId="648BB017" w14:textId="77777777" w:rsidR="001559E5" w:rsidRPr="00B121C1" w:rsidRDefault="001559E5" w:rsidP="008827FE">
            <w:pPr>
              <w:pStyle w:val="Tablewhite"/>
              <w:jc w:val="center"/>
              <w:rPr>
                <w:rFonts w:cstheme="minorHAnsi"/>
                <w:color w:val="000000" w:themeColor="text1"/>
                <w:sz w:val="20"/>
                <w:szCs w:val="20"/>
                <w:lang w:val="en-US"/>
              </w:rPr>
            </w:pPr>
          </w:p>
        </w:tc>
        <w:tc>
          <w:tcPr>
            <w:tcW w:w="1620" w:type="dxa"/>
          </w:tcPr>
          <w:p w14:paraId="5DEF4077" w14:textId="77777777" w:rsidR="001559E5" w:rsidRPr="00B121C1" w:rsidRDefault="001559E5" w:rsidP="008827FE">
            <w:pPr>
              <w:pStyle w:val="Tablewhite"/>
              <w:jc w:val="center"/>
              <w:rPr>
                <w:rFonts w:cstheme="minorHAnsi"/>
                <w:color w:val="000000" w:themeColor="text1"/>
                <w:sz w:val="20"/>
                <w:szCs w:val="20"/>
                <w:lang w:val="en-US"/>
              </w:rPr>
            </w:pPr>
          </w:p>
        </w:tc>
        <w:tc>
          <w:tcPr>
            <w:tcW w:w="5220" w:type="dxa"/>
          </w:tcPr>
          <w:p w14:paraId="3E88F477" w14:textId="77777777" w:rsidR="001559E5" w:rsidRPr="00B121C1" w:rsidRDefault="001559E5" w:rsidP="008827FE">
            <w:pPr>
              <w:pStyle w:val="Tablewhite"/>
              <w:jc w:val="center"/>
              <w:rPr>
                <w:rFonts w:cstheme="minorHAnsi"/>
                <w:color w:val="000000" w:themeColor="text1"/>
                <w:sz w:val="20"/>
                <w:szCs w:val="20"/>
                <w:lang w:val="en-US"/>
              </w:rPr>
            </w:pPr>
          </w:p>
        </w:tc>
      </w:tr>
      <w:tr w:rsidR="001559E5" w:rsidRPr="008827FE" w14:paraId="3EB151EF" w14:textId="77777777" w:rsidTr="00B121C1">
        <w:trPr>
          <w:cnfStyle w:val="000000100000" w:firstRow="0" w:lastRow="0" w:firstColumn="0" w:lastColumn="0" w:oddVBand="0" w:evenVBand="0" w:oddHBand="1" w:evenHBand="0" w:firstRowFirstColumn="0" w:firstRowLastColumn="0" w:lastRowFirstColumn="0" w:lastRowLastColumn="0"/>
        </w:trPr>
        <w:tc>
          <w:tcPr>
            <w:tcW w:w="2335" w:type="dxa"/>
          </w:tcPr>
          <w:p w14:paraId="44145422" w14:textId="77777777" w:rsidR="001559E5" w:rsidRPr="00B121C1" w:rsidRDefault="001559E5" w:rsidP="008827FE">
            <w:pPr>
              <w:pStyle w:val="Tablewhite"/>
              <w:jc w:val="center"/>
              <w:rPr>
                <w:rFonts w:cstheme="minorHAnsi"/>
                <w:b/>
                <w:bCs/>
                <w:color w:val="000000" w:themeColor="text1"/>
                <w:sz w:val="20"/>
                <w:szCs w:val="20"/>
                <w:lang w:val="en-US"/>
              </w:rPr>
            </w:pPr>
          </w:p>
        </w:tc>
        <w:tc>
          <w:tcPr>
            <w:tcW w:w="1620" w:type="dxa"/>
          </w:tcPr>
          <w:p w14:paraId="5AEC858D" w14:textId="77777777" w:rsidR="001559E5" w:rsidRPr="00B121C1" w:rsidRDefault="001559E5" w:rsidP="008827FE">
            <w:pPr>
              <w:pStyle w:val="Tablewhite"/>
              <w:jc w:val="center"/>
              <w:rPr>
                <w:rFonts w:cstheme="minorHAnsi"/>
                <w:b/>
                <w:bCs/>
                <w:color w:val="000000" w:themeColor="text1"/>
                <w:sz w:val="20"/>
                <w:szCs w:val="20"/>
                <w:lang w:val="en-US"/>
              </w:rPr>
            </w:pPr>
          </w:p>
        </w:tc>
        <w:tc>
          <w:tcPr>
            <w:tcW w:w="5220" w:type="dxa"/>
          </w:tcPr>
          <w:p w14:paraId="3ECC4CF6" w14:textId="77777777" w:rsidR="001559E5" w:rsidRPr="00B121C1" w:rsidRDefault="001559E5" w:rsidP="008827FE">
            <w:pPr>
              <w:pStyle w:val="Tablewhite"/>
              <w:jc w:val="center"/>
              <w:rPr>
                <w:rFonts w:cstheme="minorHAnsi"/>
                <w:b/>
                <w:bCs/>
                <w:color w:val="000000" w:themeColor="text1"/>
                <w:sz w:val="20"/>
                <w:szCs w:val="20"/>
                <w:lang w:val="en-US"/>
              </w:rPr>
            </w:pPr>
          </w:p>
        </w:tc>
      </w:tr>
    </w:tbl>
    <w:p w14:paraId="33A10C20" w14:textId="6D00E0DB" w:rsidR="001559E5" w:rsidRPr="00AE3C3C" w:rsidRDefault="001559E5" w:rsidP="00B61CF8">
      <w:pPr>
        <w:pStyle w:val="Heading2"/>
        <w:numPr>
          <w:ilvl w:val="0"/>
          <w:numId w:val="0"/>
        </w:numPr>
      </w:pPr>
      <w:bookmarkStart w:id="18" w:name="_Toc15406037"/>
      <w:bookmarkStart w:id="19" w:name="_Toc61521712"/>
      <w:r w:rsidRPr="00AE3C3C">
        <w:t>Approval History</w:t>
      </w:r>
      <w:bookmarkEnd w:id="18"/>
      <w:bookmarkEnd w:id="19"/>
    </w:p>
    <w:p w14:paraId="445AFA59" w14:textId="2CE80B7D" w:rsidR="001559E5" w:rsidRPr="00AE3C3C" w:rsidRDefault="001559E5" w:rsidP="006E0668">
      <w:pPr>
        <w:rPr>
          <w:rFonts w:asciiTheme="minorHAnsi" w:hAnsiTheme="minorHAnsi" w:cstheme="minorHAnsi"/>
        </w:rPr>
      </w:pPr>
      <w:r w:rsidRPr="00AE3C3C">
        <w:rPr>
          <w:rFonts w:asciiTheme="minorHAnsi" w:hAnsiTheme="minorHAnsi" w:cstheme="minorHAnsi"/>
        </w:rPr>
        <w:t xml:space="preserve">Signing of this document acknowledges </w:t>
      </w:r>
      <w:r w:rsidR="00747DA4" w:rsidRPr="00AE3C3C">
        <w:rPr>
          <w:rFonts w:asciiTheme="minorHAnsi" w:hAnsiTheme="minorHAnsi" w:cstheme="minorHAnsi"/>
        </w:rPr>
        <w:t>everyone’s</w:t>
      </w:r>
      <w:r w:rsidRPr="00AE3C3C">
        <w:rPr>
          <w:rFonts w:asciiTheme="minorHAnsi" w:hAnsiTheme="minorHAnsi" w:cstheme="minorHAnsi"/>
        </w:rPr>
        <w:t xml:space="preserve"> concurrence with the validity and accuracy of the information contained in this document.</w:t>
      </w:r>
    </w:p>
    <w:tbl>
      <w:tblPr>
        <w:tblStyle w:val="GridTable4-Accent1"/>
        <w:tblW w:w="9175" w:type="dxa"/>
        <w:tblLook w:val="0420" w:firstRow="1" w:lastRow="0" w:firstColumn="0" w:lastColumn="0" w:noHBand="0" w:noVBand="1"/>
      </w:tblPr>
      <w:tblGrid>
        <w:gridCol w:w="2335"/>
        <w:gridCol w:w="1620"/>
        <w:gridCol w:w="5220"/>
      </w:tblGrid>
      <w:tr w:rsidR="001559E5" w:rsidRPr="00AE3C3C" w14:paraId="28ED358A" w14:textId="77777777" w:rsidTr="00B121C1">
        <w:trPr>
          <w:cnfStyle w:val="100000000000" w:firstRow="1" w:lastRow="0" w:firstColumn="0" w:lastColumn="0" w:oddVBand="0" w:evenVBand="0" w:oddHBand="0" w:evenHBand="0" w:firstRowFirstColumn="0" w:firstRowLastColumn="0" w:lastRowFirstColumn="0" w:lastRowLastColumn="0"/>
        </w:trPr>
        <w:tc>
          <w:tcPr>
            <w:tcW w:w="2335" w:type="dxa"/>
          </w:tcPr>
          <w:p w14:paraId="7142F030" w14:textId="77777777" w:rsidR="001559E5" w:rsidRPr="00B121C1" w:rsidRDefault="001559E5" w:rsidP="00C37313">
            <w:pPr>
              <w:pStyle w:val="Tablewhite"/>
              <w:jc w:val="center"/>
              <w:rPr>
                <w:rFonts w:cstheme="minorHAnsi"/>
                <w:b w:val="0"/>
                <w:sz w:val="20"/>
                <w:szCs w:val="20"/>
                <w:lang w:val="en-US"/>
              </w:rPr>
            </w:pPr>
            <w:r w:rsidRPr="002333BA">
              <w:rPr>
                <w:rFonts w:cstheme="minorHAnsi"/>
                <w:sz w:val="20"/>
                <w:szCs w:val="20"/>
                <w:lang w:val="en-US"/>
              </w:rPr>
              <w:t>Version</w:t>
            </w:r>
          </w:p>
        </w:tc>
        <w:tc>
          <w:tcPr>
            <w:tcW w:w="1620" w:type="dxa"/>
          </w:tcPr>
          <w:p w14:paraId="300542B2" w14:textId="77777777" w:rsidR="001559E5" w:rsidRPr="00B121C1" w:rsidRDefault="001559E5" w:rsidP="00C37313">
            <w:pPr>
              <w:pStyle w:val="Tablewhite"/>
              <w:jc w:val="center"/>
              <w:rPr>
                <w:rFonts w:cstheme="minorHAnsi"/>
                <w:b w:val="0"/>
                <w:sz w:val="20"/>
                <w:szCs w:val="20"/>
                <w:lang w:val="en-US"/>
              </w:rPr>
            </w:pPr>
            <w:r w:rsidRPr="002333BA">
              <w:rPr>
                <w:rFonts w:cstheme="minorHAnsi"/>
                <w:sz w:val="20"/>
                <w:szCs w:val="20"/>
                <w:lang w:val="en-US"/>
              </w:rPr>
              <w:t>Approved By</w:t>
            </w:r>
          </w:p>
        </w:tc>
        <w:tc>
          <w:tcPr>
            <w:tcW w:w="5220" w:type="dxa"/>
          </w:tcPr>
          <w:p w14:paraId="54DC77CF" w14:textId="77777777" w:rsidR="001559E5" w:rsidRPr="00B121C1" w:rsidRDefault="001559E5" w:rsidP="00C37313">
            <w:pPr>
              <w:pStyle w:val="Tablewhite"/>
              <w:jc w:val="center"/>
              <w:rPr>
                <w:rFonts w:cstheme="minorHAnsi"/>
                <w:b w:val="0"/>
                <w:sz w:val="20"/>
                <w:szCs w:val="20"/>
                <w:lang w:val="en-US"/>
              </w:rPr>
            </w:pPr>
            <w:r w:rsidRPr="002333BA">
              <w:rPr>
                <w:rFonts w:cstheme="minorHAnsi"/>
                <w:sz w:val="20"/>
                <w:szCs w:val="20"/>
                <w:lang w:val="en-US"/>
              </w:rPr>
              <w:t>Date</w:t>
            </w:r>
          </w:p>
        </w:tc>
      </w:tr>
      <w:tr w:rsidR="00732746" w:rsidRPr="00AE3C3C" w14:paraId="26355749" w14:textId="77777777" w:rsidTr="00B121C1">
        <w:trPr>
          <w:cnfStyle w:val="000000100000" w:firstRow="0" w:lastRow="0" w:firstColumn="0" w:lastColumn="0" w:oddVBand="0" w:evenVBand="0" w:oddHBand="1" w:evenHBand="0" w:firstRowFirstColumn="0" w:firstRowLastColumn="0" w:lastRowFirstColumn="0" w:lastRowLastColumn="0"/>
        </w:trPr>
        <w:tc>
          <w:tcPr>
            <w:tcW w:w="2335" w:type="dxa"/>
          </w:tcPr>
          <w:p w14:paraId="2F2BB3D8" w14:textId="77F905C2" w:rsidR="00732746" w:rsidRPr="00AE3C3C" w:rsidRDefault="00732746" w:rsidP="00732746">
            <w:pPr>
              <w:spacing w:after="0"/>
              <w:jc w:val="center"/>
              <w:rPr>
                <w:rFonts w:cstheme="minorHAnsi"/>
              </w:rPr>
            </w:pPr>
            <w:r w:rsidRPr="00732746">
              <w:rPr>
                <w:rFonts w:cstheme="minorHAnsi"/>
                <w:color w:val="000000" w:themeColor="text1"/>
              </w:rPr>
              <w:t>1.</w:t>
            </w:r>
            <w:r w:rsidR="00747DA4">
              <w:rPr>
                <w:rFonts w:cstheme="minorHAnsi"/>
                <w:color w:val="000000" w:themeColor="text1"/>
              </w:rPr>
              <w:t>4</w:t>
            </w:r>
          </w:p>
        </w:tc>
        <w:tc>
          <w:tcPr>
            <w:tcW w:w="1620" w:type="dxa"/>
          </w:tcPr>
          <w:p w14:paraId="3A9F2E99" w14:textId="61B6CD2C" w:rsidR="00732746" w:rsidRPr="00AE3C3C" w:rsidRDefault="00747DA4" w:rsidP="00732746">
            <w:pPr>
              <w:spacing w:after="0"/>
              <w:jc w:val="center"/>
              <w:rPr>
                <w:rFonts w:cstheme="minorHAnsi"/>
              </w:rPr>
            </w:pPr>
            <w:r>
              <w:rPr>
                <w:rFonts w:cstheme="minorHAnsi"/>
                <w:b/>
                <w:color w:val="000000" w:themeColor="text1"/>
              </w:rPr>
              <w:t>Vineet</w:t>
            </w:r>
            <w:r w:rsidRPr="00B121C1">
              <w:rPr>
                <w:rFonts w:cstheme="minorHAnsi"/>
                <w:b/>
                <w:color w:val="000000" w:themeColor="text1"/>
              </w:rPr>
              <w:t xml:space="preserve"> </w:t>
            </w:r>
            <w:r>
              <w:rPr>
                <w:rFonts w:cstheme="minorHAnsi"/>
                <w:b/>
                <w:color w:val="000000" w:themeColor="text1"/>
              </w:rPr>
              <w:t>Gupta</w:t>
            </w:r>
          </w:p>
        </w:tc>
        <w:tc>
          <w:tcPr>
            <w:tcW w:w="5220" w:type="dxa"/>
          </w:tcPr>
          <w:p w14:paraId="07CB8837" w14:textId="12B8C38F" w:rsidR="00732746" w:rsidRPr="00AE3C3C" w:rsidRDefault="00747DA4" w:rsidP="00732746">
            <w:pPr>
              <w:spacing w:after="0"/>
              <w:jc w:val="center"/>
              <w:rPr>
                <w:rFonts w:cstheme="minorHAnsi"/>
              </w:rPr>
            </w:pPr>
            <w:r>
              <w:rPr>
                <w:rFonts w:cstheme="minorHAnsi"/>
                <w:color w:val="000000" w:themeColor="text1"/>
              </w:rPr>
              <w:t>13</w:t>
            </w:r>
            <w:r w:rsidRPr="00747DA4">
              <w:rPr>
                <w:rFonts w:cstheme="minorHAnsi"/>
                <w:color w:val="000000" w:themeColor="text1"/>
              </w:rPr>
              <w:t>-Jan-2021</w:t>
            </w:r>
          </w:p>
        </w:tc>
      </w:tr>
      <w:tr w:rsidR="00732746" w:rsidRPr="00AE3C3C" w14:paraId="69C80484" w14:textId="77777777" w:rsidTr="00B121C1">
        <w:tc>
          <w:tcPr>
            <w:tcW w:w="2335" w:type="dxa"/>
          </w:tcPr>
          <w:p w14:paraId="676252ED" w14:textId="776B1840" w:rsidR="00732746" w:rsidRPr="00AE3C3C" w:rsidRDefault="00747DA4" w:rsidP="00732746">
            <w:pPr>
              <w:spacing w:after="0"/>
              <w:jc w:val="center"/>
              <w:rPr>
                <w:rFonts w:cstheme="minorHAnsi"/>
              </w:rPr>
            </w:pPr>
            <w:r>
              <w:rPr>
                <w:rFonts w:cstheme="minorHAnsi"/>
              </w:rPr>
              <w:t>1.4</w:t>
            </w:r>
          </w:p>
        </w:tc>
        <w:tc>
          <w:tcPr>
            <w:tcW w:w="1620" w:type="dxa"/>
          </w:tcPr>
          <w:p w14:paraId="42142BE8" w14:textId="0F95B876" w:rsidR="00732746" w:rsidRPr="00AE3C3C" w:rsidRDefault="00747DA4" w:rsidP="00732746">
            <w:pPr>
              <w:spacing w:after="0"/>
              <w:jc w:val="center"/>
              <w:rPr>
                <w:rFonts w:cstheme="minorHAnsi"/>
              </w:rPr>
            </w:pPr>
            <w:r w:rsidRPr="00732746">
              <w:rPr>
                <w:rFonts w:cstheme="minorHAnsi"/>
                <w:b/>
                <w:color w:val="000000" w:themeColor="text1"/>
              </w:rPr>
              <w:t>Rajan Behal</w:t>
            </w:r>
          </w:p>
        </w:tc>
        <w:tc>
          <w:tcPr>
            <w:tcW w:w="5220" w:type="dxa"/>
          </w:tcPr>
          <w:p w14:paraId="1AE54D02" w14:textId="67D85641" w:rsidR="00732746" w:rsidRPr="00AE3C3C" w:rsidRDefault="00747DA4" w:rsidP="00732746">
            <w:pPr>
              <w:spacing w:after="0"/>
              <w:jc w:val="center"/>
              <w:rPr>
                <w:rFonts w:cstheme="minorHAnsi"/>
              </w:rPr>
            </w:pPr>
            <w:r>
              <w:rPr>
                <w:rFonts w:cstheme="minorHAnsi"/>
                <w:color w:val="000000" w:themeColor="text1"/>
              </w:rPr>
              <w:t>14</w:t>
            </w:r>
            <w:r w:rsidRPr="00747DA4">
              <w:rPr>
                <w:rFonts w:cstheme="minorHAnsi"/>
                <w:color w:val="000000" w:themeColor="text1"/>
              </w:rPr>
              <w:t>-Jan-2021</w:t>
            </w:r>
          </w:p>
        </w:tc>
      </w:tr>
      <w:tr w:rsidR="00732746" w:rsidRPr="00AE3C3C" w14:paraId="7B39B6DE" w14:textId="77777777" w:rsidTr="00B121C1">
        <w:trPr>
          <w:cnfStyle w:val="000000100000" w:firstRow="0" w:lastRow="0" w:firstColumn="0" w:lastColumn="0" w:oddVBand="0" w:evenVBand="0" w:oddHBand="1" w:evenHBand="0" w:firstRowFirstColumn="0" w:firstRowLastColumn="0" w:lastRowFirstColumn="0" w:lastRowLastColumn="0"/>
        </w:trPr>
        <w:tc>
          <w:tcPr>
            <w:tcW w:w="2335" w:type="dxa"/>
          </w:tcPr>
          <w:p w14:paraId="39621E09" w14:textId="77777777" w:rsidR="00732746" w:rsidRPr="00AE3C3C" w:rsidRDefault="00732746" w:rsidP="00732746">
            <w:pPr>
              <w:spacing w:after="0"/>
              <w:jc w:val="center"/>
              <w:rPr>
                <w:rFonts w:cstheme="minorHAnsi"/>
              </w:rPr>
            </w:pPr>
          </w:p>
        </w:tc>
        <w:tc>
          <w:tcPr>
            <w:tcW w:w="1620" w:type="dxa"/>
          </w:tcPr>
          <w:p w14:paraId="04271032" w14:textId="77777777" w:rsidR="00732746" w:rsidRPr="00AE3C3C" w:rsidRDefault="00732746" w:rsidP="00732746">
            <w:pPr>
              <w:spacing w:after="0"/>
              <w:jc w:val="center"/>
              <w:rPr>
                <w:rFonts w:cstheme="minorHAnsi"/>
              </w:rPr>
            </w:pPr>
          </w:p>
        </w:tc>
        <w:tc>
          <w:tcPr>
            <w:tcW w:w="5220" w:type="dxa"/>
          </w:tcPr>
          <w:p w14:paraId="69A5083B" w14:textId="77777777" w:rsidR="00732746" w:rsidRPr="00AE3C3C" w:rsidRDefault="00732746" w:rsidP="00732746">
            <w:pPr>
              <w:spacing w:after="0"/>
              <w:jc w:val="center"/>
              <w:rPr>
                <w:rFonts w:cstheme="minorHAnsi"/>
              </w:rPr>
            </w:pPr>
          </w:p>
        </w:tc>
      </w:tr>
      <w:bookmarkEnd w:id="6"/>
      <w:bookmarkEnd w:id="7"/>
    </w:tbl>
    <w:p w14:paraId="52605376" w14:textId="1C61A5EE" w:rsidR="00383066" w:rsidRDefault="00383066" w:rsidP="006E0668">
      <w:pPr>
        <w:spacing w:after="0"/>
        <w:jc w:val="left"/>
        <w:rPr>
          <w:rFonts w:asciiTheme="minorHAnsi" w:hAnsiTheme="minorHAnsi" w:cstheme="minorHAnsi"/>
        </w:rPr>
      </w:pPr>
    </w:p>
    <w:p w14:paraId="546EB999" w14:textId="1F44E756" w:rsidR="00383066" w:rsidRDefault="00383066" w:rsidP="00B61CF8">
      <w:pPr>
        <w:pStyle w:val="Heading2"/>
        <w:numPr>
          <w:ilvl w:val="0"/>
          <w:numId w:val="0"/>
        </w:numPr>
      </w:pPr>
      <w:bookmarkStart w:id="20" w:name="_Toc38567310"/>
      <w:bookmarkStart w:id="21" w:name="_Toc61521713"/>
      <w:r w:rsidRPr="001E7124">
        <w:t>Abbreviation</w:t>
      </w:r>
      <w:bookmarkEnd w:id="20"/>
      <w:bookmarkEnd w:id="21"/>
    </w:p>
    <w:tbl>
      <w:tblPr>
        <w:tblStyle w:val="GridTable4-Accent1"/>
        <w:tblW w:w="9355" w:type="dxa"/>
        <w:tblLook w:val="04A0" w:firstRow="1" w:lastRow="0" w:firstColumn="1" w:lastColumn="0" w:noHBand="0" w:noVBand="1"/>
      </w:tblPr>
      <w:tblGrid>
        <w:gridCol w:w="1441"/>
        <w:gridCol w:w="2227"/>
        <w:gridCol w:w="5687"/>
      </w:tblGrid>
      <w:tr w:rsidR="00383066" w:rsidRPr="000C4B38" w14:paraId="4B72A12D" w14:textId="77777777" w:rsidTr="00B121C1">
        <w:trPr>
          <w:cnfStyle w:val="100000000000" w:firstRow="1" w:lastRow="0" w:firstColumn="0" w:lastColumn="0" w:oddVBand="0" w:evenVBand="0" w:oddHBand="0"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1441" w:type="dxa"/>
          </w:tcPr>
          <w:p w14:paraId="36D2F35B" w14:textId="77777777" w:rsidR="00383066" w:rsidRPr="00B121C1" w:rsidRDefault="00383066" w:rsidP="009069C0">
            <w:pPr>
              <w:pStyle w:val="Tablewhite"/>
              <w:jc w:val="center"/>
              <w:rPr>
                <w:rFonts w:cstheme="minorHAnsi"/>
                <w:b w:val="0"/>
                <w:sz w:val="20"/>
                <w:szCs w:val="20"/>
                <w:lang w:val="en-US"/>
              </w:rPr>
            </w:pPr>
            <w:r w:rsidRPr="00E01610">
              <w:rPr>
                <w:rFonts w:cstheme="minorHAnsi"/>
                <w:sz w:val="20"/>
                <w:szCs w:val="20"/>
                <w:lang w:val="en-US"/>
              </w:rPr>
              <w:t>Abbreviation</w:t>
            </w:r>
          </w:p>
        </w:tc>
        <w:tc>
          <w:tcPr>
            <w:tcW w:w="2227" w:type="dxa"/>
          </w:tcPr>
          <w:p w14:paraId="55CEBC8E" w14:textId="77777777" w:rsidR="00383066" w:rsidRPr="00B121C1" w:rsidRDefault="00383066" w:rsidP="009069C0">
            <w:pPr>
              <w:pStyle w:val="Tablewhite"/>
              <w:jc w:val="center"/>
              <w:cnfStyle w:val="100000000000" w:firstRow="1" w:lastRow="0" w:firstColumn="0" w:lastColumn="0" w:oddVBand="0" w:evenVBand="0" w:oddHBand="0" w:evenHBand="0" w:firstRowFirstColumn="0" w:firstRowLastColumn="0" w:lastRowFirstColumn="0" w:lastRowLastColumn="0"/>
              <w:rPr>
                <w:rFonts w:cstheme="minorHAnsi"/>
                <w:b w:val="0"/>
                <w:sz w:val="20"/>
                <w:szCs w:val="20"/>
                <w:lang w:val="en-US"/>
              </w:rPr>
            </w:pPr>
            <w:r w:rsidRPr="00E01610">
              <w:rPr>
                <w:rFonts w:cstheme="minorHAnsi"/>
                <w:sz w:val="20"/>
                <w:szCs w:val="20"/>
                <w:lang w:val="en-US"/>
              </w:rPr>
              <w:t>Terms</w:t>
            </w:r>
          </w:p>
        </w:tc>
        <w:tc>
          <w:tcPr>
            <w:tcW w:w="5687" w:type="dxa"/>
          </w:tcPr>
          <w:p w14:paraId="77246CE6" w14:textId="77777777" w:rsidR="00383066" w:rsidRPr="00B121C1" w:rsidRDefault="00383066" w:rsidP="009069C0">
            <w:pPr>
              <w:pStyle w:val="Tablewhite"/>
              <w:jc w:val="center"/>
              <w:cnfStyle w:val="100000000000" w:firstRow="1" w:lastRow="0" w:firstColumn="0" w:lastColumn="0" w:oddVBand="0" w:evenVBand="0" w:oddHBand="0" w:evenHBand="0" w:firstRowFirstColumn="0" w:firstRowLastColumn="0" w:lastRowFirstColumn="0" w:lastRowLastColumn="0"/>
              <w:rPr>
                <w:rFonts w:cstheme="minorHAnsi"/>
                <w:b w:val="0"/>
                <w:sz w:val="20"/>
                <w:szCs w:val="20"/>
                <w:lang w:val="en-US"/>
              </w:rPr>
            </w:pPr>
            <w:r w:rsidRPr="00E01610">
              <w:rPr>
                <w:rFonts w:cstheme="minorHAnsi"/>
                <w:sz w:val="20"/>
                <w:szCs w:val="20"/>
                <w:lang w:val="en-US"/>
              </w:rPr>
              <w:t>Description</w:t>
            </w:r>
          </w:p>
        </w:tc>
      </w:tr>
      <w:tr w:rsidR="00383066" w:rsidRPr="000C4B38" w14:paraId="0007CAC7" w14:textId="77777777" w:rsidTr="00B121C1">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1441" w:type="dxa"/>
          </w:tcPr>
          <w:p w14:paraId="079E0B4D" w14:textId="77777777" w:rsidR="00383066" w:rsidRPr="00B121C1" w:rsidRDefault="00383066" w:rsidP="00B121C1">
            <w:pPr>
              <w:pStyle w:val="Tablewhite"/>
              <w:jc w:val="center"/>
              <w:rPr>
                <w:rFonts w:cstheme="minorHAnsi"/>
                <w:b w:val="0"/>
                <w:color w:val="000000" w:themeColor="text1"/>
              </w:rPr>
            </w:pPr>
            <w:r w:rsidRPr="00B121C1">
              <w:rPr>
                <w:rFonts w:cstheme="minorHAnsi"/>
                <w:color w:val="000000" w:themeColor="text1"/>
                <w:sz w:val="20"/>
                <w:szCs w:val="20"/>
                <w:lang w:val="en-US"/>
              </w:rPr>
              <w:t>SSM</w:t>
            </w:r>
          </w:p>
        </w:tc>
        <w:tc>
          <w:tcPr>
            <w:tcW w:w="2227" w:type="dxa"/>
          </w:tcPr>
          <w:p w14:paraId="5524352E" w14:textId="77777777" w:rsidR="00383066" w:rsidRPr="00B121C1" w:rsidRDefault="00383066" w:rsidP="00B121C1">
            <w:pPr>
              <w:pStyle w:val="Tablewhite"/>
              <w:jc w:val="center"/>
              <w:cnfStyle w:val="000000100000" w:firstRow="0" w:lastRow="0" w:firstColumn="0" w:lastColumn="0" w:oddVBand="0" w:evenVBand="0" w:oddHBand="1" w:evenHBand="0" w:firstRowFirstColumn="0" w:firstRowLastColumn="0" w:lastRowFirstColumn="0" w:lastRowLastColumn="0"/>
              <w:rPr>
                <w:rFonts w:cstheme="minorHAnsi"/>
                <w:bCs/>
                <w:color w:val="000000" w:themeColor="text1"/>
              </w:rPr>
            </w:pPr>
            <w:r w:rsidRPr="00B121C1">
              <w:rPr>
                <w:rFonts w:cstheme="minorHAnsi"/>
                <w:bCs/>
                <w:color w:val="000000" w:themeColor="text1"/>
                <w:sz w:val="20"/>
                <w:szCs w:val="20"/>
                <w:lang w:val="en-US"/>
              </w:rPr>
              <w:t>Saviynt Security Manager</w:t>
            </w:r>
          </w:p>
        </w:tc>
        <w:tc>
          <w:tcPr>
            <w:tcW w:w="5687" w:type="dxa"/>
          </w:tcPr>
          <w:p w14:paraId="691905FE" w14:textId="77777777" w:rsidR="00383066" w:rsidRPr="00B121C1" w:rsidRDefault="00383066" w:rsidP="00B121C1">
            <w:pPr>
              <w:pStyle w:val="Tablewhite"/>
              <w:cnfStyle w:val="000000100000" w:firstRow="0" w:lastRow="0" w:firstColumn="0" w:lastColumn="0" w:oddVBand="0" w:evenVBand="0" w:oddHBand="1" w:evenHBand="0" w:firstRowFirstColumn="0" w:firstRowLastColumn="0" w:lastRowFirstColumn="0" w:lastRowLastColumn="0"/>
              <w:rPr>
                <w:rFonts w:cstheme="minorHAnsi"/>
                <w:bCs/>
                <w:color w:val="000000" w:themeColor="text1"/>
              </w:rPr>
            </w:pPr>
            <w:r w:rsidRPr="00B121C1">
              <w:rPr>
                <w:rFonts w:cstheme="minorHAnsi"/>
                <w:bCs/>
                <w:color w:val="000000" w:themeColor="text1"/>
                <w:sz w:val="20"/>
                <w:szCs w:val="20"/>
                <w:lang w:val="en-US"/>
              </w:rPr>
              <w:t>Saviynt’s identity management product name</w:t>
            </w:r>
          </w:p>
        </w:tc>
      </w:tr>
      <w:tr w:rsidR="00383066" w:rsidRPr="000C4B38" w14:paraId="5867B8F5" w14:textId="77777777" w:rsidTr="00B121C1">
        <w:trPr>
          <w:trHeight w:val="341"/>
        </w:trPr>
        <w:tc>
          <w:tcPr>
            <w:cnfStyle w:val="001000000000" w:firstRow="0" w:lastRow="0" w:firstColumn="1" w:lastColumn="0" w:oddVBand="0" w:evenVBand="0" w:oddHBand="0" w:evenHBand="0" w:firstRowFirstColumn="0" w:firstRowLastColumn="0" w:lastRowFirstColumn="0" w:lastRowLastColumn="0"/>
            <w:tcW w:w="1441" w:type="dxa"/>
          </w:tcPr>
          <w:p w14:paraId="45FADE2E" w14:textId="77777777" w:rsidR="00383066" w:rsidRPr="00B121C1" w:rsidRDefault="00383066" w:rsidP="00B121C1">
            <w:pPr>
              <w:pStyle w:val="Tablewhite"/>
              <w:jc w:val="center"/>
              <w:rPr>
                <w:rFonts w:cstheme="minorHAnsi"/>
                <w:b w:val="0"/>
                <w:color w:val="000000" w:themeColor="text1"/>
              </w:rPr>
            </w:pPr>
            <w:r w:rsidRPr="00B121C1">
              <w:rPr>
                <w:rFonts w:cstheme="minorHAnsi"/>
                <w:color w:val="000000" w:themeColor="text1"/>
                <w:sz w:val="20"/>
                <w:szCs w:val="20"/>
                <w:lang w:val="en-US"/>
              </w:rPr>
              <w:t>IAM</w:t>
            </w:r>
          </w:p>
        </w:tc>
        <w:tc>
          <w:tcPr>
            <w:tcW w:w="2227" w:type="dxa"/>
          </w:tcPr>
          <w:p w14:paraId="442A52CB" w14:textId="77777777" w:rsidR="00383066" w:rsidRPr="00B121C1" w:rsidRDefault="00383066" w:rsidP="00B121C1">
            <w:pPr>
              <w:pStyle w:val="Tablewhite"/>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B121C1">
              <w:rPr>
                <w:rFonts w:cstheme="minorHAnsi"/>
                <w:color w:val="000000" w:themeColor="text1"/>
                <w:sz w:val="20"/>
                <w:szCs w:val="20"/>
                <w:lang w:val="en-US"/>
              </w:rPr>
              <w:t>Identity Access Management</w:t>
            </w:r>
          </w:p>
        </w:tc>
        <w:tc>
          <w:tcPr>
            <w:tcW w:w="5687" w:type="dxa"/>
          </w:tcPr>
          <w:p w14:paraId="26B7132F" w14:textId="77777777" w:rsidR="00383066" w:rsidRPr="00B121C1" w:rsidRDefault="00383066" w:rsidP="00B121C1">
            <w:pPr>
              <w:pStyle w:val="Tablewhite"/>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B121C1">
              <w:rPr>
                <w:rFonts w:cstheme="minorHAnsi"/>
                <w:color w:val="000000" w:themeColor="text1"/>
                <w:sz w:val="20"/>
                <w:szCs w:val="20"/>
                <w:lang w:val="en-US"/>
              </w:rPr>
              <w:t> IAM refers to a framework of policies and technologies for ensuring that the people in an enterprise have the appropriate access to technology resources</w:t>
            </w:r>
          </w:p>
        </w:tc>
      </w:tr>
      <w:tr w:rsidR="00383066" w:rsidRPr="000C4B38" w14:paraId="65681661" w14:textId="77777777" w:rsidTr="00B121C1">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441" w:type="dxa"/>
          </w:tcPr>
          <w:p w14:paraId="1E2F6267" w14:textId="77777777" w:rsidR="00383066" w:rsidRPr="00B121C1" w:rsidRDefault="00383066" w:rsidP="00B121C1">
            <w:pPr>
              <w:pStyle w:val="Tablewhite"/>
              <w:jc w:val="center"/>
              <w:rPr>
                <w:rFonts w:cstheme="minorHAnsi"/>
                <w:b w:val="0"/>
                <w:color w:val="000000" w:themeColor="text1"/>
              </w:rPr>
            </w:pPr>
            <w:r w:rsidRPr="00B121C1">
              <w:rPr>
                <w:rFonts w:cstheme="minorHAnsi"/>
                <w:color w:val="000000" w:themeColor="text1"/>
                <w:sz w:val="20"/>
                <w:szCs w:val="20"/>
                <w:lang w:val="en-US"/>
              </w:rPr>
              <w:t>DN</w:t>
            </w:r>
          </w:p>
        </w:tc>
        <w:tc>
          <w:tcPr>
            <w:tcW w:w="2227" w:type="dxa"/>
          </w:tcPr>
          <w:p w14:paraId="1ADEC344" w14:textId="77777777" w:rsidR="00383066" w:rsidRPr="00B121C1" w:rsidRDefault="00383066" w:rsidP="00B121C1">
            <w:pPr>
              <w:pStyle w:val="Tablewhite"/>
              <w:jc w:val="center"/>
              <w:cnfStyle w:val="000000100000" w:firstRow="0" w:lastRow="0" w:firstColumn="0" w:lastColumn="0" w:oddVBand="0" w:evenVBand="0" w:oddHBand="1" w:evenHBand="0" w:firstRowFirstColumn="0" w:firstRowLastColumn="0" w:lastRowFirstColumn="0" w:lastRowLastColumn="0"/>
              <w:rPr>
                <w:rFonts w:cstheme="minorHAnsi"/>
                <w:bCs/>
                <w:color w:val="000000" w:themeColor="text1"/>
              </w:rPr>
            </w:pPr>
            <w:r w:rsidRPr="00B121C1">
              <w:rPr>
                <w:rFonts w:cstheme="minorHAnsi"/>
                <w:bCs/>
                <w:color w:val="000000" w:themeColor="text1"/>
                <w:sz w:val="20"/>
                <w:szCs w:val="20"/>
                <w:lang w:val="en-US"/>
              </w:rPr>
              <w:t>Distinguished Name</w:t>
            </w:r>
          </w:p>
        </w:tc>
        <w:tc>
          <w:tcPr>
            <w:tcW w:w="5687" w:type="dxa"/>
          </w:tcPr>
          <w:p w14:paraId="6EF5C3DE" w14:textId="77777777" w:rsidR="00383066" w:rsidRPr="00B121C1" w:rsidRDefault="00383066" w:rsidP="00B121C1">
            <w:pPr>
              <w:pStyle w:val="Tablewhite"/>
              <w:cnfStyle w:val="000000100000" w:firstRow="0" w:lastRow="0" w:firstColumn="0" w:lastColumn="0" w:oddVBand="0" w:evenVBand="0" w:oddHBand="1" w:evenHBand="0" w:firstRowFirstColumn="0" w:firstRowLastColumn="0" w:lastRowFirstColumn="0" w:lastRowLastColumn="0"/>
              <w:rPr>
                <w:rFonts w:cstheme="minorHAnsi"/>
                <w:bCs/>
                <w:color w:val="000000" w:themeColor="text1"/>
              </w:rPr>
            </w:pPr>
            <w:r w:rsidRPr="00B121C1">
              <w:rPr>
                <w:rFonts w:cstheme="minorHAnsi"/>
                <w:bCs/>
                <w:color w:val="000000" w:themeColor="text1"/>
                <w:sz w:val="20"/>
                <w:szCs w:val="20"/>
                <w:lang w:val="en-US"/>
              </w:rPr>
              <w:t>Every entry in the directory has a distinguished name (DN). DN is the name that uniquely identifies an entry in the directory. The first component of the DN is referred to as the Relative Distinguished Name (RDN).</w:t>
            </w:r>
          </w:p>
        </w:tc>
      </w:tr>
      <w:tr w:rsidR="00383066" w:rsidRPr="000C4B38" w14:paraId="4882F825" w14:textId="77777777" w:rsidTr="00B121C1">
        <w:trPr>
          <w:trHeight w:val="330"/>
        </w:trPr>
        <w:tc>
          <w:tcPr>
            <w:cnfStyle w:val="001000000000" w:firstRow="0" w:lastRow="0" w:firstColumn="1" w:lastColumn="0" w:oddVBand="0" w:evenVBand="0" w:oddHBand="0" w:evenHBand="0" w:firstRowFirstColumn="0" w:firstRowLastColumn="0" w:lastRowFirstColumn="0" w:lastRowLastColumn="0"/>
            <w:tcW w:w="1441" w:type="dxa"/>
          </w:tcPr>
          <w:p w14:paraId="652F7575" w14:textId="77777777" w:rsidR="00383066" w:rsidRPr="00B121C1" w:rsidRDefault="00383066" w:rsidP="00B121C1">
            <w:pPr>
              <w:pStyle w:val="Tablewhite"/>
              <w:jc w:val="center"/>
              <w:rPr>
                <w:rFonts w:cstheme="minorHAnsi"/>
                <w:b w:val="0"/>
                <w:color w:val="000000" w:themeColor="text1"/>
              </w:rPr>
            </w:pPr>
            <w:r w:rsidRPr="00B121C1">
              <w:rPr>
                <w:rFonts w:cstheme="minorHAnsi"/>
                <w:color w:val="000000" w:themeColor="text1"/>
                <w:sz w:val="20"/>
                <w:szCs w:val="20"/>
                <w:lang w:val="en-US"/>
              </w:rPr>
              <w:t>OU</w:t>
            </w:r>
          </w:p>
        </w:tc>
        <w:tc>
          <w:tcPr>
            <w:tcW w:w="2227" w:type="dxa"/>
          </w:tcPr>
          <w:p w14:paraId="68B9EAC2" w14:textId="77777777" w:rsidR="00383066" w:rsidRPr="00B121C1" w:rsidRDefault="00383066" w:rsidP="00B121C1">
            <w:pPr>
              <w:pStyle w:val="Tablewhite"/>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B121C1">
              <w:rPr>
                <w:rFonts w:cstheme="minorHAnsi"/>
                <w:color w:val="000000" w:themeColor="text1"/>
                <w:sz w:val="20"/>
                <w:szCs w:val="20"/>
                <w:lang w:val="en-US"/>
              </w:rPr>
              <w:t>Organizational Unit </w:t>
            </w:r>
          </w:p>
        </w:tc>
        <w:tc>
          <w:tcPr>
            <w:tcW w:w="5687" w:type="dxa"/>
          </w:tcPr>
          <w:p w14:paraId="3F700BD6" w14:textId="3E56CC3F" w:rsidR="00383066" w:rsidRPr="00B121C1" w:rsidRDefault="00383066" w:rsidP="00B121C1">
            <w:pPr>
              <w:pStyle w:val="Tablewhite"/>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B121C1">
              <w:rPr>
                <w:rFonts w:cstheme="minorHAnsi"/>
                <w:color w:val="000000" w:themeColor="text1"/>
                <w:sz w:val="20"/>
                <w:szCs w:val="20"/>
                <w:lang w:val="en-US"/>
              </w:rPr>
              <w:t>An organizational unit (OU) is a subdivision within an </w:t>
            </w:r>
            <w:hyperlink r:id="rId12" w:history="1">
              <w:r w:rsidRPr="00B121C1">
                <w:rPr>
                  <w:rFonts w:cstheme="minorHAnsi"/>
                  <w:color w:val="000000" w:themeColor="text1"/>
                  <w:sz w:val="20"/>
                  <w:szCs w:val="20"/>
                  <w:lang w:val="en-US"/>
                </w:rPr>
                <w:t>Active Directory</w:t>
              </w:r>
            </w:hyperlink>
            <w:r w:rsidRPr="00B121C1">
              <w:rPr>
                <w:rFonts w:cstheme="minorHAnsi"/>
                <w:color w:val="000000" w:themeColor="text1"/>
                <w:sz w:val="20"/>
                <w:szCs w:val="20"/>
                <w:lang w:val="en-US"/>
              </w:rPr>
              <w:t> into which you can place users, groups, computers, and other organizational units</w:t>
            </w:r>
          </w:p>
        </w:tc>
      </w:tr>
      <w:tr w:rsidR="00383066" w:rsidRPr="000C4B38" w14:paraId="44700B21" w14:textId="77777777" w:rsidTr="00B12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1" w:type="dxa"/>
          </w:tcPr>
          <w:p w14:paraId="63767064" w14:textId="77777777" w:rsidR="00383066" w:rsidRPr="00B121C1" w:rsidRDefault="00383066" w:rsidP="00B121C1">
            <w:pPr>
              <w:pStyle w:val="Tablewhite"/>
              <w:jc w:val="center"/>
              <w:rPr>
                <w:rFonts w:cstheme="minorHAnsi"/>
                <w:color w:val="000000" w:themeColor="text1"/>
              </w:rPr>
            </w:pPr>
            <w:r w:rsidRPr="00B121C1">
              <w:rPr>
                <w:rFonts w:cstheme="minorHAnsi"/>
                <w:color w:val="000000" w:themeColor="text1"/>
                <w:sz w:val="20"/>
                <w:szCs w:val="20"/>
                <w:lang w:val="en-US"/>
              </w:rPr>
              <w:t>HTTP</w:t>
            </w:r>
          </w:p>
        </w:tc>
        <w:tc>
          <w:tcPr>
            <w:tcW w:w="2227" w:type="dxa"/>
          </w:tcPr>
          <w:p w14:paraId="51C29B12" w14:textId="77777777" w:rsidR="00383066" w:rsidRPr="00B121C1" w:rsidRDefault="00383066" w:rsidP="00B121C1">
            <w:pPr>
              <w:pStyle w:val="Tablewhite"/>
              <w:jc w:val="center"/>
              <w:cnfStyle w:val="000000100000" w:firstRow="0" w:lastRow="0" w:firstColumn="0" w:lastColumn="0" w:oddVBand="0" w:evenVBand="0" w:oddHBand="1" w:evenHBand="0" w:firstRowFirstColumn="0" w:firstRowLastColumn="0" w:lastRowFirstColumn="0" w:lastRowLastColumn="0"/>
              <w:rPr>
                <w:rFonts w:cstheme="minorHAnsi"/>
                <w:bCs/>
                <w:color w:val="000000" w:themeColor="text1"/>
              </w:rPr>
            </w:pPr>
            <w:r w:rsidRPr="00B121C1">
              <w:rPr>
                <w:rFonts w:cstheme="minorHAnsi"/>
                <w:bCs/>
                <w:color w:val="000000" w:themeColor="text1"/>
                <w:sz w:val="20"/>
                <w:szCs w:val="20"/>
                <w:lang w:val="en-US"/>
              </w:rPr>
              <w:t>Hypertext Transfer Protocol</w:t>
            </w:r>
          </w:p>
        </w:tc>
        <w:tc>
          <w:tcPr>
            <w:tcW w:w="5687" w:type="dxa"/>
          </w:tcPr>
          <w:p w14:paraId="31C3ED36" w14:textId="77777777" w:rsidR="00383066" w:rsidRPr="00B121C1" w:rsidRDefault="00383066" w:rsidP="00B121C1">
            <w:pPr>
              <w:pStyle w:val="Tablewhite"/>
              <w:cnfStyle w:val="000000100000" w:firstRow="0" w:lastRow="0" w:firstColumn="0" w:lastColumn="0" w:oddVBand="0" w:evenVBand="0" w:oddHBand="1" w:evenHBand="0" w:firstRowFirstColumn="0" w:firstRowLastColumn="0" w:lastRowFirstColumn="0" w:lastRowLastColumn="0"/>
              <w:rPr>
                <w:rFonts w:cstheme="minorHAnsi"/>
                <w:bCs/>
                <w:color w:val="000000" w:themeColor="text1"/>
              </w:rPr>
            </w:pPr>
            <w:r w:rsidRPr="00B121C1">
              <w:rPr>
                <w:rFonts w:cstheme="minorHAnsi"/>
                <w:bCs/>
                <w:color w:val="000000" w:themeColor="text1"/>
                <w:sz w:val="20"/>
                <w:szCs w:val="20"/>
                <w:lang w:val="en-US"/>
              </w:rPr>
              <w:t>An application protocol for distributed, collaborative, and hypermedia information systems.</w:t>
            </w:r>
          </w:p>
        </w:tc>
      </w:tr>
      <w:tr w:rsidR="00383066" w:rsidRPr="000C4B38" w14:paraId="50C97D8A" w14:textId="77777777" w:rsidTr="00B121C1">
        <w:tc>
          <w:tcPr>
            <w:cnfStyle w:val="001000000000" w:firstRow="0" w:lastRow="0" w:firstColumn="1" w:lastColumn="0" w:oddVBand="0" w:evenVBand="0" w:oddHBand="0" w:evenHBand="0" w:firstRowFirstColumn="0" w:firstRowLastColumn="0" w:lastRowFirstColumn="0" w:lastRowLastColumn="0"/>
            <w:tcW w:w="1441" w:type="dxa"/>
          </w:tcPr>
          <w:p w14:paraId="1967DB04" w14:textId="77777777" w:rsidR="00383066" w:rsidRPr="00B121C1" w:rsidRDefault="00383066" w:rsidP="00B121C1">
            <w:pPr>
              <w:pStyle w:val="Tablewhite"/>
              <w:jc w:val="center"/>
              <w:rPr>
                <w:rFonts w:cstheme="minorHAnsi"/>
                <w:b w:val="0"/>
                <w:color w:val="000000" w:themeColor="text1"/>
              </w:rPr>
            </w:pPr>
            <w:r w:rsidRPr="00B121C1">
              <w:rPr>
                <w:rFonts w:cstheme="minorHAnsi"/>
                <w:color w:val="000000" w:themeColor="text1"/>
                <w:sz w:val="20"/>
                <w:szCs w:val="20"/>
                <w:lang w:val="en-US"/>
              </w:rPr>
              <w:t>HTTPS</w:t>
            </w:r>
          </w:p>
        </w:tc>
        <w:tc>
          <w:tcPr>
            <w:tcW w:w="2227" w:type="dxa"/>
          </w:tcPr>
          <w:p w14:paraId="4049DCC1" w14:textId="77777777" w:rsidR="00383066" w:rsidRPr="00B121C1" w:rsidRDefault="00383066" w:rsidP="00B121C1">
            <w:pPr>
              <w:pStyle w:val="Tablewhite"/>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B121C1">
              <w:rPr>
                <w:rFonts w:cstheme="minorHAnsi"/>
                <w:color w:val="000000" w:themeColor="text1"/>
                <w:sz w:val="20"/>
                <w:szCs w:val="20"/>
                <w:lang w:val="en-US"/>
              </w:rPr>
              <w:t>Hypertext Transfer Protocol Secure</w:t>
            </w:r>
          </w:p>
        </w:tc>
        <w:tc>
          <w:tcPr>
            <w:tcW w:w="5687" w:type="dxa"/>
          </w:tcPr>
          <w:p w14:paraId="6CA6A9B5" w14:textId="77777777" w:rsidR="00383066" w:rsidRPr="00B121C1" w:rsidRDefault="00383066" w:rsidP="00B121C1">
            <w:pPr>
              <w:pStyle w:val="Tablewhite"/>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B121C1">
              <w:rPr>
                <w:rFonts w:cstheme="minorHAnsi"/>
                <w:color w:val="000000" w:themeColor="text1"/>
                <w:sz w:val="20"/>
                <w:szCs w:val="20"/>
                <w:lang w:val="en-US"/>
              </w:rPr>
              <w:t>An application protocol for distributed, collaborative, and hypermedia information systems through an encrypted channel.</w:t>
            </w:r>
          </w:p>
        </w:tc>
      </w:tr>
      <w:tr w:rsidR="00383066" w:rsidRPr="000C4B38" w14:paraId="2A452430" w14:textId="77777777" w:rsidTr="00B12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1" w:type="dxa"/>
          </w:tcPr>
          <w:p w14:paraId="5CE1E97A" w14:textId="77777777" w:rsidR="00383066" w:rsidRPr="00B121C1" w:rsidRDefault="00383066" w:rsidP="00B121C1">
            <w:pPr>
              <w:pStyle w:val="Tablewhite"/>
              <w:jc w:val="center"/>
              <w:rPr>
                <w:rFonts w:cstheme="minorHAnsi"/>
                <w:color w:val="000000" w:themeColor="text1"/>
              </w:rPr>
            </w:pPr>
            <w:r w:rsidRPr="00B121C1">
              <w:rPr>
                <w:rFonts w:cstheme="minorHAnsi"/>
                <w:color w:val="000000" w:themeColor="text1"/>
                <w:sz w:val="20"/>
                <w:szCs w:val="20"/>
                <w:lang w:val="en-US"/>
              </w:rPr>
              <w:t>SSL</w:t>
            </w:r>
          </w:p>
        </w:tc>
        <w:tc>
          <w:tcPr>
            <w:tcW w:w="2227" w:type="dxa"/>
          </w:tcPr>
          <w:p w14:paraId="61C6DF0F" w14:textId="77777777" w:rsidR="00383066" w:rsidRPr="00B121C1" w:rsidRDefault="00383066" w:rsidP="00B121C1">
            <w:pPr>
              <w:pStyle w:val="Tablewhite"/>
              <w:jc w:val="center"/>
              <w:cnfStyle w:val="000000100000" w:firstRow="0" w:lastRow="0" w:firstColumn="0" w:lastColumn="0" w:oddVBand="0" w:evenVBand="0" w:oddHBand="1" w:evenHBand="0" w:firstRowFirstColumn="0" w:firstRowLastColumn="0" w:lastRowFirstColumn="0" w:lastRowLastColumn="0"/>
              <w:rPr>
                <w:rFonts w:cstheme="minorHAnsi"/>
                <w:bCs/>
                <w:color w:val="000000" w:themeColor="text1"/>
              </w:rPr>
            </w:pPr>
            <w:r w:rsidRPr="00B121C1">
              <w:rPr>
                <w:rFonts w:cstheme="minorHAnsi"/>
                <w:bCs/>
                <w:color w:val="000000" w:themeColor="text1"/>
                <w:sz w:val="20"/>
                <w:szCs w:val="20"/>
                <w:lang w:val="en-US"/>
              </w:rPr>
              <w:t>Secure Sockets Layer</w:t>
            </w:r>
          </w:p>
        </w:tc>
        <w:tc>
          <w:tcPr>
            <w:tcW w:w="5687" w:type="dxa"/>
          </w:tcPr>
          <w:p w14:paraId="25683850" w14:textId="77777777" w:rsidR="00383066" w:rsidRPr="00B121C1" w:rsidRDefault="00383066" w:rsidP="00B121C1">
            <w:pPr>
              <w:pStyle w:val="Tablewhite"/>
              <w:cnfStyle w:val="000000100000" w:firstRow="0" w:lastRow="0" w:firstColumn="0" w:lastColumn="0" w:oddVBand="0" w:evenVBand="0" w:oddHBand="1" w:evenHBand="0" w:firstRowFirstColumn="0" w:firstRowLastColumn="0" w:lastRowFirstColumn="0" w:lastRowLastColumn="0"/>
              <w:rPr>
                <w:rFonts w:cstheme="minorHAnsi"/>
                <w:bCs/>
                <w:color w:val="000000" w:themeColor="text1"/>
              </w:rPr>
            </w:pPr>
            <w:r w:rsidRPr="00B121C1">
              <w:rPr>
                <w:rFonts w:cstheme="minorHAnsi"/>
                <w:bCs/>
                <w:color w:val="000000" w:themeColor="text1"/>
                <w:sz w:val="20"/>
                <w:szCs w:val="20"/>
                <w:lang w:val="en-US"/>
              </w:rPr>
              <w:t>Standard security technology for establishing an encrypted link between a server and a client.</w:t>
            </w:r>
          </w:p>
        </w:tc>
      </w:tr>
      <w:tr w:rsidR="00383066" w:rsidRPr="000C4B38" w14:paraId="3D363C86" w14:textId="77777777" w:rsidTr="00B121C1">
        <w:tc>
          <w:tcPr>
            <w:cnfStyle w:val="001000000000" w:firstRow="0" w:lastRow="0" w:firstColumn="1" w:lastColumn="0" w:oddVBand="0" w:evenVBand="0" w:oddHBand="0" w:evenHBand="0" w:firstRowFirstColumn="0" w:firstRowLastColumn="0" w:lastRowFirstColumn="0" w:lastRowLastColumn="0"/>
            <w:tcW w:w="1441" w:type="dxa"/>
          </w:tcPr>
          <w:p w14:paraId="398A1816" w14:textId="77777777" w:rsidR="00383066" w:rsidRPr="00B121C1" w:rsidRDefault="00383066" w:rsidP="00B121C1">
            <w:pPr>
              <w:pStyle w:val="Tablewhite"/>
              <w:jc w:val="center"/>
              <w:rPr>
                <w:rFonts w:cstheme="minorHAnsi"/>
                <w:b w:val="0"/>
                <w:color w:val="000000" w:themeColor="text1"/>
              </w:rPr>
            </w:pPr>
            <w:r w:rsidRPr="00B121C1">
              <w:rPr>
                <w:rFonts w:cstheme="minorHAnsi"/>
                <w:color w:val="000000" w:themeColor="text1"/>
                <w:sz w:val="20"/>
                <w:szCs w:val="20"/>
                <w:lang w:val="en-US"/>
              </w:rPr>
              <w:t>OOTB</w:t>
            </w:r>
          </w:p>
        </w:tc>
        <w:tc>
          <w:tcPr>
            <w:tcW w:w="2227" w:type="dxa"/>
          </w:tcPr>
          <w:p w14:paraId="01CAC4E2" w14:textId="77777777" w:rsidR="00383066" w:rsidRPr="00B121C1" w:rsidRDefault="00383066" w:rsidP="00B121C1">
            <w:pPr>
              <w:pStyle w:val="Tablewhite"/>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B121C1">
              <w:rPr>
                <w:rFonts w:cstheme="minorHAnsi"/>
                <w:color w:val="000000" w:themeColor="text1"/>
                <w:sz w:val="20"/>
                <w:szCs w:val="20"/>
                <w:lang w:val="en-US"/>
              </w:rPr>
              <w:t>Out-of-the-Box</w:t>
            </w:r>
          </w:p>
        </w:tc>
        <w:tc>
          <w:tcPr>
            <w:tcW w:w="5687" w:type="dxa"/>
          </w:tcPr>
          <w:p w14:paraId="5AEFD11D" w14:textId="77777777" w:rsidR="00383066" w:rsidRPr="00B121C1" w:rsidRDefault="00383066" w:rsidP="00B121C1">
            <w:pPr>
              <w:pStyle w:val="Tablewhite"/>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B121C1">
              <w:rPr>
                <w:rFonts w:cstheme="minorHAnsi"/>
                <w:color w:val="000000" w:themeColor="text1"/>
                <w:sz w:val="20"/>
                <w:szCs w:val="20"/>
                <w:lang w:val="en-US"/>
              </w:rPr>
              <w:t>Used in the standard/default configuration without any special customization</w:t>
            </w:r>
          </w:p>
        </w:tc>
      </w:tr>
      <w:tr w:rsidR="00383066" w:rsidRPr="000C4B38" w14:paraId="030EFCDE" w14:textId="77777777" w:rsidTr="00B12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1" w:type="dxa"/>
          </w:tcPr>
          <w:p w14:paraId="64BCBC3D" w14:textId="77777777" w:rsidR="00383066" w:rsidRPr="00B121C1" w:rsidRDefault="00383066" w:rsidP="00B121C1">
            <w:pPr>
              <w:pStyle w:val="Tablewhite"/>
              <w:jc w:val="center"/>
              <w:rPr>
                <w:rFonts w:cstheme="minorHAnsi"/>
                <w:color w:val="000000" w:themeColor="text1"/>
              </w:rPr>
            </w:pPr>
            <w:r w:rsidRPr="00B121C1">
              <w:rPr>
                <w:rFonts w:cstheme="minorHAnsi"/>
                <w:color w:val="000000" w:themeColor="text1"/>
                <w:sz w:val="20"/>
                <w:szCs w:val="20"/>
                <w:lang w:val="en-US"/>
              </w:rPr>
              <w:t>TCP</w:t>
            </w:r>
          </w:p>
        </w:tc>
        <w:tc>
          <w:tcPr>
            <w:tcW w:w="2227" w:type="dxa"/>
          </w:tcPr>
          <w:p w14:paraId="378E6F04" w14:textId="77777777" w:rsidR="00383066" w:rsidRPr="00B121C1" w:rsidRDefault="00383066" w:rsidP="00B121C1">
            <w:pPr>
              <w:pStyle w:val="Tablewhite"/>
              <w:jc w:val="center"/>
              <w:cnfStyle w:val="000000100000" w:firstRow="0" w:lastRow="0" w:firstColumn="0" w:lastColumn="0" w:oddVBand="0" w:evenVBand="0" w:oddHBand="1" w:evenHBand="0" w:firstRowFirstColumn="0" w:firstRowLastColumn="0" w:lastRowFirstColumn="0" w:lastRowLastColumn="0"/>
              <w:rPr>
                <w:rFonts w:cstheme="minorHAnsi"/>
                <w:bCs/>
                <w:color w:val="000000" w:themeColor="text1"/>
              </w:rPr>
            </w:pPr>
            <w:r w:rsidRPr="00B121C1">
              <w:rPr>
                <w:rFonts w:cstheme="minorHAnsi"/>
                <w:bCs/>
                <w:color w:val="000000" w:themeColor="text1"/>
                <w:sz w:val="20"/>
                <w:szCs w:val="20"/>
                <w:lang w:val="en-US"/>
              </w:rPr>
              <w:t>Transmission Control Protocol</w:t>
            </w:r>
          </w:p>
        </w:tc>
        <w:tc>
          <w:tcPr>
            <w:tcW w:w="5687" w:type="dxa"/>
          </w:tcPr>
          <w:p w14:paraId="6E45B3C8" w14:textId="77777777" w:rsidR="00383066" w:rsidRPr="00B121C1" w:rsidRDefault="00383066" w:rsidP="00B121C1">
            <w:pPr>
              <w:pStyle w:val="Tablewhite"/>
              <w:cnfStyle w:val="000000100000" w:firstRow="0" w:lastRow="0" w:firstColumn="0" w:lastColumn="0" w:oddVBand="0" w:evenVBand="0" w:oddHBand="1" w:evenHBand="0" w:firstRowFirstColumn="0" w:firstRowLastColumn="0" w:lastRowFirstColumn="0" w:lastRowLastColumn="0"/>
              <w:rPr>
                <w:rFonts w:cstheme="minorHAnsi"/>
                <w:bCs/>
                <w:color w:val="000000" w:themeColor="text1"/>
              </w:rPr>
            </w:pPr>
            <w:r w:rsidRPr="00B121C1">
              <w:rPr>
                <w:rFonts w:cstheme="minorHAnsi"/>
                <w:bCs/>
                <w:color w:val="000000" w:themeColor="text1"/>
                <w:sz w:val="20"/>
                <w:szCs w:val="20"/>
                <w:lang w:val="en-US"/>
              </w:rPr>
              <w:t>The Transmission Control Protocol is one of the main protocols of the Internet protocol suite. It originated in the initial network implementation in which it complemented the Internet Protocol.</w:t>
            </w:r>
          </w:p>
        </w:tc>
      </w:tr>
    </w:tbl>
    <w:p w14:paraId="70295104" w14:textId="6BF28835" w:rsidR="001559E5" w:rsidRDefault="001559E5" w:rsidP="006E0668">
      <w:pPr>
        <w:spacing w:after="0"/>
        <w:jc w:val="left"/>
        <w:rPr>
          <w:rFonts w:asciiTheme="minorHAnsi" w:hAnsiTheme="minorHAnsi" w:cstheme="minorHAnsi"/>
        </w:rPr>
      </w:pPr>
      <w:r w:rsidRPr="00AE3C3C">
        <w:rPr>
          <w:rFonts w:asciiTheme="minorHAnsi" w:hAnsiTheme="minorHAnsi" w:cstheme="minorHAnsi"/>
        </w:rPr>
        <w:br w:type="page"/>
      </w:r>
    </w:p>
    <w:p w14:paraId="7C15F5B8" w14:textId="37D9AABF" w:rsidR="001559E5" w:rsidRPr="00F55FC0" w:rsidRDefault="001559E5" w:rsidP="00207D43">
      <w:pPr>
        <w:pStyle w:val="Heading1"/>
        <w:numPr>
          <w:ilvl w:val="0"/>
          <w:numId w:val="52"/>
        </w:numPr>
        <w:ind w:left="0"/>
      </w:pPr>
      <w:bookmarkStart w:id="22" w:name="_Toc15406038"/>
      <w:bookmarkStart w:id="23" w:name="_Toc61521714"/>
      <w:r w:rsidRPr="00F55FC0">
        <w:t>Introduction</w:t>
      </w:r>
      <w:bookmarkEnd w:id="22"/>
      <w:bookmarkEnd w:id="23"/>
    </w:p>
    <w:p w14:paraId="71808A01" w14:textId="77777777" w:rsidR="001559E5" w:rsidRPr="00F55FC0" w:rsidRDefault="001559E5" w:rsidP="00B61CF8">
      <w:pPr>
        <w:pStyle w:val="Heading2"/>
      </w:pPr>
      <w:bookmarkStart w:id="24" w:name="_Toc15406039"/>
      <w:bookmarkStart w:id="25" w:name="_Toc61521715"/>
      <w:bookmarkStart w:id="26" w:name="_Toc137351796"/>
      <w:bookmarkStart w:id="27" w:name="_Toc289857446"/>
      <w:r w:rsidRPr="00F55FC0">
        <w:t>Executive Summary</w:t>
      </w:r>
      <w:bookmarkEnd w:id="24"/>
      <w:bookmarkEnd w:id="25"/>
    </w:p>
    <w:p w14:paraId="6B3B336F" w14:textId="7AB59060" w:rsidR="001559E5" w:rsidRPr="00AE3C3C" w:rsidRDefault="004E0754" w:rsidP="006E0668">
      <w:pPr>
        <w:rPr>
          <w:rFonts w:asciiTheme="minorHAnsi" w:hAnsiTheme="minorHAnsi" w:cstheme="minorHAnsi"/>
        </w:rPr>
      </w:pPr>
      <w:bookmarkStart w:id="28" w:name="_Hlk28943876"/>
      <w:r>
        <w:rPr>
          <w:rFonts w:asciiTheme="minorHAnsi" w:hAnsiTheme="minorHAnsi" w:cstheme="minorHAnsi"/>
          <w:color w:val="000000"/>
        </w:rPr>
        <w:t>Hormel Food Corporation (Hormel)</w:t>
      </w:r>
      <w:r w:rsidR="008635A5">
        <w:rPr>
          <w:rFonts w:asciiTheme="minorHAnsi" w:hAnsiTheme="minorHAnsi" w:cstheme="minorHAnsi"/>
        </w:rPr>
        <w:t xml:space="preserve"> </w:t>
      </w:r>
      <w:r w:rsidR="001559E5" w:rsidRPr="00AE3C3C">
        <w:rPr>
          <w:rFonts w:asciiTheme="minorHAnsi" w:hAnsiTheme="minorHAnsi" w:cstheme="minorHAnsi"/>
        </w:rPr>
        <w:t xml:space="preserve">is implementing </w:t>
      </w:r>
      <w:r w:rsidR="008635A5">
        <w:rPr>
          <w:rFonts w:asciiTheme="minorHAnsi" w:hAnsiTheme="minorHAnsi" w:cstheme="minorHAnsi"/>
        </w:rPr>
        <w:t xml:space="preserve">Saviynt Security Manager (SSM) </w:t>
      </w:r>
      <w:r w:rsidR="001559E5" w:rsidRPr="00AE3C3C">
        <w:rPr>
          <w:rFonts w:asciiTheme="minorHAnsi" w:hAnsiTheme="minorHAnsi" w:cstheme="minorHAnsi"/>
        </w:rPr>
        <w:t xml:space="preserve">solution to manage user </w:t>
      </w:r>
      <w:r w:rsidR="006229B7">
        <w:rPr>
          <w:rFonts w:asciiTheme="minorHAnsi" w:hAnsiTheme="minorHAnsi" w:cstheme="minorHAnsi"/>
        </w:rPr>
        <w:t>(US Employees and Other Users</w:t>
      </w:r>
      <w:r w:rsidR="001559E5" w:rsidRPr="00AE3C3C">
        <w:rPr>
          <w:rFonts w:asciiTheme="minorHAnsi" w:hAnsiTheme="minorHAnsi" w:cstheme="minorHAnsi"/>
        </w:rPr>
        <w:t xml:space="preserve">) identities which includes </w:t>
      </w:r>
      <w:r w:rsidR="00290B70">
        <w:rPr>
          <w:rFonts w:asciiTheme="minorHAnsi" w:hAnsiTheme="minorHAnsi" w:cstheme="minorHAnsi"/>
        </w:rPr>
        <w:t>i</w:t>
      </w:r>
      <w:r w:rsidR="001559E5" w:rsidRPr="00AE3C3C">
        <w:rPr>
          <w:rFonts w:asciiTheme="minorHAnsi" w:hAnsiTheme="minorHAnsi" w:cstheme="minorHAnsi"/>
        </w:rPr>
        <w:t xml:space="preserve">dentity </w:t>
      </w:r>
      <w:r w:rsidR="00290B70">
        <w:rPr>
          <w:rFonts w:asciiTheme="minorHAnsi" w:hAnsiTheme="minorHAnsi" w:cstheme="minorHAnsi"/>
        </w:rPr>
        <w:t>l</w:t>
      </w:r>
      <w:r w:rsidR="001559E5" w:rsidRPr="00AE3C3C">
        <w:rPr>
          <w:rFonts w:asciiTheme="minorHAnsi" w:hAnsiTheme="minorHAnsi" w:cstheme="minorHAnsi"/>
        </w:rPr>
        <w:t xml:space="preserve">ifecycle </w:t>
      </w:r>
      <w:r w:rsidR="00290B70">
        <w:rPr>
          <w:rFonts w:asciiTheme="minorHAnsi" w:hAnsiTheme="minorHAnsi" w:cstheme="minorHAnsi"/>
        </w:rPr>
        <w:t>m</w:t>
      </w:r>
      <w:r w:rsidR="001559E5" w:rsidRPr="00AE3C3C">
        <w:rPr>
          <w:rFonts w:asciiTheme="minorHAnsi" w:hAnsiTheme="minorHAnsi" w:cstheme="minorHAnsi"/>
        </w:rPr>
        <w:t xml:space="preserve">anagement, </w:t>
      </w:r>
      <w:r w:rsidR="00AE126E">
        <w:rPr>
          <w:rFonts w:asciiTheme="minorHAnsi" w:hAnsiTheme="minorHAnsi" w:cstheme="minorHAnsi"/>
        </w:rPr>
        <w:t xml:space="preserve">and </w:t>
      </w:r>
      <w:r w:rsidR="00290B70">
        <w:rPr>
          <w:rFonts w:asciiTheme="minorHAnsi" w:hAnsiTheme="minorHAnsi" w:cstheme="minorHAnsi"/>
        </w:rPr>
        <w:t>p</w:t>
      </w:r>
      <w:r w:rsidR="001559E5" w:rsidRPr="00AE3C3C">
        <w:rPr>
          <w:rFonts w:asciiTheme="minorHAnsi" w:hAnsiTheme="minorHAnsi" w:cstheme="minorHAnsi"/>
        </w:rPr>
        <w:t>rovisioning/</w:t>
      </w:r>
      <w:r w:rsidR="00290B70">
        <w:rPr>
          <w:rFonts w:asciiTheme="minorHAnsi" w:hAnsiTheme="minorHAnsi" w:cstheme="minorHAnsi"/>
        </w:rPr>
        <w:t>d</w:t>
      </w:r>
      <w:r w:rsidR="001559E5" w:rsidRPr="00AE3C3C">
        <w:rPr>
          <w:rFonts w:asciiTheme="minorHAnsi" w:hAnsiTheme="minorHAnsi" w:cstheme="minorHAnsi"/>
        </w:rPr>
        <w:t>e-provisioning</w:t>
      </w:r>
      <w:r w:rsidR="00AE126E">
        <w:rPr>
          <w:rFonts w:asciiTheme="minorHAnsi" w:hAnsiTheme="minorHAnsi" w:cstheme="minorHAnsi"/>
        </w:rPr>
        <w:t xml:space="preserve"> </w:t>
      </w:r>
      <w:r w:rsidR="001559E5" w:rsidRPr="00AE3C3C">
        <w:rPr>
          <w:rFonts w:asciiTheme="minorHAnsi" w:hAnsiTheme="minorHAnsi" w:cstheme="minorHAnsi"/>
        </w:rPr>
        <w:t>for in scope target systems (Active Directory</w:t>
      </w:r>
      <w:r w:rsidR="002F7B8F">
        <w:rPr>
          <w:rFonts w:asciiTheme="minorHAnsi" w:hAnsiTheme="minorHAnsi" w:cstheme="minorHAnsi"/>
        </w:rPr>
        <w:t>, and Mailbox</w:t>
      </w:r>
      <w:r w:rsidR="001559E5" w:rsidRPr="00AE3C3C">
        <w:rPr>
          <w:rFonts w:asciiTheme="minorHAnsi" w:hAnsiTheme="minorHAnsi" w:cstheme="minorHAnsi"/>
        </w:rPr>
        <w:t>).</w:t>
      </w:r>
    </w:p>
    <w:p w14:paraId="593118E4" w14:textId="00D67CFB" w:rsidR="001559E5" w:rsidRPr="00AE3C3C" w:rsidRDefault="001559E5" w:rsidP="006E0668">
      <w:pPr>
        <w:rPr>
          <w:rFonts w:asciiTheme="minorHAnsi" w:hAnsiTheme="minorHAnsi" w:cstheme="minorHAnsi"/>
        </w:rPr>
      </w:pPr>
      <w:bookmarkStart w:id="29" w:name="_Toc26522371"/>
      <w:bookmarkStart w:id="30" w:name="_Toc26527480"/>
      <w:bookmarkStart w:id="31" w:name="_Toc15406040"/>
      <w:bookmarkStart w:id="32" w:name="_Toc137351786"/>
      <w:bookmarkStart w:id="33" w:name="_Toc289857436"/>
      <w:bookmarkEnd w:id="28"/>
      <w:bookmarkEnd w:id="29"/>
      <w:bookmarkEnd w:id="30"/>
      <w:r w:rsidRPr="00AE3C3C">
        <w:rPr>
          <w:rFonts w:asciiTheme="minorHAnsi" w:hAnsiTheme="minorHAnsi" w:cstheme="minorHAnsi"/>
        </w:rPr>
        <w:t>The purpose of this documentation is to provide guidance to the IAM admins of an organization</w:t>
      </w:r>
      <w:r w:rsidR="00290B70">
        <w:rPr>
          <w:rFonts w:asciiTheme="minorHAnsi" w:hAnsiTheme="minorHAnsi" w:cstheme="minorHAnsi"/>
        </w:rPr>
        <w:t xml:space="preserve"> to</w:t>
      </w:r>
      <w:r w:rsidRPr="00AE3C3C">
        <w:rPr>
          <w:rFonts w:asciiTheme="minorHAnsi" w:hAnsiTheme="minorHAnsi" w:cstheme="minorHAnsi"/>
        </w:rPr>
        <w:t xml:space="preserve"> perform their functions correctly and efficiently in </w:t>
      </w:r>
      <w:r w:rsidR="00510FAE">
        <w:rPr>
          <w:rFonts w:asciiTheme="minorHAnsi" w:hAnsiTheme="minorHAnsi" w:cstheme="minorHAnsi"/>
        </w:rPr>
        <w:t>Saviynt Security Manager.</w:t>
      </w:r>
      <w:r w:rsidRPr="00AE3C3C">
        <w:rPr>
          <w:rFonts w:asciiTheme="minorHAnsi" w:hAnsiTheme="minorHAnsi" w:cstheme="minorHAnsi"/>
        </w:rPr>
        <w:t xml:space="preserve"> </w:t>
      </w:r>
      <w:r w:rsidR="00AE126E">
        <w:rPr>
          <w:rFonts w:asciiTheme="minorHAnsi" w:hAnsiTheme="minorHAnsi" w:cstheme="minorHAnsi"/>
        </w:rPr>
        <w:t>This</w:t>
      </w:r>
      <w:r w:rsidR="00AE126E" w:rsidRPr="00AE3C3C">
        <w:rPr>
          <w:rFonts w:asciiTheme="minorHAnsi" w:hAnsiTheme="minorHAnsi" w:cstheme="minorHAnsi"/>
        </w:rPr>
        <w:t xml:space="preserve"> document</w:t>
      </w:r>
      <w:r w:rsidRPr="00AE3C3C">
        <w:rPr>
          <w:rFonts w:asciiTheme="minorHAnsi" w:hAnsiTheme="minorHAnsi" w:cstheme="minorHAnsi"/>
        </w:rPr>
        <w:t xml:space="preserve"> </w:t>
      </w:r>
      <w:r w:rsidR="00AE126E">
        <w:rPr>
          <w:rFonts w:asciiTheme="minorHAnsi" w:hAnsiTheme="minorHAnsi" w:cstheme="minorHAnsi"/>
        </w:rPr>
        <w:t xml:space="preserve">is </w:t>
      </w:r>
      <w:r w:rsidRPr="00AE3C3C">
        <w:rPr>
          <w:rFonts w:asciiTheme="minorHAnsi" w:hAnsiTheme="minorHAnsi" w:cstheme="minorHAnsi"/>
        </w:rPr>
        <w:t>approved standard procedures for performing operations safely to provide services.</w:t>
      </w:r>
    </w:p>
    <w:p w14:paraId="4B94CE80" w14:textId="77777777" w:rsidR="001559E5" w:rsidRPr="00AE3C3C" w:rsidRDefault="001559E5" w:rsidP="00B61CF8">
      <w:pPr>
        <w:pStyle w:val="Heading2"/>
      </w:pPr>
      <w:bookmarkStart w:id="34" w:name="_Toc61521716"/>
      <w:r w:rsidRPr="00AE3C3C">
        <w:t>Intended Audience</w:t>
      </w:r>
      <w:bookmarkEnd w:id="31"/>
      <w:bookmarkEnd w:id="34"/>
    </w:p>
    <w:p w14:paraId="26C2DF04" w14:textId="425DE26E" w:rsidR="001559E5" w:rsidRDefault="001559E5" w:rsidP="006E0668">
      <w:pPr>
        <w:rPr>
          <w:rFonts w:asciiTheme="minorHAnsi" w:hAnsiTheme="minorHAnsi" w:cstheme="minorHAnsi"/>
        </w:rPr>
      </w:pPr>
      <w:r w:rsidRPr="00AE3C3C">
        <w:rPr>
          <w:rFonts w:asciiTheme="minorHAnsi" w:hAnsiTheme="minorHAnsi" w:cstheme="minorHAnsi"/>
        </w:rPr>
        <w:t xml:space="preserve">The intended audience for this document is </w:t>
      </w:r>
      <w:r w:rsidR="00626E12">
        <w:rPr>
          <w:rFonts w:asciiTheme="minorHAnsi" w:hAnsiTheme="minorHAnsi" w:cstheme="minorHAnsi"/>
        </w:rPr>
        <w:t>identity management</w:t>
      </w:r>
      <w:r w:rsidRPr="00AE3C3C">
        <w:rPr>
          <w:rFonts w:asciiTheme="minorHAnsi" w:hAnsiTheme="minorHAnsi" w:cstheme="minorHAnsi"/>
        </w:rPr>
        <w:t xml:space="preserve"> team of the </w:t>
      </w:r>
      <w:r w:rsidR="00626E12">
        <w:rPr>
          <w:rFonts w:asciiTheme="minorHAnsi" w:hAnsiTheme="minorHAnsi" w:cstheme="minorHAnsi"/>
        </w:rPr>
        <w:t>Saviynt Security</w:t>
      </w:r>
      <w:r w:rsidRPr="00AE3C3C">
        <w:rPr>
          <w:rFonts w:asciiTheme="minorHAnsi" w:hAnsiTheme="minorHAnsi" w:cstheme="minorHAnsi"/>
        </w:rPr>
        <w:t xml:space="preserve"> system. </w:t>
      </w:r>
    </w:p>
    <w:p w14:paraId="3CEFABB5" w14:textId="77777777" w:rsidR="00F978F1" w:rsidRPr="00AE3C3C" w:rsidRDefault="00F978F1" w:rsidP="006E0668">
      <w:pPr>
        <w:pStyle w:val="Heading1"/>
        <w:ind w:left="0"/>
      </w:pPr>
      <w:bookmarkStart w:id="35" w:name="_Toc34998352"/>
      <w:bookmarkStart w:id="36" w:name="_Toc36644129"/>
      <w:bookmarkStart w:id="37" w:name="_Toc38014639"/>
      <w:bookmarkStart w:id="38" w:name="_Toc61521717"/>
      <w:r>
        <w:t>Saviynt</w:t>
      </w:r>
      <w:r w:rsidRPr="00AE3C3C">
        <w:t xml:space="preserve"> Product Overview</w:t>
      </w:r>
      <w:bookmarkEnd w:id="35"/>
      <w:bookmarkEnd w:id="36"/>
      <w:bookmarkEnd w:id="37"/>
      <w:bookmarkEnd w:id="38"/>
    </w:p>
    <w:p w14:paraId="519B03E9" w14:textId="77777777" w:rsidR="00F978F1" w:rsidRPr="00EE0309" w:rsidRDefault="00F978F1" w:rsidP="006E0668">
      <w:pPr>
        <w:rPr>
          <w:rFonts w:asciiTheme="minorHAnsi" w:hAnsiTheme="minorHAnsi" w:cstheme="minorHAnsi"/>
        </w:rPr>
      </w:pPr>
      <w:r w:rsidRPr="00EE0309">
        <w:rPr>
          <w:rFonts w:asciiTheme="minorHAnsi" w:hAnsiTheme="minorHAnsi" w:cstheme="minorHAnsi"/>
        </w:rPr>
        <w:t>Saviynt is a cloud-native Identity Governance and Administration (IGA) platform that protects an organization's most sensitive information and increases your organizational efficiency and agility by ensuring that the right people have the right access to the right resources for only the right amount of time.</w:t>
      </w:r>
    </w:p>
    <w:p w14:paraId="42F1F496" w14:textId="0A21B218" w:rsidR="00F978F1" w:rsidRPr="00EE0309" w:rsidRDefault="00F978F1" w:rsidP="006E0668">
      <w:pPr>
        <w:rPr>
          <w:rFonts w:asciiTheme="minorHAnsi" w:hAnsiTheme="minorHAnsi" w:cstheme="minorHAnsi"/>
          <w:lang w:eastAsia="x-none"/>
        </w:rPr>
      </w:pPr>
      <w:r w:rsidRPr="00EE0309">
        <w:rPr>
          <w:rFonts w:asciiTheme="minorHAnsi" w:hAnsiTheme="minorHAnsi" w:cstheme="minorHAnsi"/>
          <w:lang w:eastAsia="x-none"/>
        </w:rPr>
        <w:t xml:space="preserve">It is </w:t>
      </w:r>
      <w:r w:rsidR="00626E12">
        <w:rPr>
          <w:rFonts w:asciiTheme="minorHAnsi" w:hAnsiTheme="minorHAnsi" w:cstheme="minorHAnsi"/>
          <w:lang w:eastAsia="x-none"/>
        </w:rPr>
        <w:t xml:space="preserve">one of the </w:t>
      </w:r>
      <w:r w:rsidRPr="00EE0309">
        <w:rPr>
          <w:rFonts w:asciiTheme="minorHAnsi" w:hAnsiTheme="minorHAnsi" w:cstheme="minorHAnsi"/>
          <w:lang w:eastAsia="x-none"/>
        </w:rPr>
        <w:t>leading provider</w:t>
      </w:r>
      <w:r w:rsidR="00626E12">
        <w:rPr>
          <w:rFonts w:asciiTheme="minorHAnsi" w:hAnsiTheme="minorHAnsi" w:cstheme="minorHAnsi"/>
          <w:lang w:eastAsia="x-none"/>
        </w:rPr>
        <w:t>s</w:t>
      </w:r>
      <w:r w:rsidRPr="00EE0309">
        <w:rPr>
          <w:rFonts w:asciiTheme="minorHAnsi" w:hAnsiTheme="minorHAnsi" w:cstheme="minorHAnsi"/>
          <w:lang w:eastAsia="x-none"/>
        </w:rPr>
        <w:t xml:space="preserve"> of Cloud Security and Identity Governance solution that provides a single platform to secure applications, data </w:t>
      </w:r>
      <w:r w:rsidR="00626E12">
        <w:rPr>
          <w:rFonts w:asciiTheme="minorHAnsi" w:hAnsiTheme="minorHAnsi" w:cstheme="minorHAnsi"/>
          <w:lang w:eastAsia="x-none"/>
        </w:rPr>
        <w:t>that are hosted on</w:t>
      </w:r>
      <w:r w:rsidR="00626E12" w:rsidRPr="00EE0309">
        <w:rPr>
          <w:rFonts w:asciiTheme="minorHAnsi" w:hAnsiTheme="minorHAnsi" w:cstheme="minorHAnsi"/>
          <w:lang w:eastAsia="x-none"/>
        </w:rPr>
        <w:t xml:space="preserve"> </w:t>
      </w:r>
      <w:r w:rsidRPr="00EE0309">
        <w:rPr>
          <w:rFonts w:asciiTheme="minorHAnsi" w:hAnsiTheme="minorHAnsi" w:cstheme="minorHAnsi"/>
          <w:lang w:eastAsia="x-none"/>
        </w:rPr>
        <w:t>Cloud (</w:t>
      </w:r>
      <w:r>
        <w:rPr>
          <w:rFonts w:asciiTheme="minorHAnsi" w:hAnsiTheme="minorHAnsi" w:cstheme="minorHAnsi"/>
          <w:lang w:eastAsia="x-none"/>
        </w:rPr>
        <w:t xml:space="preserve">E.g.: </w:t>
      </w:r>
      <w:r w:rsidRPr="00EE0309">
        <w:rPr>
          <w:rFonts w:asciiTheme="minorHAnsi" w:hAnsiTheme="minorHAnsi" w:cstheme="minorHAnsi"/>
          <w:lang w:eastAsia="x-none"/>
        </w:rPr>
        <w:t xml:space="preserve">Office 365, AWS, Azure, Salesforce, Workday) and </w:t>
      </w:r>
      <w:r w:rsidR="00626E12">
        <w:rPr>
          <w:rFonts w:asciiTheme="minorHAnsi" w:hAnsiTheme="minorHAnsi" w:cstheme="minorHAnsi"/>
          <w:lang w:eastAsia="x-none"/>
        </w:rPr>
        <w:t>o</w:t>
      </w:r>
      <w:r w:rsidRPr="00EE0309">
        <w:rPr>
          <w:rFonts w:asciiTheme="minorHAnsi" w:hAnsiTheme="minorHAnsi" w:cstheme="minorHAnsi"/>
          <w:lang w:eastAsia="x-none"/>
        </w:rPr>
        <w:t>n-premises (</w:t>
      </w:r>
      <w:r>
        <w:rPr>
          <w:rFonts w:asciiTheme="minorHAnsi" w:hAnsiTheme="minorHAnsi" w:cstheme="minorHAnsi"/>
          <w:lang w:eastAsia="x-none"/>
        </w:rPr>
        <w:t xml:space="preserve">E.g.: </w:t>
      </w:r>
      <w:r w:rsidRPr="00EE0309">
        <w:rPr>
          <w:rFonts w:asciiTheme="minorHAnsi" w:hAnsiTheme="minorHAnsi" w:cstheme="minorHAnsi"/>
          <w:lang w:eastAsia="x-none"/>
        </w:rPr>
        <w:t>SAP, Oracle EBS) systems. </w:t>
      </w:r>
    </w:p>
    <w:p w14:paraId="5740EA65" w14:textId="22E674AA" w:rsidR="00F978F1" w:rsidRPr="00611942" w:rsidRDefault="00F978F1" w:rsidP="006E0668">
      <w:pPr>
        <w:rPr>
          <w:rFonts w:asciiTheme="minorHAnsi" w:hAnsiTheme="minorHAnsi" w:cstheme="minorHAnsi"/>
          <w:lang w:eastAsia="x-none"/>
        </w:rPr>
      </w:pPr>
      <w:r w:rsidRPr="00EE0309">
        <w:rPr>
          <w:rFonts w:asciiTheme="minorHAnsi" w:hAnsiTheme="minorHAnsi" w:cstheme="minorHAnsi"/>
          <w:lang w:eastAsia="x-none"/>
        </w:rPr>
        <w:t xml:space="preserve">Saviynt platform unifies accounts across the </w:t>
      </w:r>
      <w:r w:rsidR="00887595">
        <w:rPr>
          <w:rFonts w:asciiTheme="minorHAnsi" w:hAnsiTheme="minorHAnsi" w:cstheme="minorHAnsi"/>
          <w:lang w:eastAsia="x-none"/>
        </w:rPr>
        <w:t xml:space="preserve">target </w:t>
      </w:r>
      <w:r w:rsidRPr="00EE0309">
        <w:rPr>
          <w:rFonts w:asciiTheme="minorHAnsi" w:hAnsiTheme="minorHAnsi" w:cstheme="minorHAnsi"/>
          <w:lang w:eastAsia="x-none"/>
        </w:rPr>
        <w:t>system</w:t>
      </w:r>
      <w:r w:rsidR="00887595">
        <w:rPr>
          <w:rFonts w:asciiTheme="minorHAnsi" w:hAnsiTheme="minorHAnsi" w:cstheme="minorHAnsi"/>
          <w:lang w:eastAsia="x-none"/>
        </w:rPr>
        <w:t>s</w:t>
      </w:r>
      <w:r w:rsidRPr="00EE0309">
        <w:rPr>
          <w:rFonts w:asciiTheme="minorHAnsi" w:hAnsiTheme="minorHAnsi" w:cstheme="minorHAnsi"/>
          <w:lang w:eastAsia="x-none"/>
        </w:rPr>
        <w:t>, creating one identity with </w:t>
      </w:r>
      <w:hyperlink r:id="rId13" w:history="1">
        <w:r w:rsidRPr="00EE0309">
          <w:rPr>
            <w:rFonts w:asciiTheme="minorHAnsi" w:hAnsiTheme="minorHAnsi" w:cstheme="minorHAnsi"/>
            <w:lang w:eastAsia="x-none"/>
          </w:rPr>
          <w:t>fine-grained entitlements </w:t>
        </w:r>
      </w:hyperlink>
      <w:r w:rsidR="0052582F">
        <w:rPr>
          <w:rFonts w:asciiTheme="minorHAnsi" w:hAnsiTheme="minorHAnsi" w:cstheme="minorHAnsi"/>
          <w:lang w:eastAsia="x-none"/>
        </w:rPr>
        <w:t xml:space="preserve"> </w:t>
      </w:r>
      <w:r w:rsidRPr="00370E49">
        <w:rPr>
          <w:rFonts w:asciiTheme="minorHAnsi" w:hAnsiTheme="minorHAnsi" w:cstheme="minorHAnsi"/>
          <w:lang w:eastAsia="x-none"/>
        </w:rPr>
        <w:t>for each user. Saviynt automates account and access provisioning aligned with organizational risk tolerance and workflows so organizations can reduce human error</w:t>
      </w:r>
      <w:r w:rsidR="00887595">
        <w:rPr>
          <w:rFonts w:asciiTheme="minorHAnsi" w:hAnsiTheme="minorHAnsi" w:cstheme="minorHAnsi"/>
          <w:lang w:eastAsia="x-none"/>
        </w:rPr>
        <w:t>,</w:t>
      </w:r>
      <w:r w:rsidRPr="00370E49">
        <w:rPr>
          <w:rFonts w:asciiTheme="minorHAnsi" w:hAnsiTheme="minorHAnsi" w:cstheme="minorHAnsi"/>
          <w:lang w:eastAsia="x-none"/>
        </w:rPr>
        <w:t xml:space="preserve"> risk, accelerate onboarding, and holistically view all user</w:t>
      </w:r>
      <w:r>
        <w:rPr>
          <w:rFonts w:asciiTheme="minorHAnsi" w:hAnsiTheme="minorHAnsi" w:cstheme="minorHAnsi"/>
          <w:lang w:eastAsia="x-none"/>
        </w:rPr>
        <w:t>s’</w:t>
      </w:r>
      <w:r w:rsidRPr="00370E49">
        <w:rPr>
          <w:rFonts w:asciiTheme="minorHAnsi" w:hAnsiTheme="minorHAnsi" w:cstheme="minorHAnsi"/>
          <w:lang w:eastAsia="x-none"/>
        </w:rPr>
        <w:t xml:space="preserve"> </w:t>
      </w:r>
      <w:r w:rsidRPr="00EE0309">
        <w:rPr>
          <w:rFonts w:asciiTheme="minorHAnsi" w:hAnsiTheme="minorHAnsi" w:cstheme="minorHAnsi"/>
          <w:lang w:eastAsia="x-none"/>
        </w:rPr>
        <w:t>access</w:t>
      </w:r>
      <w:r>
        <w:rPr>
          <w:rFonts w:asciiTheme="minorHAnsi" w:hAnsiTheme="minorHAnsi" w:cstheme="minorHAnsi"/>
          <w:lang w:eastAsia="x-none"/>
        </w:rPr>
        <w:t>.</w:t>
      </w:r>
    </w:p>
    <w:p w14:paraId="706CFE9A" w14:textId="46E25D0E" w:rsidR="00F978F1" w:rsidRPr="00AE3C3C" w:rsidRDefault="00F978F1" w:rsidP="006E0668">
      <w:pPr>
        <w:pStyle w:val="Caption"/>
        <w:rPr>
          <w:sz w:val="20"/>
          <w:szCs w:val="20"/>
        </w:rPr>
      </w:pPr>
      <w:bookmarkStart w:id="39" w:name="_Toc36645327"/>
      <w:bookmarkStart w:id="40" w:name="_Toc61521825"/>
      <w:r w:rsidRPr="00AE3C3C">
        <w:rPr>
          <w:sz w:val="20"/>
          <w:szCs w:val="20"/>
        </w:rPr>
        <w:t xml:space="preserve">Figure </w:t>
      </w:r>
      <w:r w:rsidR="009A2D2D">
        <w:rPr>
          <w:sz w:val="20"/>
          <w:szCs w:val="20"/>
        </w:rPr>
        <w:fldChar w:fldCharType="begin"/>
      </w:r>
      <w:r w:rsidR="009A2D2D">
        <w:rPr>
          <w:sz w:val="20"/>
          <w:szCs w:val="20"/>
        </w:rPr>
        <w:instrText xml:space="preserve"> SEQ Figure \* ARABIC </w:instrText>
      </w:r>
      <w:r w:rsidR="009A2D2D">
        <w:rPr>
          <w:sz w:val="20"/>
          <w:szCs w:val="20"/>
        </w:rPr>
        <w:fldChar w:fldCharType="separate"/>
      </w:r>
      <w:r w:rsidR="00C825B7">
        <w:rPr>
          <w:noProof/>
          <w:sz w:val="20"/>
          <w:szCs w:val="20"/>
        </w:rPr>
        <w:t>1</w:t>
      </w:r>
      <w:r w:rsidR="009A2D2D">
        <w:rPr>
          <w:sz w:val="20"/>
          <w:szCs w:val="20"/>
        </w:rPr>
        <w:fldChar w:fldCharType="end"/>
      </w:r>
      <w:r w:rsidRPr="00AE3C3C">
        <w:rPr>
          <w:sz w:val="20"/>
          <w:szCs w:val="20"/>
        </w:rPr>
        <w:t xml:space="preserve">: </w:t>
      </w:r>
      <w:r>
        <w:rPr>
          <w:sz w:val="20"/>
          <w:szCs w:val="20"/>
        </w:rPr>
        <w:t>Saviynt</w:t>
      </w:r>
      <w:r w:rsidRPr="00AE3C3C">
        <w:rPr>
          <w:sz w:val="20"/>
          <w:szCs w:val="20"/>
        </w:rPr>
        <w:t xml:space="preserve"> </w:t>
      </w:r>
      <w:bookmarkEnd w:id="39"/>
      <w:r w:rsidRPr="000A049C">
        <w:rPr>
          <w:sz w:val="20"/>
          <w:szCs w:val="20"/>
        </w:rPr>
        <w:t>Cloud Access Governance and Intelligence</w:t>
      </w:r>
      <w:bookmarkEnd w:id="40"/>
    </w:p>
    <w:p w14:paraId="207058F3" w14:textId="77777777" w:rsidR="00F978F1" w:rsidRPr="00AE3C3C" w:rsidRDefault="00F978F1" w:rsidP="006E0668">
      <w:pPr>
        <w:pStyle w:val="NoSpacing"/>
        <w:rPr>
          <w:rFonts w:asciiTheme="minorHAnsi" w:hAnsiTheme="minorHAnsi" w:cstheme="minorHAnsi"/>
        </w:rPr>
      </w:pPr>
      <w:r w:rsidRPr="00370E49">
        <w:rPr>
          <w:rFonts w:asciiTheme="minorHAnsi" w:hAnsiTheme="minorHAnsi" w:cstheme="minorHAnsi"/>
          <w:noProof/>
          <w:lang w:val="en-US"/>
        </w:rPr>
        <w:drawing>
          <wp:inline distT="0" distB="0" distL="0" distR="0" wp14:anchorId="318092CD" wp14:editId="06098671">
            <wp:extent cx="5829300" cy="2542195"/>
            <wp:effectExtent l="19050" t="19050" r="19050" b="10795"/>
            <wp:docPr id="807" name="Picture 8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29300" cy="2542195"/>
                    </a:xfrm>
                    <a:prstGeom prst="rect">
                      <a:avLst/>
                    </a:prstGeom>
                    <a:noFill/>
                    <a:ln cmpd="sng">
                      <a:solidFill>
                        <a:srgbClr val="5B9BD5"/>
                      </a:solidFill>
                    </a:ln>
                  </pic:spPr>
                </pic:pic>
              </a:graphicData>
            </a:graphic>
          </wp:inline>
        </w:drawing>
      </w:r>
    </w:p>
    <w:p w14:paraId="111137A0" w14:textId="77777777" w:rsidR="00F978F1" w:rsidRPr="00AE3C3C" w:rsidRDefault="00F978F1" w:rsidP="006E0668">
      <w:pPr>
        <w:pStyle w:val="NoSpacing"/>
        <w:rPr>
          <w:rFonts w:asciiTheme="minorHAnsi" w:hAnsiTheme="minorHAnsi" w:cstheme="minorHAnsi"/>
        </w:rPr>
      </w:pPr>
    </w:p>
    <w:p w14:paraId="20E0BC20" w14:textId="60025AA2" w:rsidR="009C7B1C" w:rsidRPr="00AE3C3C" w:rsidRDefault="00F978F1" w:rsidP="006E0668">
      <w:pPr>
        <w:pStyle w:val="NoSpacing"/>
        <w:rPr>
          <w:rFonts w:asciiTheme="minorHAnsi" w:hAnsiTheme="minorHAnsi" w:cstheme="minorHAnsi"/>
        </w:rPr>
      </w:pPr>
      <w:r>
        <w:rPr>
          <w:rFonts w:asciiTheme="minorHAnsi" w:hAnsiTheme="minorHAnsi" w:cstheme="minorHAnsi"/>
        </w:rPr>
        <w:t>Saviynt</w:t>
      </w:r>
      <w:r w:rsidRPr="00AE3C3C">
        <w:rPr>
          <w:rFonts w:asciiTheme="minorHAnsi" w:hAnsiTheme="minorHAnsi" w:cstheme="minorHAnsi"/>
        </w:rPr>
        <w:t xml:space="preserve"> implements a modular, loosely coupled architecture that provides a flexible approach in how it interacts with connected systems. </w:t>
      </w:r>
      <w:r w:rsidR="009C7B1C" w:rsidRPr="00AE3C3C">
        <w:rPr>
          <w:rFonts w:asciiTheme="minorHAnsi" w:hAnsiTheme="minorHAnsi" w:cstheme="minorHAnsi"/>
        </w:rPr>
        <w:t xml:space="preserve">The product comprises </w:t>
      </w:r>
      <w:r w:rsidR="0052582F">
        <w:rPr>
          <w:rFonts w:asciiTheme="minorHAnsi" w:hAnsiTheme="minorHAnsi" w:cstheme="minorHAnsi"/>
        </w:rPr>
        <w:t>five</w:t>
      </w:r>
      <w:r w:rsidR="0052582F" w:rsidRPr="00AE3C3C">
        <w:rPr>
          <w:rFonts w:asciiTheme="minorHAnsi" w:hAnsiTheme="minorHAnsi" w:cstheme="minorHAnsi"/>
        </w:rPr>
        <w:t xml:space="preserve"> </w:t>
      </w:r>
      <w:r w:rsidR="009C7B1C" w:rsidRPr="00AE3C3C">
        <w:rPr>
          <w:rFonts w:asciiTheme="minorHAnsi" w:hAnsiTheme="minorHAnsi" w:cstheme="minorHAnsi"/>
        </w:rPr>
        <w:t>modules, all of which have been licensed and will be deployed to meet business requirements.</w:t>
      </w:r>
    </w:p>
    <w:p w14:paraId="0ACE6BCE" w14:textId="77777777" w:rsidR="009C7B1C" w:rsidRPr="00AE3C3C" w:rsidRDefault="009C7B1C" w:rsidP="00066A9D">
      <w:pPr>
        <w:pStyle w:val="NoSpacing"/>
        <w:numPr>
          <w:ilvl w:val="0"/>
          <w:numId w:val="18"/>
        </w:numPr>
        <w:ind w:left="20"/>
        <w:rPr>
          <w:rFonts w:asciiTheme="minorHAnsi" w:hAnsiTheme="minorHAnsi" w:cstheme="minorHAnsi"/>
        </w:rPr>
      </w:pPr>
      <w:r w:rsidRPr="00AE3C3C">
        <w:rPr>
          <w:rFonts w:asciiTheme="minorHAnsi" w:hAnsiTheme="minorHAnsi" w:cstheme="minorHAnsi"/>
        </w:rPr>
        <w:t>Governance Platform</w:t>
      </w:r>
    </w:p>
    <w:p w14:paraId="2584D470" w14:textId="77777777" w:rsidR="009C7B1C" w:rsidRPr="006F522C" w:rsidRDefault="009C7B1C" w:rsidP="00066A9D">
      <w:pPr>
        <w:pStyle w:val="NoSpacing"/>
        <w:numPr>
          <w:ilvl w:val="0"/>
          <w:numId w:val="18"/>
        </w:numPr>
        <w:ind w:left="20"/>
        <w:rPr>
          <w:rFonts w:asciiTheme="minorHAnsi" w:hAnsiTheme="minorHAnsi" w:cstheme="minorHAnsi"/>
        </w:rPr>
      </w:pPr>
      <w:r w:rsidRPr="006F522C">
        <w:rPr>
          <w:rFonts w:asciiTheme="minorHAnsi" w:hAnsiTheme="minorHAnsi" w:cstheme="minorHAnsi"/>
        </w:rPr>
        <w:t>Lifecycle Manager</w:t>
      </w:r>
    </w:p>
    <w:p w14:paraId="73D69391" w14:textId="77777777" w:rsidR="009C7B1C" w:rsidRPr="00AE3C3C" w:rsidRDefault="009C7B1C" w:rsidP="00066A9D">
      <w:pPr>
        <w:pStyle w:val="NoSpacing"/>
        <w:numPr>
          <w:ilvl w:val="0"/>
          <w:numId w:val="18"/>
        </w:numPr>
        <w:ind w:left="20"/>
        <w:rPr>
          <w:rFonts w:asciiTheme="minorHAnsi" w:hAnsiTheme="minorHAnsi" w:cstheme="minorHAnsi"/>
        </w:rPr>
      </w:pPr>
      <w:r w:rsidRPr="00AE3C3C">
        <w:rPr>
          <w:rFonts w:asciiTheme="minorHAnsi" w:hAnsiTheme="minorHAnsi" w:cstheme="minorHAnsi"/>
        </w:rPr>
        <w:t>Provisioning Engine</w:t>
      </w:r>
    </w:p>
    <w:p w14:paraId="09E81B70" w14:textId="77777777" w:rsidR="009C7B1C" w:rsidRPr="00AE3C3C" w:rsidRDefault="009C7B1C" w:rsidP="00066A9D">
      <w:pPr>
        <w:pStyle w:val="NoSpacing"/>
        <w:numPr>
          <w:ilvl w:val="0"/>
          <w:numId w:val="18"/>
        </w:numPr>
        <w:ind w:left="20"/>
        <w:rPr>
          <w:rFonts w:asciiTheme="minorHAnsi" w:hAnsiTheme="minorHAnsi" w:cstheme="minorHAnsi"/>
        </w:rPr>
      </w:pPr>
      <w:r w:rsidRPr="00AE3C3C">
        <w:rPr>
          <w:rFonts w:asciiTheme="minorHAnsi" w:hAnsiTheme="minorHAnsi" w:cstheme="minorHAnsi"/>
        </w:rPr>
        <w:t>Identity Intelligence</w:t>
      </w:r>
    </w:p>
    <w:p w14:paraId="2871519C" w14:textId="77777777" w:rsidR="009C7B1C" w:rsidRDefault="009C7B1C" w:rsidP="00066A9D">
      <w:pPr>
        <w:pStyle w:val="NoSpacing"/>
        <w:numPr>
          <w:ilvl w:val="0"/>
          <w:numId w:val="18"/>
        </w:numPr>
        <w:ind w:left="20"/>
        <w:rPr>
          <w:rFonts w:asciiTheme="minorHAnsi" w:hAnsiTheme="minorHAnsi" w:cstheme="minorHAnsi"/>
        </w:rPr>
      </w:pPr>
      <w:r w:rsidRPr="00AE3C3C">
        <w:rPr>
          <w:rFonts w:asciiTheme="minorHAnsi" w:hAnsiTheme="minorHAnsi" w:cstheme="minorHAnsi"/>
        </w:rPr>
        <w:t>Integration Module</w:t>
      </w:r>
    </w:p>
    <w:p w14:paraId="0743076D" w14:textId="291289F0" w:rsidR="00F978F1" w:rsidRDefault="00F978F1" w:rsidP="006E0668">
      <w:pPr>
        <w:pStyle w:val="NoSpacing"/>
        <w:rPr>
          <w:rFonts w:asciiTheme="minorHAnsi" w:hAnsiTheme="minorHAnsi" w:cstheme="minorHAnsi"/>
        </w:rPr>
      </w:pPr>
    </w:p>
    <w:p w14:paraId="6BC492C0" w14:textId="77777777" w:rsidR="00B02A37" w:rsidRPr="002F7B8F" w:rsidRDefault="00B02A37" w:rsidP="00B61CF8">
      <w:pPr>
        <w:pStyle w:val="Heading2"/>
      </w:pPr>
      <w:bookmarkStart w:id="41" w:name="_Toc36207660"/>
      <w:bookmarkStart w:id="42" w:name="_Toc36208232"/>
      <w:bookmarkStart w:id="43" w:name="_Toc36208804"/>
      <w:bookmarkStart w:id="44" w:name="_Toc36209376"/>
      <w:bookmarkStart w:id="45" w:name="_Toc36210115"/>
      <w:bookmarkStart w:id="46" w:name="_Toc36210526"/>
      <w:bookmarkStart w:id="47" w:name="_Toc36228415"/>
      <w:bookmarkStart w:id="48" w:name="_Toc36228990"/>
      <w:bookmarkStart w:id="49" w:name="_Toc36229565"/>
      <w:bookmarkStart w:id="50" w:name="_Toc36230140"/>
      <w:bookmarkStart w:id="51" w:name="_Toc36240721"/>
      <w:bookmarkStart w:id="52" w:name="_Toc34998353"/>
      <w:bookmarkStart w:id="53" w:name="_Toc36644130"/>
      <w:bookmarkStart w:id="54" w:name="_Toc38014640"/>
      <w:bookmarkStart w:id="55" w:name="_Toc61521718"/>
      <w:bookmarkStart w:id="56" w:name="_Toc15406052"/>
      <w:bookmarkEnd w:id="26"/>
      <w:bookmarkEnd w:id="27"/>
      <w:bookmarkEnd w:id="32"/>
      <w:bookmarkEnd w:id="33"/>
      <w:bookmarkEnd w:id="41"/>
      <w:bookmarkEnd w:id="42"/>
      <w:bookmarkEnd w:id="43"/>
      <w:bookmarkEnd w:id="44"/>
      <w:bookmarkEnd w:id="45"/>
      <w:bookmarkEnd w:id="46"/>
      <w:bookmarkEnd w:id="47"/>
      <w:bookmarkEnd w:id="48"/>
      <w:bookmarkEnd w:id="49"/>
      <w:bookmarkEnd w:id="50"/>
      <w:bookmarkEnd w:id="51"/>
      <w:r w:rsidRPr="002F7B8F">
        <w:t>Governance Platform</w:t>
      </w:r>
      <w:bookmarkEnd w:id="52"/>
      <w:bookmarkEnd w:id="53"/>
      <w:bookmarkEnd w:id="54"/>
      <w:bookmarkEnd w:id="55"/>
    </w:p>
    <w:p w14:paraId="6F3EC430" w14:textId="5A49D34E" w:rsidR="00B02A37" w:rsidRPr="00AE3C3C" w:rsidRDefault="00B02A37" w:rsidP="006E0668">
      <w:pPr>
        <w:pStyle w:val="NoSpacing"/>
        <w:rPr>
          <w:rFonts w:asciiTheme="minorHAnsi" w:hAnsiTheme="minorHAnsi" w:cstheme="minorHAnsi"/>
        </w:rPr>
      </w:pPr>
      <w:r w:rsidRPr="00AE3C3C">
        <w:rPr>
          <w:rFonts w:asciiTheme="minorHAnsi" w:hAnsiTheme="minorHAnsi" w:cstheme="minorHAnsi"/>
        </w:rPr>
        <w:t>It establishes a single framework that centralizes identity data, captures business policy, models roles, and takes a risk-based, proactive approach to manag</w:t>
      </w:r>
      <w:r w:rsidR="008F167B">
        <w:rPr>
          <w:rFonts w:asciiTheme="minorHAnsi" w:hAnsiTheme="minorHAnsi" w:cstheme="minorHAnsi"/>
        </w:rPr>
        <w:t>e</w:t>
      </w:r>
      <w:r w:rsidRPr="00AE3C3C">
        <w:rPr>
          <w:rFonts w:asciiTheme="minorHAnsi" w:hAnsiTheme="minorHAnsi" w:cstheme="minorHAnsi"/>
        </w:rPr>
        <w:t xml:space="preserve"> users and resources. The Governance Platform provides following high-level functionality.</w:t>
      </w:r>
    </w:p>
    <w:p w14:paraId="55F949C4" w14:textId="77777777" w:rsidR="00B02A37" w:rsidRPr="00AE3C3C" w:rsidRDefault="00B02A37" w:rsidP="006E0668">
      <w:pPr>
        <w:pStyle w:val="NoSpacing"/>
        <w:rPr>
          <w:rFonts w:asciiTheme="minorHAnsi" w:hAnsiTheme="minorHAnsi" w:cstheme="minorHAnsi"/>
        </w:rPr>
      </w:pPr>
    </w:p>
    <w:p w14:paraId="578FC66F" w14:textId="002D88B5" w:rsidR="00B02A37" w:rsidRDefault="00B02A37" w:rsidP="006E0668">
      <w:pPr>
        <w:pStyle w:val="Caption"/>
      </w:pPr>
      <w:bookmarkStart w:id="57" w:name="_Toc61522083"/>
      <w:r>
        <w:t xml:space="preserve">Table </w:t>
      </w:r>
      <w:r w:rsidR="00BC222A">
        <w:fldChar w:fldCharType="begin"/>
      </w:r>
      <w:r w:rsidR="00BC222A">
        <w:instrText xml:space="preserve"> SEQ Table \* ARABIC </w:instrText>
      </w:r>
      <w:r w:rsidR="00BC222A">
        <w:fldChar w:fldCharType="separate"/>
      </w:r>
      <w:r w:rsidR="00C825B7">
        <w:rPr>
          <w:noProof/>
        </w:rPr>
        <w:t>1</w:t>
      </w:r>
      <w:r w:rsidR="00BC222A">
        <w:rPr>
          <w:noProof/>
        </w:rPr>
        <w:fldChar w:fldCharType="end"/>
      </w:r>
      <w:r>
        <w:t xml:space="preserve"> : Governance Platform</w:t>
      </w:r>
      <w:bookmarkEnd w:id="57"/>
    </w:p>
    <w:tbl>
      <w:tblPr>
        <w:tblStyle w:val="GridTable4-Accent1"/>
        <w:tblW w:w="9175" w:type="dxa"/>
        <w:tblLayout w:type="fixed"/>
        <w:tblLook w:val="0480" w:firstRow="0" w:lastRow="0" w:firstColumn="1" w:lastColumn="0" w:noHBand="0" w:noVBand="1"/>
      </w:tblPr>
      <w:tblGrid>
        <w:gridCol w:w="4587"/>
        <w:gridCol w:w="4588"/>
      </w:tblGrid>
      <w:tr w:rsidR="00B02A37" w:rsidRPr="005668BA" w14:paraId="70E8A086" w14:textId="77777777" w:rsidTr="00B121C1">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0" w:type="dxa"/>
            <w:noWrap/>
            <w:hideMark/>
          </w:tcPr>
          <w:p w14:paraId="41BC6F2F" w14:textId="77777777" w:rsidR="00B02A37" w:rsidRPr="005668BA" w:rsidRDefault="00B02A37" w:rsidP="00905623">
            <w:pPr>
              <w:spacing w:after="0"/>
              <w:jc w:val="left"/>
              <w:rPr>
                <w:rFonts w:asciiTheme="minorHAnsi" w:hAnsiTheme="minorHAnsi" w:cstheme="minorHAnsi"/>
                <w:b w:val="0"/>
                <w:bCs w:val="0"/>
                <w:color w:val="000000" w:themeColor="text1"/>
              </w:rPr>
            </w:pPr>
            <w:r w:rsidRPr="005668BA">
              <w:rPr>
                <w:rFonts w:asciiTheme="minorHAnsi" w:hAnsiTheme="minorHAnsi" w:cstheme="minorHAnsi"/>
                <w:color w:val="000000" w:themeColor="text1"/>
              </w:rPr>
              <w:t>Identity Warehouse</w:t>
            </w:r>
          </w:p>
        </w:tc>
        <w:tc>
          <w:tcPr>
            <w:tcW w:w="0" w:type="dxa"/>
            <w:hideMark/>
          </w:tcPr>
          <w:p w14:paraId="75023643" w14:textId="457FE014" w:rsidR="00B02A37" w:rsidRPr="005668BA" w:rsidRDefault="00B02A37" w:rsidP="008F167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5668BA">
              <w:rPr>
                <w:rFonts w:asciiTheme="minorHAnsi" w:hAnsiTheme="minorHAnsi" w:cstheme="minorHAnsi"/>
                <w:color w:val="000000" w:themeColor="text1"/>
              </w:rPr>
              <w:t xml:space="preserve">The </w:t>
            </w:r>
            <w:r w:rsidR="0063739D">
              <w:rPr>
                <w:rFonts w:asciiTheme="minorHAnsi" w:hAnsiTheme="minorHAnsi" w:cstheme="minorHAnsi"/>
                <w:color w:val="000000" w:themeColor="text1"/>
              </w:rPr>
              <w:t>i</w:t>
            </w:r>
            <w:r w:rsidRPr="005668BA">
              <w:rPr>
                <w:rFonts w:asciiTheme="minorHAnsi" w:hAnsiTheme="minorHAnsi" w:cstheme="minorHAnsi"/>
                <w:color w:val="000000" w:themeColor="text1"/>
              </w:rPr>
              <w:t xml:space="preserve">dentity </w:t>
            </w:r>
            <w:r w:rsidR="0063739D">
              <w:rPr>
                <w:rFonts w:asciiTheme="minorHAnsi" w:hAnsiTheme="minorHAnsi" w:cstheme="minorHAnsi"/>
                <w:color w:val="000000" w:themeColor="text1"/>
              </w:rPr>
              <w:t>w</w:t>
            </w:r>
            <w:r w:rsidRPr="005668BA">
              <w:rPr>
                <w:rFonts w:asciiTheme="minorHAnsi" w:hAnsiTheme="minorHAnsi" w:cstheme="minorHAnsi"/>
                <w:color w:val="000000" w:themeColor="text1"/>
              </w:rPr>
              <w:t>arehouse serves as the central repository for identity and access data across Saviynt connected enterprise app</w:t>
            </w:r>
            <w:r w:rsidR="008F167B">
              <w:rPr>
                <w:rFonts w:asciiTheme="minorHAnsi" w:hAnsiTheme="minorHAnsi" w:cstheme="minorHAnsi"/>
                <w:color w:val="000000" w:themeColor="text1"/>
              </w:rPr>
              <w:t>lication</w:t>
            </w:r>
            <w:r w:rsidRPr="005668BA">
              <w:rPr>
                <w:rFonts w:asciiTheme="minorHAnsi" w:hAnsiTheme="minorHAnsi" w:cstheme="minorHAnsi"/>
                <w:color w:val="000000" w:themeColor="text1"/>
              </w:rPr>
              <w:t xml:space="preserve">s in both </w:t>
            </w:r>
            <w:r w:rsidR="008F167B">
              <w:rPr>
                <w:rFonts w:asciiTheme="minorHAnsi" w:hAnsiTheme="minorHAnsi" w:cstheme="minorHAnsi"/>
                <w:color w:val="000000" w:themeColor="text1"/>
              </w:rPr>
              <w:t xml:space="preserve">cloud and </w:t>
            </w:r>
            <w:r w:rsidRPr="005668BA">
              <w:rPr>
                <w:rFonts w:asciiTheme="minorHAnsi" w:hAnsiTheme="minorHAnsi" w:cstheme="minorHAnsi"/>
                <w:color w:val="000000" w:themeColor="text1"/>
              </w:rPr>
              <w:t>on-prem</w:t>
            </w:r>
            <w:r w:rsidR="008F167B">
              <w:rPr>
                <w:rFonts w:asciiTheme="minorHAnsi" w:hAnsiTheme="minorHAnsi" w:cstheme="minorHAnsi"/>
                <w:color w:val="000000" w:themeColor="text1"/>
              </w:rPr>
              <w:t>ise</w:t>
            </w:r>
            <w:r w:rsidRPr="005668BA">
              <w:rPr>
                <w:rFonts w:asciiTheme="minorHAnsi" w:hAnsiTheme="minorHAnsi" w:cstheme="minorHAnsi"/>
                <w:color w:val="000000" w:themeColor="text1"/>
              </w:rPr>
              <w:t>. It transforms technical data into rich, business-relevant information that helps business users make informed and accurate access decisions.</w:t>
            </w:r>
          </w:p>
        </w:tc>
      </w:tr>
      <w:tr w:rsidR="00B02A37" w:rsidRPr="005668BA" w14:paraId="5C13787D" w14:textId="77777777" w:rsidTr="00B121C1">
        <w:trPr>
          <w:trHeight w:val="300"/>
        </w:trPr>
        <w:tc>
          <w:tcPr>
            <w:cnfStyle w:val="001000000000" w:firstRow="0" w:lastRow="0" w:firstColumn="1" w:lastColumn="0" w:oddVBand="0" w:evenVBand="0" w:oddHBand="0" w:evenHBand="0" w:firstRowFirstColumn="0" w:firstRowLastColumn="0" w:lastRowFirstColumn="0" w:lastRowLastColumn="0"/>
            <w:tcW w:w="0" w:type="dxa"/>
            <w:noWrap/>
            <w:hideMark/>
          </w:tcPr>
          <w:p w14:paraId="27631C02" w14:textId="77777777" w:rsidR="00B02A37" w:rsidRPr="005668BA" w:rsidRDefault="00B02A37" w:rsidP="00905623">
            <w:pPr>
              <w:spacing w:after="0"/>
              <w:jc w:val="left"/>
              <w:rPr>
                <w:rFonts w:asciiTheme="minorHAnsi" w:hAnsiTheme="minorHAnsi" w:cstheme="minorHAnsi"/>
                <w:b w:val="0"/>
                <w:bCs w:val="0"/>
                <w:color w:val="000000" w:themeColor="text1"/>
              </w:rPr>
            </w:pPr>
            <w:r w:rsidRPr="005668BA">
              <w:rPr>
                <w:rFonts w:asciiTheme="minorHAnsi" w:hAnsiTheme="minorHAnsi" w:cstheme="minorHAnsi"/>
                <w:color w:val="000000" w:themeColor="text1"/>
              </w:rPr>
              <w:t>Resource Connector</w:t>
            </w:r>
          </w:p>
        </w:tc>
        <w:tc>
          <w:tcPr>
            <w:tcW w:w="0" w:type="dxa"/>
            <w:hideMark/>
          </w:tcPr>
          <w:p w14:paraId="20363EC9" w14:textId="65F499C7" w:rsidR="00B02A37" w:rsidRPr="005668BA" w:rsidRDefault="00B02A37" w:rsidP="0090562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5668BA">
              <w:rPr>
                <w:rFonts w:asciiTheme="minorHAnsi" w:hAnsiTheme="minorHAnsi" w:cstheme="minorHAnsi"/>
                <w:color w:val="000000" w:themeColor="text1"/>
              </w:rPr>
              <w:t xml:space="preserve">Resource connectors speed loading of data into the </w:t>
            </w:r>
            <w:r w:rsidR="00DB66D6">
              <w:rPr>
                <w:rFonts w:asciiTheme="minorHAnsi" w:hAnsiTheme="minorHAnsi" w:cstheme="minorHAnsi"/>
                <w:color w:val="000000" w:themeColor="text1"/>
              </w:rPr>
              <w:t>i</w:t>
            </w:r>
            <w:r w:rsidRPr="005668BA">
              <w:rPr>
                <w:rFonts w:asciiTheme="minorHAnsi" w:hAnsiTheme="minorHAnsi" w:cstheme="minorHAnsi"/>
                <w:color w:val="000000" w:themeColor="text1"/>
              </w:rPr>
              <w:t xml:space="preserve">dentity </w:t>
            </w:r>
            <w:r w:rsidR="00DB66D6">
              <w:rPr>
                <w:rFonts w:asciiTheme="minorHAnsi" w:hAnsiTheme="minorHAnsi" w:cstheme="minorHAnsi"/>
                <w:color w:val="000000" w:themeColor="text1"/>
              </w:rPr>
              <w:t>w</w:t>
            </w:r>
            <w:r w:rsidRPr="005668BA">
              <w:rPr>
                <w:rFonts w:asciiTheme="minorHAnsi" w:hAnsiTheme="minorHAnsi" w:cstheme="minorHAnsi"/>
                <w:color w:val="000000" w:themeColor="text1"/>
              </w:rPr>
              <w:t>arehouse and provisioning of changes to user accounts across target systems.</w:t>
            </w:r>
          </w:p>
        </w:tc>
      </w:tr>
      <w:tr w:rsidR="00B02A37" w:rsidRPr="005668BA" w14:paraId="24A7F4AA" w14:textId="77777777" w:rsidTr="00B121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dxa"/>
            <w:noWrap/>
            <w:hideMark/>
          </w:tcPr>
          <w:p w14:paraId="72023A95" w14:textId="77777777" w:rsidR="00B02A37" w:rsidRPr="005668BA" w:rsidRDefault="00B02A37" w:rsidP="00905623">
            <w:pPr>
              <w:spacing w:after="0"/>
              <w:jc w:val="left"/>
              <w:rPr>
                <w:rFonts w:asciiTheme="minorHAnsi" w:hAnsiTheme="minorHAnsi" w:cstheme="minorHAnsi"/>
                <w:b w:val="0"/>
                <w:bCs w:val="0"/>
                <w:color w:val="000000" w:themeColor="text1"/>
              </w:rPr>
            </w:pPr>
            <w:r w:rsidRPr="005668BA">
              <w:rPr>
                <w:rFonts w:asciiTheme="minorHAnsi" w:hAnsiTheme="minorHAnsi" w:cstheme="minorHAnsi"/>
                <w:color w:val="000000" w:themeColor="text1"/>
              </w:rPr>
              <w:t>Policy Model</w:t>
            </w:r>
          </w:p>
        </w:tc>
        <w:tc>
          <w:tcPr>
            <w:tcW w:w="0" w:type="dxa"/>
            <w:hideMark/>
          </w:tcPr>
          <w:p w14:paraId="5A8E6AE7" w14:textId="1AD047DC" w:rsidR="00B02A37" w:rsidRPr="005668BA" w:rsidRDefault="00B02A37" w:rsidP="0090562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5668BA">
              <w:rPr>
                <w:rFonts w:asciiTheme="minorHAnsi" w:hAnsiTheme="minorHAnsi" w:cstheme="minorHAnsi"/>
                <w:color w:val="000000" w:themeColor="text1"/>
              </w:rPr>
              <w:t xml:space="preserve">The Saviynt </w:t>
            </w:r>
            <w:r w:rsidR="00D71B10">
              <w:rPr>
                <w:rFonts w:asciiTheme="minorHAnsi" w:hAnsiTheme="minorHAnsi" w:cstheme="minorHAnsi"/>
                <w:color w:val="000000" w:themeColor="text1"/>
              </w:rPr>
              <w:t>p</w:t>
            </w:r>
            <w:r w:rsidRPr="005668BA">
              <w:rPr>
                <w:rFonts w:asciiTheme="minorHAnsi" w:hAnsiTheme="minorHAnsi" w:cstheme="minorHAnsi"/>
                <w:color w:val="000000" w:themeColor="text1"/>
              </w:rPr>
              <w:t xml:space="preserve">olicy </w:t>
            </w:r>
            <w:r w:rsidR="00D71B10">
              <w:rPr>
                <w:rFonts w:asciiTheme="minorHAnsi" w:hAnsiTheme="minorHAnsi" w:cstheme="minorHAnsi"/>
                <w:color w:val="000000" w:themeColor="text1"/>
              </w:rPr>
              <w:t>m</w:t>
            </w:r>
            <w:r w:rsidRPr="005668BA">
              <w:rPr>
                <w:rFonts w:asciiTheme="minorHAnsi" w:hAnsiTheme="minorHAnsi" w:cstheme="minorHAnsi"/>
                <w:color w:val="000000" w:themeColor="text1"/>
              </w:rPr>
              <w:t>odel establishes a strong governance framework through efficient definition, validation and enforcement of enterprise access policies. By leveraging a centralized policy store, enterprises can efficiently apply all types of access policies across compliance, provisioning and access management activities.</w:t>
            </w:r>
          </w:p>
        </w:tc>
      </w:tr>
      <w:tr w:rsidR="00B02A37" w:rsidRPr="005668BA" w14:paraId="5B355E9A" w14:textId="77777777" w:rsidTr="00B121C1">
        <w:trPr>
          <w:trHeight w:val="300"/>
        </w:trPr>
        <w:tc>
          <w:tcPr>
            <w:cnfStyle w:val="001000000000" w:firstRow="0" w:lastRow="0" w:firstColumn="1" w:lastColumn="0" w:oddVBand="0" w:evenVBand="0" w:oddHBand="0" w:evenHBand="0" w:firstRowFirstColumn="0" w:firstRowLastColumn="0" w:lastRowFirstColumn="0" w:lastRowLastColumn="0"/>
            <w:tcW w:w="0" w:type="dxa"/>
            <w:noWrap/>
            <w:hideMark/>
          </w:tcPr>
          <w:p w14:paraId="5A61E1F1" w14:textId="77777777" w:rsidR="00B02A37" w:rsidRPr="005668BA" w:rsidRDefault="00B02A37" w:rsidP="00905623">
            <w:pPr>
              <w:spacing w:after="0"/>
              <w:jc w:val="left"/>
              <w:rPr>
                <w:rFonts w:asciiTheme="minorHAnsi" w:hAnsiTheme="minorHAnsi" w:cstheme="minorHAnsi"/>
                <w:b w:val="0"/>
                <w:bCs w:val="0"/>
                <w:color w:val="000000" w:themeColor="text1"/>
              </w:rPr>
            </w:pPr>
            <w:r w:rsidRPr="005668BA">
              <w:rPr>
                <w:rFonts w:asciiTheme="minorHAnsi" w:hAnsiTheme="minorHAnsi" w:cstheme="minorHAnsi"/>
                <w:color w:val="000000" w:themeColor="text1"/>
              </w:rPr>
              <w:t>Role Model</w:t>
            </w:r>
          </w:p>
        </w:tc>
        <w:tc>
          <w:tcPr>
            <w:tcW w:w="0" w:type="dxa"/>
            <w:hideMark/>
          </w:tcPr>
          <w:p w14:paraId="7825BFA0" w14:textId="0D9D7201" w:rsidR="00B02A37" w:rsidRPr="005668BA" w:rsidRDefault="00B02A37" w:rsidP="0090562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5668BA">
              <w:rPr>
                <w:rFonts w:asciiTheme="minorHAnsi" w:hAnsiTheme="minorHAnsi" w:cstheme="minorHAnsi"/>
                <w:color w:val="000000" w:themeColor="text1"/>
              </w:rPr>
              <w:t xml:space="preserve">The </w:t>
            </w:r>
            <w:r w:rsidR="00A26739">
              <w:rPr>
                <w:rFonts w:asciiTheme="minorHAnsi" w:hAnsiTheme="minorHAnsi" w:cstheme="minorHAnsi"/>
                <w:color w:val="000000" w:themeColor="text1"/>
              </w:rPr>
              <w:t>r</w:t>
            </w:r>
            <w:r w:rsidRPr="005668BA">
              <w:rPr>
                <w:rFonts w:asciiTheme="minorHAnsi" w:hAnsiTheme="minorHAnsi" w:cstheme="minorHAnsi"/>
                <w:color w:val="000000" w:themeColor="text1"/>
              </w:rPr>
              <w:t xml:space="preserve">ole </w:t>
            </w:r>
            <w:r w:rsidR="00A26739">
              <w:rPr>
                <w:rFonts w:asciiTheme="minorHAnsi" w:hAnsiTheme="minorHAnsi" w:cstheme="minorHAnsi"/>
                <w:color w:val="000000" w:themeColor="text1"/>
              </w:rPr>
              <w:t>m</w:t>
            </w:r>
            <w:r w:rsidRPr="005668BA">
              <w:rPr>
                <w:rFonts w:asciiTheme="minorHAnsi" w:hAnsiTheme="minorHAnsi" w:cstheme="minorHAnsi"/>
                <w:color w:val="000000" w:themeColor="text1"/>
              </w:rPr>
              <w:t>odel makes it easy for organizations to align user access privileges with job function, providing a simpler approach for administering, requesting, reviewing, and fulfilling user access.</w:t>
            </w:r>
          </w:p>
        </w:tc>
      </w:tr>
      <w:tr w:rsidR="00B02A37" w:rsidRPr="005668BA" w14:paraId="636F01B0" w14:textId="77777777" w:rsidTr="00B121C1">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0" w:type="dxa"/>
            <w:noWrap/>
          </w:tcPr>
          <w:p w14:paraId="297B0EFE" w14:textId="77777777" w:rsidR="00B02A37" w:rsidRPr="005668BA" w:rsidDel="000F65B1" w:rsidRDefault="00B02A37" w:rsidP="00905623">
            <w:pPr>
              <w:spacing w:after="0"/>
              <w:jc w:val="left"/>
              <w:rPr>
                <w:rFonts w:asciiTheme="minorHAnsi" w:hAnsiTheme="minorHAnsi" w:cstheme="minorHAnsi"/>
                <w:b w:val="0"/>
                <w:bCs w:val="0"/>
                <w:color w:val="000000" w:themeColor="text1"/>
              </w:rPr>
            </w:pPr>
            <w:r w:rsidRPr="005668BA">
              <w:rPr>
                <w:rFonts w:asciiTheme="minorHAnsi" w:hAnsiTheme="minorHAnsi" w:cstheme="minorHAnsi"/>
                <w:color w:val="000000" w:themeColor="text1"/>
              </w:rPr>
              <w:t>Workflow Engine</w:t>
            </w:r>
          </w:p>
        </w:tc>
        <w:tc>
          <w:tcPr>
            <w:tcW w:w="0" w:type="dxa"/>
          </w:tcPr>
          <w:p w14:paraId="70FADFF7" w14:textId="3BBF803D" w:rsidR="00B02A37" w:rsidRPr="005668BA" w:rsidRDefault="00B02A37" w:rsidP="004D3682">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5668BA">
              <w:rPr>
                <w:rFonts w:asciiTheme="minorHAnsi" w:hAnsiTheme="minorHAnsi" w:cstheme="minorHAnsi"/>
                <w:color w:val="000000" w:themeColor="text1"/>
              </w:rPr>
              <w:t>Workflow is a sequence of processing tasks for a set of data.  Workflow is created to pass data to systems. It is path that describes</w:t>
            </w:r>
            <w:r w:rsidR="004D3682">
              <w:rPr>
                <w:rFonts w:asciiTheme="minorHAnsi" w:hAnsiTheme="minorHAnsi" w:cstheme="minorHAnsi"/>
                <w:color w:val="000000" w:themeColor="text1"/>
              </w:rPr>
              <w:t xml:space="preserve"> the</w:t>
            </w:r>
            <w:r w:rsidRPr="005668BA">
              <w:rPr>
                <w:rFonts w:asciiTheme="minorHAnsi" w:hAnsiTheme="minorHAnsi" w:cstheme="minorHAnsi"/>
                <w:color w:val="000000" w:themeColor="text1"/>
              </w:rPr>
              <w:t xml:space="preserve"> flow of actions and possible output for action</w:t>
            </w:r>
            <w:r w:rsidR="004D3682">
              <w:rPr>
                <w:rFonts w:asciiTheme="minorHAnsi" w:hAnsiTheme="minorHAnsi" w:cstheme="minorHAnsi"/>
                <w:color w:val="000000" w:themeColor="text1"/>
              </w:rPr>
              <w:t>s</w:t>
            </w:r>
            <w:r w:rsidRPr="005668BA">
              <w:rPr>
                <w:rFonts w:asciiTheme="minorHAnsi" w:hAnsiTheme="minorHAnsi" w:cstheme="minorHAnsi"/>
                <w:color w:val="000000" w:themeColor="text1"/>
              </w:rPr>
              <w:t xml:space="preserve"> being done or undone.</w:t>
            </w:r>
          </w:p>
        </w:tc>
      </w:tr>
    </w:tbl>
    <w:p w14:paraId="34A099A0" w14:textId="77777777" w:rsidR="00B02A37" w:rsidRPr="00AE3C3C" w:rsidRDefault="00B02A37" w:rsidP="006E0668"/>
    <w:p w14:paraId="10325D0E" w14:textId="77777777" w:rsidR="00B02A37" w:rsidRPr="00AE3C3C" w:rsidRDefault="00B02A37" w:rsidP="00B61CF8">
      <w:pPr>
        <w:pStyle w:val="Heading2"/>
      </w:pPr>
      <w:bookmarkStart w:id="58" w:name="_Toc34998355"/>
      <w:bookmarkStart w:id="59" w:name="_Toc36644132"/>
      <w:bookmarkStart w:id="60" w:name="_Toc38014642"/>
      <w:bookmarkStart w:id="61" w:name="_Toc61521719"/>
      <w:r w:rsidRPr="00AE3C3C">
        <w:t>Lifecycle Manager</w:t>
      </w:r>
      <w:bookmarkEnd w:id="58"/>
      <w:bookmarkEnd w:id="59"/>
      <w:bookmarkEnd w:id="60"/>
      <w:bookmarkEnd w:id="61"/>
    </w:p>
    <w:p w14:paraId="772891F6" w14:textId="3CA77DC6" w:rsidR="00B02A37" w:rsidRPr="00AE3C3C" w:rsidRDefault="00B02A37" w:rsidP="006E0668">
      <w:pPr>
        <w:pStyle w:val="NoSpacing"/>
        <w:rPr>
          <w:rFonts w:asciiTheme="minorHAnsi" w:hAnsiTheme="minorHAnsi" w:cstheme="minorHAnsi"/>
        </w:rPr>
      </w:pPr>
      <w:r>
        <w:rPr>
          <w:rFonts w:asciiTheme="minorHAnsi" w:hAnsiTheme="minorHAnsi" w:cstheme="minorHAnsi"/>
        </w:rPr>
        <w:t>Saviynt</w:t>
      </w:r>
      <w:r w:rsidRPr="00AE3C3C">
        <w:rPr>
          <w:rFonts w:asciiTheme="minorHAnsi" w:hAnsiTheme="minorHAnsi" w:cstheme="minorHAnsi"/>
        </w:rPr>
        <w:t xml:space="preserve"> Lifecycle Manager manages changes to access through user-friendly self-service request and password management interfaces and automated lifecycle events. It provides a flexible, scalable solution for addressing the constantly evolving access needs of your business in a way that's both efficient and compliant. The Lifecycle Manager module provides following high-level functionality</w:t>
      </w:r>
    </w:p>
    <w:p w14:paraId="6A748D31" w14:textId="77777777" w:rsidR="00B02A37" w:rsidRPr="00AE3C3C" w:rsidRDefault="00B02A37" w:rsidP="006E0668">
      <w:pPr>
        <w:pStyle w:val="NoSpacing"/>
        <w:rPr>
          <w:rFonts w:asciiTheme="minorHAnsi" w:hAnsiTheme="minorHAnsi" w:cstheme="minorHAnsi"/>
        </w:rPr>
      </w:pPr>
    </w:p>
    <w:p w14:paraId="14597056" w14:textId="4EFB4AA0" w:rsidR="00B02A37" w:rsidRDefault="00B02A37" w:rsidP="006E0668">
      <w:pPr>
        <w:pStyle w:val="Caption"/>
      </w:pPr>
      <w:bookmarkStart w:id="62" w:name="_Toc61522084"/>
      <w:r>
        <w:t xml:space="preserve">Table </w:t>
      </w:r>
      <w:r w:rsidR="00BC222A">
        <w:fldChar w:fldCharType="begin"/>
      </w:r>
      <w:r w:rsidR="00BC222A">
        <w:instrText xml:space="preserve"> SEQ Table \* ARABIC </w:instrText>
      </w:r>
      <w:r w:rsidR="00BC222A">
        <w:fldChar w:fldCharType="separate"/>
      </w:r>
      <w:r w:rsidR="00C825B7">
        <w:rPr>
          <w:noProof/>
        </w:rPr>
        <w:t>2</w:t>
      </w:r>
      <w:r w:rsidR="00BC222A">
        <w:rPr>
          <w:noProof/>
        </w:rPr>
        <w:fldChar w:fldCharType="end"/>
      </w:r>
      <w:r>
        <w:t xml:space="preserve"> : Lifecycle Manager</w:t>
      </w:r>
      <w:bookmarkEnd w:id="62"/>
    </w:p>
    <w:tbl>
      <w:tblPr>
        <w:tblStyle w:val="GridTable4-Accent1"/>
        <w:tblW w:w="9175" w:type="dxa"/>
        <w:tblLayout w:type="fixed"/>
        <w:tblLook w:val="0480" w:firstRow="0" w:lastRow="0" w:firstColumn="1" w:lastColumn="0" w:noHBand="0" w:noVBand="1"/>
      </w:tblPr>
      <w:tblGrid>
        <w:gridCol w:w="4587"/>
        <w:gridCol w:w="4588"/>
      </w:tblGrid>
      <w:tr w:rsidR="00DF2394" w:rsidRPr="00DF2394" w14:paraId="750AB459" w14:textId="77777777" w:rsidTr="00B121C1">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0" w:type="dxa"/>
            <w:noWrap/>
            <w:hideMark/>
          </w:tcPr>
          <w:p w14:paraId="316ED47D" w14:textId="77777777" w:rsidR="00DF2394" w:rsidRPr="00B121C1" w:rsidRDefault="00DF2394" w:rsidP="00C037BD">
            <w:pPr>
              <w:spacing w:after="0"/>
              <w:jc w:val="left"/>
              <w:rPr>
                <w:rFonts w:asciiTheme="minorHAnsi" w:hAnsiTheme="minorHAnsi" w:cstheme="minorHAnsi"/>
                <w:b w:val="0"/>
                <w:bCs w:val="0"/>
                <w:color w:val="000000" w:themeColor="text1"/>
              </w:rPr>
            </w:pPr>
            <w:r w:rsidRPr="00B121C1">
              <w:rPr>
                <w:rFonts w:asciiTheme="minorHAnsi" w:hAnsiTheme="minorHAnsi" w:cstheme="minorHAnsi"/>
                <w:color w:val="000000" w:themeColor="text1"/>
              </w:rPr>
              <w:t>Self-Service Access Request</w:t>
            </w:r>
          </w:p>
        </w:tc>
        <w:tc>
          <w:tcPr>
            <w:tcW w:w="0" w:type="dxa"/>
            <w:hideMark/>
          </w:tcPr>
          <w:p w14:paraId="03DA9ECC" w14:textId="4ACE0DDD" w:rsidR="00DF2394" w:rsidRPr="006F522C" w:rsidRDefault="00DF2394" w:rsidP="00C037BD">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Saviynt</w:t>
            </w:r>
            <w:r w:rsidRPr="006F522C">
              <w:rPr>
                <w:rFonts w:asciiTheme="minorHAnsi" w:hAnsiTheme="minorHAnsi" w:cstheme="minorHAnsi"/>
              </w:rPr>
              <w:t xml:space="preserve"> empowers business users to self-manage their access by delivering an efficient, compliant access request process with an intuitive e-commerce user experience.</w:t>
            </w:r>
          </w:p>
        </w:tc>
      </w:tr>
      <w:tr w:rsidR="00DF2394" w:rsidRPr="00DF2394" w14:paraId="6BF54D1F" w14:textId="77777777" w:rsidTr="00B121C1">
        <w:trPr>
          <w:trHeight w:val="300"/>
        </w:trPr>
        <w:tc>
          <w:tcPr>
            <w:cnfStyle w:val="001000000000" w:firstRow="0" w:lastRow="0" w:firstColumn="1" w:lastColumn="0" w:oddVBand="0" w:evenVBand="0" w:oddHBand="0" w:evenHBand="0" w:firstRowFirstColumn="0" w:firstRowLastColumn="0" w:lastRowFirstColumn="0" w:lastRowLastColumn="0"/>
            <w:tcW w:w="0" w:type="dxa"/>
            <w:noWrap/>
            <w:hideMark/>
          </w:tcPr>
          <w:p w14:paraId="36B5BC09" w14:textId="77777777" w:rsidR="00DF2394" w:rsidRPr="00B121C1" w:rsidRDefault="00DF2394" w:rsidP="00C037BD">
            <w:pPr>
              <w:spacing w:after="0"/>
              <w:jc w:val="left"/>
              <w:rPr>
                <w:rFonts w:asciiTheme="minorHAnsi" w:hAnsiTheme="minorHAnsi" w:cstheme="minorHAnsi"/>
                <w:b w:val="0"/>
                <w:bCs w:val="0"/>
                <w:color w:val="000000" w:themeColor="text1"/>
              </w:rPr>
            </w:pPr>
            <w:r w:rsidRPr="00B121C1">
              <w:rPr>
                <w:rFonts w:asciiTheme="minorHAnsi" w:hAnsiTheme="minorHAnsi" w:cstheme="minorHAnsi"/>
                <w:color w:val="000000" w:themeColor="text1"/>
              </w:rPr>
              <w:t>Password Management</w:t>
            </w:r>
          </w:p>
        </w:tc>
        <w:tc>
          <w:tcPr>
            <w:tcW w:w="0" w:type="dxa"/>
            <w:hideMark/>
          </w:tcPr>
          <w:p w14:paraId="74FB68ED" w14:textId="77777777" w:rsidR="00DF2394" w:rsidRPr="006F522C" w:rsidRDefault="00DF2394" w:rsidP="00C037BD">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F522C">
              <w:rPr>
                <w:rFonts w:asciiTheme="minorHAnsi" w:hAnsiTheme="minorHAnsi" w:cstheme="minorHAnsi"/>
              </w:rPr>
              <w:t>Password management significantly reduces calls to the IT/help desk by providing end users with an easy, intuitive way to change or reset their passwords—without ever having to contact IT.</w:t>
            </w:r>
          </w:p>
        </w:tc>
      </w:tr>
      <w:tr w:rsidR="00DF2394" w:rsidRPr="00DF2394" w14:paraId="15E206FD" w14:textId="77777777" w:rsidTr="00B121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dxa"/>
            <w:noWrap/>
            <w:hideMark/>
          </w:tcPr>
          <w:p w14:paraId="3C9C965F" w14:textId="77777777" w:rsidR="00DF2394" w:rsidRPr="00B121C1" w:rsidRDefault="00DF2394" w:rsidP="00C037BD">
            <w:pPr>
              <w:spacing w:after="0"/>
              <w:jc w:val="left"/>
              <w:rPr>
                <w:rFonts w:asciiTheme="minorHAnsi" w:hAnsiTheme="minorHAnsi" w:cstheme="minorHAnsi"/>
                <w:b w:val="0"/>
                <w:bCs w:val="0"/>
                <w:color w:val="000000" w:themeColor="text1"/>
              </w:rPr>
            </w:pPr>
            <w:r w:rsidRPr="00B121C1">
              <w:rPr>
                <w:rFonts w:asciiTheme="minorHAnsi" w:hAnsiTheme="minorHAnsi" w:cstheme="minorHAnsi"/>
                <w:color w:val="000000" w:themeColor="text1"/>
              </w:rPr>
              <w:t>Lifecycle Event Management</w:t>
            </w:r>
          </w:p>
        </w:tc>
        <w:tc>
          <w:tcPr>
            <w:tcW w:w="0" w:type="dxa"/>
            <w:hideMark/>
          </w:tcPr>
          <w:p w14:paraId="5E419AF1" w14:textId="77777777" w:rsidR="00DF2394" w:rsidRPr="006F522C" w:rsidRDefault="00DF2394" w:rsidP="00C037BD">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6F522C">
              <w:rPr>
                <w:rFonts w:asciiTheme="minorHAnsi" w:hAnsiTheme="minorHAnsi" w:cstheme="minorHAnsi"/>
              </w:rPr>
              <w:t>Lifecycle event management provides an automated, efficient, and secure means to synchronize access changes to user lifecycle events while enhancing governance to ensure the right access is granted or revoked at the right time.</w:t>
            </w:r>
          </w:p>
        </w:tc>
      </w:tr>
      <w:tr w:rsidR="00DF2394" w:rsidRPr="00DF2394" w14:paraId="6618AAA5" w14:textId="77777777" w:rsidTr="00B121C1">
        <w:trPr>
          <w:trHeight w:val="300"/>
        </w:trPr>
        <w:tc>
          <w:tcPr>
            <w:cnfStyle w:val="001000000000" w:firstRow="0" w:lastRow="0" w:firstColumn="1" w:lastColumn="0" w:oddVBand="0" w:evenVBand="0" w:oddHBand="0" w:evenHBand="0" w:firstRowFirstColumn="0" w:firstRowLastColumn="0" w:lastRowFirstColumn="0" w:lastRowLastColumn="0"/>
            <w:tcW w:w="0" w:type="dxa"/>
            <w:noWrap/>
            <w:hideMark/>
          </w:tcPr>
          <w:p w14:paraId="1B32DFEB" w14:textId="77777777" w:rsidR="00DF2394" w:rsidRPr="00B121C1" w:rsidRDefault="00DF2394" w:rsidP="00C037BD">
            <w:pPr>
              <w:spacing w:after="0"/>
              <w:jc w:val="left"/>
              <w:rPr>
                <w:rFonts w:asciiTheme="minorHAnsi" w:hAnsiTheme="minorHAnsi" w:cstheme="minorHAnsi"/>
                <w:b w:val="0"/>
                <w:bCs w:val="0"/>
                <w:color w:val="000000" w:themeColor="text1"/>
              </w:rPr>
            </w:pPr>
            <w:r w:rsidRPr="00B121C1">
              <w:rPr>
                <w:rFonts w:asciiTheme="minorHAnsi" w:hAnsiTheme="minorHAnsi" w:cstheme="minorHAnsi"/>
                <w:color w:val="000000" w:themeColor="text1"/>
              </w:rPr>
              <w:t>Configurable Workflows</w:t>
            </w:r>
          </w:p>
        </w:tc>
        <w:tc>
          <w:tcPr>
            <w:tcW w:w="0" w:type="dxa"/>
            <w:hideMark/>
          </w:tcPr>
          <w:p w14:paraId="09C50334" w14:textId="77777777" w:rsidR="00DF2394" w:rsidRPr="006F522C" w:rsidRDefault="00DF2394" w:rsidP="00C037BD">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F522C">
              <w:rPr>
                <w:rFonts w:asciiTheme="minorHAnsi" w:hAnsiTheme="minorHAnsi" w:cstheme="minorHAnsi"/>
              </w:rPr>
              <w:t>Track access approvals and drive provisioning request and ensure close-loop access fulfilment</w:t>
            </w:r>
          </w:p>
        </w:tc>
      </w:tr>
    </w:tbl>
    <w:p w14:paraId="7DC7DE9F" w14:textId="7038ED03" w:rsidR="00B02A37" w:rsidRDefault="00B02A37">
      <w:pPr>
        <w:pStyle w:val="3Normal"/>
        <w:ind w:left="0"/>
        <w:rPr>
          <w:sz w:val="20"/>
          <w:szCs w:val="20"/>
        </w:rPr>
      </w:pPr>
      <w:bookmarkStart w:id="63" w:name="_Toc36207664"/>
      <w:bookmarkStart w:id="64" w:name="_Toc36208236"/>
      <w:bookmarkStart w:id="65" w:name="_Toc36208808"/>
      <w:bookmarkStart w:id="66" w:name="_Toc36209380"/>
      <w:bookmarkStart w:id="67" w:name="_Toc36210119"/>
      <w:bookmarkStart w:id="68" w:name="_Toc36210530"/>
      <w:bookmarkStart w:id="69" w:name="_Toc36228419"/>
      <w:bookmarkStart w:id="70" w:name="_Toc36228994"/>
      <w:bookmarkStart w:id="71" w:name="_Toc36229569"/>
      <w:bookmarkStart w:id="72" w:name="_Toc36230144"/>
      <w:bookmarkStart w:id="73" w:name="_Toc36240725"/>
      <w:bookmarkStart w:id="74" w:name="_Toc34998356"/>
      <w:bookmarkStart w:id="75" w:name="_Toc36644133"/>
      <w:bookmarkEnd w:id="63"/>
      <w:bookmarkEnd w:id="64"/>
      <w:bookmarkEnd w:id="65"/>
      <w:bookmarkEnd w:id="66"/>
      <w:bookmarkEnd w:id="67"/>
      <w:bookmarkEnd w:id="68"/>
      <w:bookmarkEnd w:id="69"/>
      <w:bookmarkEnd w:id="70"/>
      <w:bookmarkEnd w:id="71"/>
      <w:bookmarkEnd w:id="72"/>
      <w:bookmarkEnd w:id="73"/>
    </w:p>
    <w:p w14:paraId="77B46761" w14:textId="77777777" w:rsidR="00B02A37" w:rsidRPr="00AE3C3C" w:rsidRDefault="00B02A37" w:rsidP="00B61CF8">
      <w:pPr>
        <w:pStyle w:val="Heading2"/>
      </w:pPr>
      <w:bookmarkStart w:id="76" w:name="_Toc38014643"/>
      <w:bookmarkStart w:id="77" w:name="_Toc61521720"/>
      <w:r w:rsidRPr="00AE3C3C">
        <w:t>Provisioning Engine</w:t>
      </w:r>
      <w:bookmarkEnd w:id="74"/>
      <w:bookmarkEnd w:id="75"/>
      <w:bookmarkEnd w:id="76"/>
      <w:bookmarkEnd w:id="77"/>
    </w:p>
    <w:p w14:paraId="5EEEEA8C" w14:textId="2FFDC0FF" w:rsidR="00B02A37" w:rsidRPr="00AE3C3C" w:rsidRDefault="00B02A37" w:rsidP="006E0668">
      <w:pPr>
        <w:pStyle w:val="NoSpacing"/>
        <w:rPr>
          <w:rFonts w:asciiTheme="minorHAnsi" w:hAnsiTheme="minorHAnsi" w:cstheme="minorHAnsi"/>
        </w:rPr>
      </w:pPr>
      <w:r>
        <w:rPr>
          <w:rFonts w:asciiTheme="minorHAnsi" w:hAnsiTheme="minorHAnsi" w:cstheme="minorHAnsi"/>
        </w:rPr>
        <w:t>Saviynt</w:t>
      </w:r>
      <w:r w:rsidRPr="00AE3C3C">
        <w:rPr>
          <w:rFonts w:asciiTheme="minorHAnsi" w:hAnsiTheme="minorHAnsi" w:cstheme="minorHAnsi"/>
        </w:rPr>
        <w:t xml:space="preserve"> simpli</w:t>
      </w:r>
      <w:r w:rsidR="004D3682">
        <w:rPr>
          <w:rFonts w:asciiTheme="minorHAnsi" w:hAnsiTheme="minorHAnsi" w:cstheme="minorHAnsi"/>
        </w:rPr>
        <w:t>fies</w:t>
      </w:r>
      <w:r w:rsidRPr="00AE3C3C">
        <w:rPr>
          <w:rFonts w:asciiTheme="minorHAnsi" w:hAnsiTheme="minorHAnsi" w:cstheme="minorHAnsi"/>
        </w:rPr>
        <w:t xml:space="preserve"> all user lifecycle management activities with self-service access request and automated provisioning. In addition, </w:t>
      </w:r>
      <w:r>
        <w:rPr>
          <w:rFonts w:asciiTheme="minorHAnsi" w:hAnsiTheme="minorHAnsi" w:cstheme="minorHAnsi"/>
        </w:rPr>
        <w:t>Saviynt</w:t>
      </w:r>
      <w:r w:rsidRPr="00AE3C3C">
        <w:rPr>
          <w:rFonts w:asciiTheme="minorHAnsi" w:hAnsiTheme="minorHAnsi" w:cstheme="minorHAnsi"/>
        </w:rPr>
        <w:t xml:space="preserve"> enables IT to automate provisioning activities associated with user lifecycle activities, such as a new user on-boarding or an existing user departing the organization. As a result, organizations can enhance their security posture even as they lower the ongoing expense of user lifecycle management. The Provisioning Engine provides following high-level functionality:</w:t>
      </w:r>
    </w:p>
    <w:p w14:paraId="0EA8F5DF" w14:textId="77777777" w:rsidR="00B02A37" w:rsidRPr="00AE3C3C" w:rsidRDefault="00B02A37" w:rsidP="006E0668">
      <w:pPr>
        <w:pStyle w:val="NoSpacing"/>
        <w:rPr>
          <w:rFonts w:cs="Arial"/>
        </w:rPr>
      </w:pPr>
    </w:p>
    <w:p w14:paraId="02ED2CE7" w14:textId="2F4C175D" w:rsidR="00B02A37" w:rsidRDefault="00B02A37" w:rsidP="006E0668">
      <w:pPr>
        <w:pStyle w:val="Caption"/>
      </w:pPr>
      <w:bookmarkStart w:id="78" w:name="_Toc61522085"/>
      <w:r>
        <w:t xml:space="preserve">Table </w:t>
      </w:r>
      <w:r w:rsidR="00BC222A">
        <w:fldChar w:fldCharType="begin"/>
      </w:r>
      <w:r w:rsidR="00BC222A">
        <w:instrText xml:space="preserve"> SEQ Table \* ARABIC </w:instrText>
      </w:r>
      <w:r w:rsidR="00BC222A">
        <w:fldChar w:fldCharType="separate"/>
      </w:r>
      <w:r w:rsidR="00C825B7">
        <w:rPr>
          <w:noProof/>
        </w:rPr>
        <w:t>3</w:t>
      </w:r>
      <w:r w:rsidR="00BC222A">
        <w:rPr>
          <w:noProof/>
        </w:rPr>
        <w:fldChar w:fldCharType="end"/>
      </w:r>
      <w:r>
        <w:t xml:space="preserve"> : Provisioning Engine</w:t>
      </w:r>
      <w:bookmarkEnd w:id="78"/>
    </w:p>
    <w:tbl>
      <w:tblPr>
        <w:tblStyle w:val="GridTable4-Accent1"/>
        <w:tblW w:w="9265" w:type="dxa"/>
        <w:tblLayout w:type="fixed"/>
        <w:tblLook w:val="0480" w:firstRow="0" w:lastRow="0" w:firstColumn="1" w:lastColumn="0" w:noHBand="0" w:noVBand="1"/>
      </w:tblPr>
      <w:tblGrid>
        <w:gridCol w:w="4632"/>
        <w:gridCol w:w="4633"/>
      </w:tblGrid>
      <w:tr w:rsidR="00B02A37" w:rsidRPr="00B77258" w14:paraId="43CBAC57" w14:textId="77777777" w:rsidTr="00B121C1">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0" w:type="dxa"/>
            <w:noWrap/>
            <w:hideMark/>
          </w:tcPr>
          <w:p w14:paraId="5FE058EE" w14:textId="77777777" w:rsidR="00B02A37" w:rsidRPr="00B77258" w:rsidRDefault="00B02A37" w:rsidP="00905623">
            <w:pPr>
              <w:spacing w:after="0"/>
              <w:jc w:val="left"/>
              <w:rPr>
                <w:rFonts w:asciiTheme="minorHAnsi" w:hAnsiTheme="minorHAnsi" w:cstheme="minorHAnsi"/>
                <w:bCs w:val="0"/>
                <w:color w:val="000000" w:themeColor="text1"/>
              </w:rPr>
            </w:pPr>
            <w:r w:rsidRPr="00B77258">
              <w:rPr>
                <w:rFonts w:asciiTheme="minorHAnsi" w:hAnsiTheme="minorHAnsi" w:cstheme="minorHAnsi"/>
                <w:bCs w:val="0"/>
                <w:color w:val="000000" w:themeColor="text1"/>
              </w:rPr>
              <w:t xml:space="preserve">Provisioning </w:t>
            </w:r>
          </w:p>
        </w:tc>
        <w:tc>
          <w:tcPr>
            <w:tcW w:w="0" w:type="dxa"/>
            <w:hideMark/>
          </w:tcPr>
          <w:p w14:paraId="3CC09973" w14:textId="51789E7F" w:rsidR="00B02A37" w:rsidRPr="00B77258" w:rsidRDefault="00B02A37" w:rsidP="00905623">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B77258">
              <w:rPr>
                <w:rFonts w:asciiTheme="minorHAnsi" w:hAnsiTheme="minorHAnsi" w:cstheme="minorHAnsi"/>
                <w:color w:val="000000" w:themeColor="text1"/>
              </w:rPr>
              <w:t xml:space="preserve">Automates </w:t>
            </w:r>
            <w:r w:rsidR="004D3682">
              <w:rPr>
                <w:rFonts w:asciiTheme="minorHAnsi" w:hAnsiTheme="minorHAnsi" w:cstheme="minorHAnsi"/>
                <w:color w:val="000000" w:themeColor="text1"/>
              </w:rPr>
              <w:t xml:space="preserve">account </w:t>
            </w:r>
            <w:r w:rsidRPr="00B77258">
              <w:rPr>
                <w:rFonts w:asciiTheme="minorHAnsi" w:hAnsiTheme="minorHAnsi" w:cstheme="minorHAnsi"/>
                <w:color w:val="000000" w:themeColor="text1"/>
              </w:rPr>
              <w:t xml:space="preserve">changes </w:t>
            </w:r>
            <w:r w:rsidR="004D3682">
              <w:rPr>
                <w:rFonts w:asciiTheme="minorHAnsi" w:hAnsiTheme="minorHAnsi" w:cstheme="minorHAnsi"/>
                <w:color w:val="000000" w:themeColor="text1"/>
              </w:rPr>
              <w:t>made on</w:t>
            </w:r>
            <w:r w:rsidRPr="00B77258">
              <w:rPr>
                <w:rFonts w:asciiTheme="minorHAnsi" w:hAnsiTheme="minorHAnsi" w:cstheme="minorHAnsi"/>
                <w:color w:val="000000" w:themeColor="text1"/>
              </w:rPr>
              <w:t xml:space="preserve"> target systems, in close to real time, to deliver access requests, access changes. This eliminates the need for IT to use slow, error-prone manual processes for performing access processes.</w:t>
            </w:r>
          </w:p>
        </w:tc>
      </w:tr>
      <w:tr w:rsidR="00B02A37" w:rsidRPr="00B77258" w14:paraId="1A88355A" w14:textId="77777777" w:rsidTr="00B121C1">
        <w:trPr>
          <w:trHeight w:val="300"/>
        </w:trPr>
        <w:tc>
          <w:tcPr>
            <w:cnfStyle w:val="001000000000" w:firstRow="0" w:lastRow="0" w:firstColumn="1" w:lastColumn="0" w:oddVBand="0" w:evenVBand="0" w:oddHBand="0" w:evenHBand="0" w:firstRowFirstColumn="0" w:firstRowLastColumn="0" w:lastRowFirstColumn="0" w:lastRowLastColumn="0"/>
            <w:tcW w:w="0" w:type="dxa"/>
            <w:noWrap/>
            <w:hideMark/>
          </w:tcPr>
          <w:p w14:paraId="779F5E18" w14:textId="77777777" w:rsidR="00B02A37" w:rsidRPr="00B77258" w:rsidRDefault="00B02A37" w:rsidP="00905623">
            <w:pPr>
              <w:spacing w:after="0"/>
              <w:jc w:val="left"/>
              <w:rPr>
                <w:rFonts w:asciiTheme="minorHAnsi" w:hAnsiTheme="minorHAnsi" w:cstheme="minorHAnsi"/>
                <w:bCs w:val="0"/>
                <w:color w:val="000000" w:themeColor="text1"/>
              </w:rPr>
            </w:pPr>
            <w:r w:rsidRPr="00B77258">
              <w:rPr>
                <w:rFonts w:asciiTheme="minorHAnsi" w:hAnsiTheme="minorHAnsi" w:cstheme="minorHAnsi"/>
                <w:bCs w:val="0"/>
                <w:color w:val="000000" w:themeColor="text1"/>
              </w:rPr>
              <w:t>Data Synchronization</w:t>
            </w:r>
          </w:p>
        </w:tc>
        <w:tc>
          <w:tcPr>
            <w:tcW w:w="0" w:type="dxa"/>
            <w:hideMark/>
          </w:tcPr>
          <w:p w14:paraId="37E9AC6A" w14:textId="77777777" w:rsidR="00B02A37" w:rsidRPr="00B77258" w:rsidRDefault="00B02A37" w:rsidP="00905623">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B77258">
              <w:rPr>
                <w:rFonts w:asciiTheme="minorHAnsi" w:hAnsiTheme="minorHAnsi" w:cstheme="minorHAnsi"/>
                <w:color w:val="000000" w:themeColor="text1"/>
              </w:rPr>
              <w:t>Detects and synchronizes changes across resources &amp; applications.</w:t>
            </w:r>
          </w:p>
        </w:tc>
      </w:tr>
      <w:tr w:rsidR="00B02A37" w:rsidRPr="00B77258" w14:paraId="604A554D" w14:textId="77777777" w:rsidTr="00B121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dxa"/>
            <w:noWrap/>
            <w:hideMark/>
          </w:tcPr>
          <w:p w14:paraId="7673852D" w14:textId="16C77277" w:rsidR="00B02A37" w:rsidRPr="00B77258" w:rsidRDefault="006F522C" w:rsidP="00905623">
            <w:pPr>
              <w:spacing w:after="0"/>
              <w:jc w:val="left"/>
              <w:rPr>
                <w:rFonts w:asciiTheme="minorHAnsi" w:hAnsiTheme="minorHAnsi" w:cstheme="minorHAnsi"/>
                <w:bCs w:val="0"/>
                <w:color w:val="000000" w:themeColor="text1"/>
              </w:rPr>
            </w:pPr>
            <w:r>
              <w:rPr>
                <w:rFonts w:asciiTheme="minorHAnsi" w:hAnsiTheme="minorHAnsi" w:cstheme="minorHAnsi"/>
                <w:bCs w:val="0"/>
                <w:color w:val="000000" w:themeColor="text1"/>
              </w:rPr>
              <w:t xml:space="preserve">Resource </w:t>
            </w:r>
            <w:r w:rsidR="00B02A37" w:rsidRPr="00B77258">
              <w:rPr>
                <w:rFonts w:asciiTheme="minorHAnsi" w:hAnsiTheme="minorHAnsi" w:cstheme="minorHAnsi"/>
                <w:bCs w:val="0"/>
                <w:color w:val="000000" w:themeColor="text1"/>
              </w:rPr>
              <w:t>Connector</w:t>
            </w:r>
          </w:p>
        </w:tc>
        <w:tc>
          <w:tcPr>
            <w:tcW w:w="0" w:type="dxa"/>
            <w:hideMark/>
          </w:tcPr>
          <w:p w14:paraId="48C8F420" w14:textId="77777777" w:rsidR="00B02A37" w:rsidRPr="00B77258" w:rsidRDefault="00B02A37" w:rsidP="00905623">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B77258">
              <w:rPr>
                <w:rFonts w:asciiTheme="minorHAnsi" w:hAnsiTheme="minorHAnsi" w:cstheme="minorHAnsi"/>
                <w:color w:val="000000" w:themeColor="text1"/>
              </w:rPr>
              <w:t xml:space="preserve">Provides out-of-the-box read/write connectors for quickly connecting to enterprise resources. </w:t>
            </w:r>
          </w:p>
        </w:tc>
      </w:tr>
    </w:tbl>
    <w:p w14:paraId="1EB75779" w14:textId="77777777" w:rsidR="00B02A37" w:rsidRPr="00AE3C3C" w:rsidRDefault="00B02A37" w:rsidP="006E0668"/>
    <w:p w14:paraId="7AA37107" w14:textId="77777777" w:rsidR="00B02A37" w:rsidRPr="00AE3C3C" w:rsidRDefault="00B02A37" w:rsidP="00B61CF8">
      <w:pPr>
        <w:pStyle w:val="Heading2"/>
      </w:pPr>
      <w:bookmarkStart w:id="79" w:name="_Toc36207666"/>
      <w:bookmarkStart w:id="80" w:name="_Toc36208238"/>
      <w:bookmarkStart w:id="81" w:name="_Toc36208810"/>
      <w:bookmarkStart w:id="82" w:name="_Toc36209382"/>
      <w:bookmarkStart w:id="83" w:name="_Toc36210121"/>
      <w:bookmarkStart w:id="84" w:name="_Toc36210532"/>
      <w:bookmarkStart w:id="85" w:name="_Toc36228421"/>
      <w:bookmarkStart w:id="86" w:name="_Toc36228996"/>
      <w:bookmarkStart w:id="87" w:name="_Toc36229571"/>
      <w:bookmarkStart w:id="88" w:name="_Toc36230146"/>
      <w:bookmarkStart w:id="89" w:name="_Toc36240727"/>
      <w:bookmarkStart w:id="90" w:name="_Cloud_Gateway_Overview"/>
      <w:bookmarkStart w:id="91" w:name="_Toc36644134"/>
      <w:bookmarkStart w:id="92" w:name="_Toc38014644"/>
      <w:bookmarkStart w:id="93" w:name="_Toc61521721"/>
      <w:bookmarkEnd w:id="79"/>
      <w:bookmarkEnd w:id="80"/>
      <w:bookmarkEnd w:id="81"/>
      <w:bookmarkEnd w:id="82"/>
      <w:bookmarkEnd w:id="83"/>
      <w:bookmarkEnd w:id="84"/>
      <w:bookmarkEnd w:id="85"/>
      <w:bookmarkEnd w:id="86"/>
      <w:bookmarkEnd w:id="87"/>
      <w:bookmarkEnd w:id="88"/>
      <w:bookmarkEnd w:id="89"/>
      <w:bookmarkEnd w:id="90"/>
      <w:r w:rsidRPr="00AE3C3C">
        <w:t>Identity Intelligence</w:t>
      </w:r>
      <w:bookmarkEnd w:id="91"/>
      <w:bookmarkEnd w:id="92"/>
      <w:bookmarkEnd w:id="93"/>
    </w:p>
    <w:p w14:paraId="6B3422F6" w14:textId="1B655F0E" w:rsidR="00B02A37" w:rsidRDefault="00B02A37" w:rsidP="006E0668">
      <w:pPr>
        <w:spacing w:after="0"/>
        <w:rPr>
          <w:rFonts w:asciiTheme="minorHAnsi" w:hAnsiTheme="minorHAnsi" w:cstheme="minorHAnsi"/>
          <w:lang w:eastAsia="en-GB"/>
        </w:rPr>
      </w:pPr>
      <w:r w:rsidRPr="00AE3C3C">
        <w:rPr>
          <w:rFonts w:asciiTheme="minorHAnsi" w:hAnsiTheme="minorHAnsi" w:cstheme="minorHAnsi"/>
          <w:lang w:eastAsia="en-GB"/>
        </w:rPr>
        <w:t xml:space="preserve">With Identity Intelligence, organizations can transform technical identity data scattered across multiple enterprise systems into centralized, easily understood and business-relevant information. The visibility and insights offered by </w:t>
      </w:r>
      <w:r>
        <w:rPr>
          <w:rFonts w:asciiTheme="minorHAnsi" w:hAnsiTheme="minorHAnsi" w:cstheme="minorHAnsi"/>
          <w:lang w:eastAsia="en-GB"/>
        </w:rPr>
        <w:t>Saviynt Analytics</w:t>
      </w:r>
      <w:r w:rsidRPr="00AE3C3C">
        <w:rPr>
          <w:rFonts w:asciiTheme="minorHAnsi" w:hAnsiTheme="minorHAnsi" w:cstheme="minorHAnsi"/>
          <w:lang w:eastAsia="en-GB"/>
        </w:rPr>
        <w:t xml:space="preserve"> and </w:t>
      </w:r>
      <w:r w:rsidR="004D3682">
        <w:rPr>
          <w:rFonts w:asciiTheme="minorHAnsi" w:hAnsiTheme="minorHAnsi" w:cstheme="minorHAnsi"/>
          <w:lang w:eastAsia="en-GB"/>
        </w:rPr>
        <w:t>R</w:t>
      </w:r>
      <w:r w:rsidRPr="00AE3C3C">
        <w:rPr>
          <w:rFonts w:asciiTheme="minorHAnsi" w:hAnsiTheme="minorHAnsi" w:cstheme="minorHAnsi"/>
          <w:lang w:eastAsia="en-GB"/>
        </w:rPr>
        <w:t>eporting provide a clear understanding of identity and access information.</w:t>
      </w:r>
    </w:p>
    <w:p w14:paraId="4A2E164D" w14:textId="77777777" w:rsidR="00B02A37" w:rsidRDefault="00B02A37" w:rsidP="006E0668">
      <w:pPr>
        <w:spacing w:after="0"/>
        <w:rPr>
          <w:rFonts w:asciiTheme="minorHAnsi" w:hAnsiTheme="minorHAnsi" w:cstheme="minorHAnsi"/>
          <w:lang w:eastAsia="en-GB"/>
        </w:rPr>
      </w:pPr>
    </w:p>
    <w:p w14:paraId="651A6734" w14:textId="66A20136" w:rsidR="00B02A37" w:rsidRDefault="00B02A37" w:rsidP="006E0668">
      <w:pPr>
        <w:pStyle w:val="Caption"/>
      </w:pPr>
      <w:bookmarkStart w:id="94" w:name="_Toc61522086"/>
      <w:r>
        <w:t xml:space="preserve">Table </w:t>
      </w:r>
      <w:r w:rsidR="00BC222A">
        <w:fldChar w:fldCharType="begin"/>
      </w:r>
      <w:r w:rsidR="00BC222A">
        <w:instrText xml:space="preserve"> SEQ Table \* ARABIC </w:instrText>
      </w:r>
      <w:r w:rsidR="00BC222A">
        <w:fldChar w:fldCharType="separate"/>
      </w:r>
      <w:r w:rsidR="00C825B7">
        <w:rPr>
          <w:noProof/>
        </w:rPr>
        <w:t>4</w:t>
      </w:r>
      <w:r w:rsidR="00BC222A">
        <w:rPr>
          <w:noProof/>
        </w:rPr>
        <w:fldChar w:fldCharType="end"/>
      </w:r>
      <w:r>
        <w:t xml:space="preserve"> : Identity Intelligence</w:t>
      </w:r>
      <w:bookmarkEnd w:id="94"/>
    </w:p>
    <w:tbl>
      <w:tblPr>
        <w:tblStyle w:val="GridTable4-Accent1"/>
        <w:tblW w:w="9265" w:type="dxa"/>
        <w:tblLayout w:type="fixed"/>
        <w:tblLook w:val="0480" w:firstRow="0" w:lastRow="0" w:firstColumn="1" w:lastColumn="0" w:noHBand="0" w:noVBand="1"/>
      </w:tblPr>
      <w:tblGrid>
        <w:gridCol w:w="4632"/>
        <w:gridCol w:w="4633"/>
      </w:tblGrid>
      <w:tr w:rsidR="00B02A37" w:rsidRPr="00F80B8D" w14:paraId="38023343" w14:textId="77777777" w:rsidTr="00B121C1">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0" w:type="dxa"/>
            <w:noWrap/>
            <w:hideMark/>
          </w:tcPr>
          <w:p w14:paraId="40F630EC" w14:textId="60BB087C" w:rsidR="00B02A37" w:rsidRPr="004B1B4A" w:rsidRDefault="004D3682" w:rsidP="00905623">
            <w:pPr>
              <w:spacing w:after="0"/>
              <w:jc w:val="left"/>
              <w:rPr>
                <w:rFonts w:asciiTheme="minorHAnsi" w:hAnsiTheme="minorHAnsi" w:cstheme="minorHAnsi"/>
                <w:bCs w:val="0"/>
                <w:color w:val="000000" w:themeColor="text1"/>
              </w:rPr>
            </w:pPr>
            <w:r>
              <w:rPr>
                <w:rFonts w:asciiTheme="minorHAnsi" w:hAnsiTheme="minorHAnsi" w:cstheme="minorHAnsi"/>
                <w:bCs w:val="0"/>
                <w:color w:val="000000" w:themeColor="text1"/>
              </w:rPr>
              <w:t>Analytics and Reporting</w:t>
            </w:r>
          </w:p>
        </w:tc>
        <w:tc>
          <w:tcPr>
            <w:tcW w:w="0" w:type="dxa"/>
            <w:hideMark/>
          </w:tcPr>
          <w:p w14:paraId="3FBFB150" w14:textId="77777777" w:rsidR="00B02A37" w:rsidRPr="00F80B8D" w:rsidRDefault="00B02A37" w:rsidP="00905623">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F80B8D">
              <w:rPr>
                <w:rFonts w:asciiTheme="minorHAnsi" w:hAnsiTheme="minorHAnsi" w:cstheme="minorHAnsi"/>
                <w:color w:val="000000" w:themeColor="text1"/>
              </w:rPr>
              <w:t>Saviynt provides business-friendly reports and analytics tools that makes it easy to track and monitor critical metrics and processes.</w:t>
            </w:r>
          </w:p>
        </w:tc>
      </w:tr>
      <w:tr w:rsidR="00B02A37" w:rsidRPr="00F80B8D" w14:paraId="29C5A0AE" w14:textId="77777777" w:rsidTr="00B121C1">
        <w:trPr>
          <w:trHeight w:val="300"/>
        </w:trPr>
        <w:tc>
          <w:tcPr>
            <w:cnfStyle w:val="001000000000" w:firstRow="0" w:lastRow="0" w:firstColumn="1" w:lastColumn="0" w:oddVBand="0" w:evenVBand="0" w:oddHBand="0" w:evenHBand="0" w:firstRowFirstColumn="0" w:firstRowLastColumn="0" w:lastRowFirstColumn="0" w:lastRowLastColumn="0"/>
            <w:tcW w:w="0" w:type="dxa"/>
            <w:noWrap/>
            <w:hideMark/>
          </w:tcPr>
          <w:p w14:paraId="47756C14" w14:textId="77777777" w:rsidR="00B02A37" w:rsidRPr="004B1B4A" w:rsidRDefault="00B02A37" w:rsidP="00905623">
            <w:pPr>
              <w:spacing w:after="0"/>
              <w:jc w:val="left"/>
              <w:rPr>
                <w:rFonts w:asciiTheme="minorHAnsi" w:hAnsiTheme="minorHAnsi" w:cstheme="minorHAnsi"/>
                <w:color w:val="000000" w:themeColor="text1"/>
              </w:rPr>
            </w:pPr>
            <w:r w:rsidRPr="004B1B4A">
              <w:rPr>
                <w:rFonts w:asciiTheme="minorHAnsi" w:hAnsiTheme="minorHAnsi" w:cstheme="minorHAnsi"/>
                <w:bCs w:val="0"/>
                <w:color w:val="000000" w:themeColor="text1"/>
              </w:rPr>
              <w:t>Dashboard</w:t>
            </w:r>
          </w:p>
        </w:tc>
        <w:tc>
          <w:tcPr>
            <w:tcW w:w="0" w:type="dxa"/>
            <w:hideMark/>
          </w:tcPr>
          <w:p w14:paraId="7EC013D4" w14:textId="77777777" w:rsidR="00B02A37" w:rsidRPr="00F80B8D" w:rsidRDefault="00B02A37" w:rsidP="00905623">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F80B8D">
              <w:rPr>
                <w:rFonts w:asciiTheme="minorHAnsi" w:hAnsiTheme="minorHAnsi" w:cstheme="minorHAnsi"/>
                <w:color w:val="000000" w:themeColor="text1"/>
              </w:rPr>
              <w:t>The Saviynt dashboard simplifies how business users manage access. Both business and IT users can personalize their dashboards with easy drag-and-drop formatting and content selection.</w:t>
            </w:r>
          </w:p>
        </w:tc>
      </w:tr>
    </w:tbl>
    <w:p w14:paraId="1DB20602" w14:textId="77777777" w:rsidR="00B02A37" w:rsidRPr="00AE3C3C" w:rsidRDefault="00B02A37" w:rsidP="006E0668">
      <w:pPr>
        <w:spacing w:after="0"/>
        <w:rPr>
          <w:rFonts w:asciiTheme="minorHAnsi" w:hAnsiTheme="minorHAnsi" w:cstheme="minorHAnsi"/>
          <w:lang w:eastAsia="en-GB"/>
        </w:rPr>
      </w:pPr>
    </w:p>
    <w:p w14:paraId="519D498D" w14:textId="77777777" w:rsidR="00B02A37" w:rsidRPr="00AE3C3C" w:rsidRDefault="00B02A37" w:rsidP="006E0668">
      <w:pPr>
        <w:spacing w:after="0"/>
        <w:rPr>
          <w:rFonts w:asciiTheme="minorHAnsi" w:hAnsiTheme="minorHAnsi" w:cstheme="minorHAnsi"/>
          <w:lang w:eastAsia="en-GB"/>
        </w:rPr>
      </w:pPr>
    </w:p>
    <w:p w14:paraId="2C8B31CC" w14:textId="77777777" w:rsidR="00B02A37" w:rsidRPr="00AE3C3C" w:rsidRDefault="00B02A37" w:rsidP="00B61CF8">
      <w:pPr>
        <w:pStyle w:val="Heading2"/>
      </w:pPr>
      <w:bookmarkStart w:id="95" w:name="_Toc36644135"/>
      <w:bookmarkStart w:id="96" w:name="_Toc38014645"/>
      <w:bookmarkStart w:id="97" w:name="_Toc61521722"/>
      <w:r w:rsidRPr="00AE3C3C">
        <w:t>Integration Modules</w:t>
      </w:r>
      <w:bookmarkEnd w:id="95"/>
      <w:bookmarkEnd w:id="96"/>
      <w:bookmarkEnd w:id="97"/>
    </w:p>
    <w:p w14:paraId="73021C9F" w14:textId="024171F0" w:rsidR="00B02A37" w:rsidRPr="00AE3C3C" w:rsidRDefault="00B02A37" w:rsidP="006E0668">
      <w:pPr>
        <w:spacing w:after="0"/>
        <w:rPr>
          <w:rFonts w:asciiTheme="minorHAnsi" w:hAnsiTheme="minorHAnsi" w:cstheme="minorHAnsi"/>
          <w:lang w:eastAsia="en-GB"/>
        </w:rPr>
      </w:pPr>
      <w:r>
        <w:rPr>
          <w:rFonts w:asciiTheme="minorHAnsi" w:hAnsiTheme="minorHAnsi" w:cstheme="minorHAnsi"/>
          <w:lang w:eastAsia="en-GB"/>
        </w:rPr>
        <w:t>Saviynt</w:t>
      </w:r>
      <w:r w:rsidRPr="00AE3C3C">
        <w:rPr>
          <w:rFonts w:asciiTheme="minorHAnsi" w:hAnsiTheme="minorHAnsi" w:cstheme="minorHAnsi"/>
          <w:lang w:eastAsia="en-GB"/>
        </w:rPr>
        <w:t xml:space="preserve"> Integration Modules provide out-of-box integration with other IT management tools, such as third-party provisioning systems. By facilitating integration with existing tools, </w:t>
      </w:r>
      <w:r>
        <w:rPr>
          <w:rFonts w:asciiTheme="minorHAnsi" w:hAnsiTheme="minorHAnsi" w:cstheme="minorHAnsi"/>
          <w:lang w:eastAsia="en-GB"/>
        </w:rPr>
        <w:t>Saviynt</w:t>
      </w:r>
      <w:r w:rsidRPr="00AE3C3C">
        <w:rPr>
          <w:rFonts w:asciiTheme="minorHAnsi" w:hAnsiTheme="minorHAnsi" w:cstheme="minorHAnsi"/>
          <w:lang w:eastAsia="en-GB"/>
        </w:rPr>
        <w:t xml:space="preserve"> gives organizations better visibility and control, and its pre-built connectivity options speed deployment and reduce costs. </w:t>
      </w:r>
      <w:r>
        <w:rPr>
          <w:rFonts w:asciiTheme="minorHAnsi" w:hAnsiTheme="minorHAnsi" w:cstheme="minorHAnsi"/>
          <w:lang w:eastAsia="en-GB"/>
        </w:rPr>
        <w:t>Saviynt</w:t>
      </w:r>
      <w:r w:rsidRPr="00AE3C3C">
        <w:rPr>
          <w:rFonts w:asciiTheme="minorHAnsi" w:hAnsiTheme="minorHAnsi" w:cstheme="minorHAnsi"/>
          <w:lang w:eastAsia="en-GB"/>
        </w:rPr>
        <w:t xml:space="preserve"> enables secure connectivity to resources across the cloud and on-premises domains.</w:t>
      </w:r>
    </w:p>
    <w:p w14:paraId="331104D6" w14:textId="77777777" w:rsidR="00B02A37" w:rsidRPr="00AE3C3C" w:rsidRDefault="00B02A37" w:rsidP="006E0668">
      <w:pPr>
        <w:spacing w:after="0"/>
        <w:rPr>
          <w:rFonts w:asciiTheme="minorHAnsi" w:hAnsiTheme="minorHAnsi" w:cstheme="minorHAnsi"/>
          <w:lang w:eastAsia="en-GB"/>
        </w:rPr>
      </w:pPr>
    </w:p>
    <w:p w14:paraId="2EF34FFF" w14:textId="5A000384" w:rsidR="00B02A37" w:rsidRDefault="00B02A37" w:rsidP="006E0668">
      <w:pPr>
        <w:pStyle w:val="Caption"/>
      </w:pPr>
      <w:bookmarkStart w:id="98" w:name="_Toc61522087"/>
      <w:r>
        <w:t xml:space="preserve">Table </w:t>
      </w:r>
      <w:r w:rsidR="00BC222A">
        <w:fldChar w:fldCharType="begin"/>
      </w:r>
      <w:r w:rsidR="00BC222A">
        <w:instrText xml:space="preserve"> SEQ Table \* ARABIC </w:instrText>
      </w:r>
      <w:r w:rsidR="00BC222A">
        <w:fldChar w:fldCharType="separate"/>
      </w:r>
      <w:r w:rsidR="00C825B7">
        <w:rPr>
          <w:noProof/>
        </w:rPr>
        <w:t>5</w:t>
      </w:r>
      <w:r w:rsidR="00BC222A">
        <w:rPr>
          <w:noProof/>
        </w:rPr>
        <w:fldChar w:fldCharType="end"/>
      </w:r>
      <w:r>
        <w:t xml:space="preserve"> : Integration modules</w:t>
      </w:r>
      <w:bookmarkEnd w:id="98"/>
    </w:p>
    <w:tbl>
      <w:tblPr>
        <w:tblStyle w:val="GridTable4-Accent1"/>
        <w:tblW w:w="9265" w:type="dxa"/>
        <w:tblLayout w:type="fixed"/>
        <w:tblLook w:val="0480" w:firstRow="0" w:lastRow="0" w:firstColumn="1" w:lastColumn="0" w:noHBand="0" w:noVBand="1"/>
      </w:tblPr>
      <w:tblGrid>
        <w:gridCol w:w="4632"/>
        <w:gridCol w:w="4633"/>
      </w:tblGrid>
      <w:tr w:rsidR="00B02A37" w:rsidRPr="00AB5D4F" w14:paraId="79685755" w14:textId="77777777" w:rsidTr="00B121C1">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4632" w:type="dxa"/>
            <w:noWrap/>
            <w:hideMark/>
          </w:tcPr>
          <w:p w14:paraId="4750C3B3" w14:textId="77777777" w:rsidR="00B02A37" w:rsidRPr="00AB5D4F" w:rsidRDefault="00B02A37" w:rsidP="00905623">
            <w:pPr>
              <w:spacing w:after="0"/>
              <w:jc w:val="left"/>
              <w:rPr>
                <w:rFonts w:asciiTheme="minorHAnsi" w:hAnsiTheme="minorHAnsi" w:cstheme="minorHAnsi"/>
                <w:bCs w:val="0"/>
                <w:color w:val="000000" w:themeColor="text1"/>
              </w:rPr>
            </w:pPr>
            <w:r w:rsidRPr="00AB5D4F">
              <w:rPr>
                <w:rFonts w:asciiTheme="minorHAnsi" w:hAnsiTheme="minorHAnsi" w:cstheme="minorHAnsi"/>
                <w:bCs w:val="0"/>
                <w:color w:val="000000" w:themeColor="text1"/>
              </w:rPr>
              <w:t>Provisioning Integration Module</w:t>
            </w:r>
          </w:p>
        </w:tc>
        <w:tc>
          <w:tcPr>
            <w:tcW w:w="4633" w:type="dxa"/>
            <w:hideMark/>
          </w:tcPr>
          <w:p w14:paraId="0070909C" w14:textId="77777777" w:rsidR="00B02A37" w:rsidRPr="00AB5D4F" w:rsidRDefault="00B02A37" w:rsidP="00905623">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AB5D4F">
              <w:rPr>
                <w:rFonts w:asciiTheme="minorHAnsi" w:hAnsiTheme="minorHAnsi" w:cstheme="minorHAnsi"/>
                <w:color w:val="000000" w:themeColor="text1"/>
              </w:rPr>
              <w:t>These modules maximize investments in existing provisioning systems and speed deployment of compliance, governance, and access request processes by leveraging existing connector infrastructure.</w:t>
            </w:r>
          </w:p>
        </w:tc>
      </w:tr>
      <w:tr w:rsidR="00B02A37" w:rsidRPr="00AB5D4F" w14:paraId="648AD99F" w14:textId="77777777" w:rsidTr="00B121C1">
        <w:trPr>
          <w:trHeight w:val="300"/>
        </w:trPr>
        <w:tc>
          <w:tcPr>
            <w:cnfStyle w:val="001000000000" w:firstRow="0" w:lastRow="0" w:firstColumn="1" w:lastColumn="0" w:oddVBand="0" w:evenVBand="0" w:oddHBand="0" w:evenHBand="0" w:firstRowFirstColumn="0" w:firstRowLastColumn="0" w:lastRowFirstColumn="0" w:lastRowLastColumn="0"/>
            <w:tcW w:w="4632" w:type="dxa"/>
            <w:noWrap/>
            <w:hideMark/>
          </w:tcPr>
          <w:p w14:paraId="32EB4D98" w14:textId="77777777" w:rsidR="00B02A37" w:rsidRPr="00AB5D4F" w:rsidRDefault="00B02A37" w:rsidP="00905623">
            <w:pPr>
              <w:spacing w:after="0"/>
              <w:jc w:val="left"/>
              <w:rPr>
                <w:rFonts w:asciiTheme="minorHAnsi" w:hAnsiTheme="minorHAnsi" w:cstheme="minorHAnsi"/>
                <w:color w:val="000000" w:themeColor="text1"/>
              </w:rPr>
            </w:pPr>
            <w:r w:rsidRPr="00AB5D4F">
              <w:rPr>
                <w:rFonts w:asciiTheme="minorHAnsi" w:hAnsiTheme="minorHAnsi" w:cstheme="minorHAnsi"/>
                <w:bCs w:val="0"/>
                <w:color w:val="000000" w:themeColor="text1"/>
              </w:rPr>
              <w:t>Service Desk Integration Module</w:t>
            </w:r>
          </w:p>
        </w:tc>
        <w:tc>
          <w:tcPr>
            <w:tcW w:w="4633" w:type="dxa"/>
            <w:hideMark/>
          </w:tcPr>
          <w:p w14:paraId="080C8D06" w14:textId="77777777" w:rsidR="00B02A37" w:rsidRPr="00AB5D4F" w:rsidRDefault="00B02A37" w:rsidP="00905623">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5D4F">
              <w:rPr>
                <w:rFonts w:asciiTheme="minorHAnsi" w:hAnsiTheme="minorHAnsi" w:cstheme="minorHAnsi"/>
                <w:color w:val="000000" w:themeColor="text1"/>
              </w:rPr>
              <w:t>Pre-packaged service desk integration modules streamline orchestration of manual provisioning activities through integration with leading service desk solutions.</w:t>
            </w:r>
          </w:p>
        </w:tc>
      </w:tr>
    </w:tbl>
    <w:p w14:paraId="61DA1F2B" w14:textId="77777777" w:rsidR="00B02A37" w:rsidRPr="00AE3C3C" w:rsidRDefault="00B02A37" w:rsidP="006E0668">
      <w:pPr>
        <w:spacing w:after="0"/>
        <w:rPr>
          <w:rFonts w:asciiTheme="minorHAnsi" w:hAnsiTheme="minorHAnsi" w:cstheme="minorHAnsi"/>
          <w:lang w:eastAsia="en-GB"/>
        </w:rPr>
      </w:pPr>
    </w:p>
    <w:p w14:paraId="07EAA8D7" w14:textId="50D3F6F0" w:rsidR="00B02A37" w:rsidRPr="00AE3C3C" w:rsidRDefault="00B02A37" w:rsidP="006E0668">
      <w:pPr>
        <w:spacing w:after="0"/>
        <w:rPr>
          <w:rFonts w:asciiTheme="minorHAnsi" w:hAnsiTheme="minorHAnsi" w:cstheme="minorHAnsi"/>
          <w:lang w:eastAsia="en-GB"/>
        </w:rPr>
      </w:pPr>
      <w:r w:rsidRPr="00AE3C3C">
        <w:rPr>
          <w:rFonts w:asciiTheme="minorHAnsi" w:hAnsiTheme="minorHAnsi" w:cstheme="minorHAnsi"/>
          <w:lang w:eastAsia="en-GB"/>
        </w:rPr>
        <w:t xml:space="preserve">Considering the features of </w:t>
      </w:r>
      <w:r>
        <w:rPr>
          <w:rFonts w:asciiTheme="minorHAnsi" w:hAnsiTheme="minorHAnsi" w:cstheme="minorHAnsi"/>
          <w:lang w:eastAsia="en-GB"/>
        </w:rPr>
        <w:t>Saviynt</w:t>
      </w:r>
      <w:r w:rsidRPr="00AE3C3C">
        <w:rPr>
          <w:rFonts w:asciiTheme="minorHAnsi" w:hAnsiTheme="minorHAnsi" w:cstheme="minorHAnsi"/>
          <w:lang w:eastAsia="en-GB"/>
        </w:rPr>
        <w:t xml:space="preserve">, </w:t>
      </w:r>
      <w:r w:rsidR="00C471DE">
        <w:rPr>
          <w:rFonts w:asciiTheme="minorHAnsi" w:hAnsiTheme="minorHAnsi" w:cstheme="minorHAnsi"/>
          <w:lang w:eastAsia="en-GB"/>
        </w:rPr>
        <w:t>Hormel</w:t>
      </w:r>
      <w:r>
        <w:rPr>
          <w:rFonts w:asciiTheme="minorHAnsi" w:hAnsiTheme="minorHAnsi" w:cstheme="minorHAnsi"/>
          <w:lang w:eastAsia="en-GB"/>
        </w:rPr>
        <w:t xml:space="preserve"> </w:t>
      </w:r>
      <w:r w:rsidRPr="00AE3C3C">
        <w:rPr>
          <w:rFonts w:asciiTheme="minorHAnsi" w:hAnsiTheme="minorHAnsi" w:cstheme="minorHAnsi"/>
          <w:lang w:eastAsia="en-GB"/>
        </w:rPr>
        <w:t xml:space="preserve">has chosen </w:t>
      </w:r>
      <w:r>
        <w:rPr>
          <w:rFonts w:asciiTheme="minorHAnsi" w:hAnsiTheme="minorHAnsi" w:cstheme="minorHAnsi"/>
          <w:lang w:eastAsia="en-GB"/>
        </w:rPr>
        <w:t>Saviynt</w:t>
      </w:r>
      <w:r w:rsidRPr="00AE3C3C">
        <w:rPr>
          <w:rFonts w:asciiTheme="minorHAnsi" w:hAnsiTheme="minorHAnsi" w:cstheme="minorHAnsi"/>
          <w:lang w:eastAsia="en-GB"/>
        </w:rPr>
        <w:t xml:space="preserve"> as their Identity management solution which will begin automat</w:t>
      </w:r>
      <w:r w:rsidR="00913605">
        <w:rPr>
          <w:rFonts w:asciiTheme="minorHAnsi" w:hAnsiTheme="minorHAnsi" w:cstheme="minorHAnsi"/>
          <w:lang w:eastAsia="en-GB"/>
        </w:rPr>
        <w:t>ed</w:t>
      </w:r>
      <w:r w:rsidRPr="00AE3C3C">
        <w:rPr>
          <w:rFonts w:asciiTheme="minorHAnsi" w:hAnsiTheme="minorHAnsi" w:cstheme="minorHAnsi"/>
          <w:lang w:eastAsia="en-GB"/>
        </w:rPr>
        <w:t xml:space="preserve"> handling </w:t>
      </w:r>
      <w:r w:rsidR="00913605">
        <w:rPr>
          <w:rFonts w:asciiTheme="minorHAnsi" w:hAnsiTheme="minorHAnsi" w:cstheme="minorHAnsi"/>
          <w:lang w:eastAsia="en-GB"/>
        </w:rPr>
        <w:t>of</w:t>
      </w:r>
      <w:r w:rsidR="00913605" w:rsidRPr="00AE3C3C">
        <w:rPr>
          <w:rFonts w:asciiTheme="minorHAnsi" w:hAnsiTheme="minorHAnsi" w:cstheme="minorHAnsi"/>
          <w:lang w:eastAsia="en-GB"/>
        </w:rPr>
        <w:t xml:space="preserve"> </w:t>
      </w:r>
      <w:r w:rsidRPr="00AE3C3C">
        <w:rPr>
          <w:rFonts w:asciiTheme="minorHAnsi" w:hAnsiTheme="minorHAnsi" w:cstheme="minorHAnsi"/>
          <w:lang w:eastAsia="en-GB"/>
        </w:rPr>
        <w:t>user lifecycle management</w:t>
      </w:r>
      <w:r w:rsidR="00C471DE">
        <w:rPr>
          <w:rFonts w:asciiTheme="minorHAnsi" w:hAnsiTheme="minorHAnsi" w:cstheme="minorHAnsi"/>
          <w:lang w:eastAsia="en-GB"/>
        </w:rPr>
        <w:t xml:space="preserve"> </w:t>
      </w:r>
      <w:r w:rsidRPr="00AE3C3C">
        <w:rPr>
          <w:rFonts w:asciiTheme="minorHAnsi" w:hAnsiTheme="minorHAnsi" w:cstheme="minorHAnsi"/>
          <w:lang w:eastAsia="en-GB"/>
        </w:rPr>
        <w:t xml:space="preserve">across Active </w:t>
      </w:r>
      <w:r w:rsidR="00C471DE" w:rsidRPr="00AE3C3C">
        <w:rPr>
          <w:rFonts w:asciiTheme="minorHAnsi" w:hAnsiTheme="minorHAnsi" w:cstheme="minorHAnsi"/>
          <w:lang w:eastAsia="en-GB"/>
        </w:rPr>
        <w:t>Directory</w:t>
      </w:r>
      <w:r w:rsidR="00C471DE">
        <w:rPr>
          <w:rFonts w:asciiTheme="minorHAnsi" w:hAnsiTheme="minorHAnsi" w:cstheme="minorHAnsi"/>
          <w:lang w:eastAsia="en-GB"/>
        </w:rPr>
        <w:t xml:space="preserve"> </w:t>
      </w:r>
      <w:r w:rsidRPr="00AE3C3C">
        <w:rPr>
          <w:rFonts w:asciiTheme="minorHAnsi" w:hAnsiTheme="minorHAnsi" w:cstheme="minorHAnsi"/>
          <w:lang w:eastAsia="en-GB"/>
        </w:rPr>
        <w:t xml:space="preserve">will be used for provisioning users to </w:t>
      </w:r>
      <w:r>
        <w:rPr>
          <w:rFonts w:asciiTheme="minorHAnsi" w:hAnsiTheme="minorHAnsi" w:cstheme="minorHAnsi"/>
          <w:lang w:eastAsia="en-GB"/>
        </w:rPr>
        <w:t xml:space="preserve">Active Directory, and Mailbox </w:t>
      </w:r>
      <w:r w:rsidRPr="00AE3C3C">
        <w:rPr>
          <w:rFonts w:asciiTheme="minorHAnsi" w:hAnsiTheme="minorHAnsi" w:cstheme="minorHAnsi"/>
          <w:lang w:eastAsia="en-GB"/>
        </w:rPr>
        <w:t xml:space="preserve">target applications in the organization, and leveraging other features in </w:t>
      </w:r>
      <w:r>
        <w:rPr>
          <w:rFonts w:asciiTheme="minorHAnsi" w:hAnsiTheme="minorHAnsi" w:cstheme="minorHAnsi"/>
          <w:lang w:eastAsia="en-GB"/>
        </w:rPr>
        <w:t>Saviynt</w:t>
      </w:r>
      <w:r w:rsidRPr="00AE3C3C">
        <w:rPr>
          <w:rFonts w:asciiTheme="minorHAnsi" w:hAnsiTheme="minorHAnsi" w:cstheme="minorHAnsi"/>
          <w:lang w:eastAsia="en-GB"/>
        </w:rPr>
        <w:t>.</w:t>
      </w:r>
    </w:p>
    <w:p w14:paraId="44AEDD93" w14:textId="77777777" w:rsidR="001559E5" w:rsidRPr="00AE3C3C" w:rsidRDefault="001559E5" w:rsidP="006E0668">
      <w:pPr>
        <w:spacing w:after="0"/>
        <w:rPr>
          <w:rFonts w:asciiTheme="minorHAnsi" w:hAnsiTheme="minorHAnsi" w:cstheme="minorHAnsi"/>
          <w:lang w:eastAsia="en-GB"/>
        </w:rPr>
      </w:pPr>
    </w:p>
    <w:p w14:paraId="2199D316" w14:textId="77777777" w:rsidR="001559E5" w:rsidRPr="00AE3C3C" w:rsidRDefault="008B3F8B" w:rsidP="006E0668">
      <w:pPr>
        <w:pStyle w:val="Heading1"/>
        <w:ind w:left="0"/>
      </w:pPr>
      <w:bookmarkStart w:id="99" w:name="_Toc36831254"/>
      <w:bookmarkStart w:id="100" w:name="_Toc36834613"/>
      <w:bookmarkStart w:id="101" w:name="_Toc36835826"/>
      <w:bookmarkStart w:id="102" w:name="_Toc36831255"/>
      <w:bookmarkStart w:id="103" w:name="_Toc36834614"/>
      <w:bookmarkStart w:id="104" w:name="_Toc36835827"/>
      <w:bookmarkStart w:id="105" w:name="_Toc36831256"/>
      <w:bookmarkStart w:id="106" w:name="_Toc36834615"/>
      <w:bookmarkStart w:id="107" w:name="_Toc36835828"/>
      <w:bookmarkStart w:id="108" w:name="_Toc36831257"/>
      <w:bookmarkStart w:id="109" w:name="_Toc36834616"/>
      <w:bookmarkStart w:id="110" w:name="_Toc36835829"/>
      <w:bookmarkStart w:id="111" w:name="_Toc36831258"/>
      <w:bookmarkStart w:id="112" w:name="_Toc36834617"/>
      <w:bookmarkStart w:id="113" w:name="_Toc36835830"/>
      <w:bookmarkStart w:id="114" w:name="_Toc36831259"/>
      <w:bookmarkStart w:id="115" w:name="_Toc36834618"/>
      <w:bookmarkStart w:id="116" w:name="_Toc36835831"/>
      <w:bookmarkStart w:id="117" w:name="_Toc36831260"/>
      <w:bookmarkStart w:id="118" w:name="_Toc36834619"/>
      <w:bookmarkStart w:id="119" w:name="_Toc36835832"/>
      <w:bookmarkStart w:id="120" w:name="_Toc36831261"/>
      <w:bookmarkStart w:id="121" w:name="_Toc36834620"/>
      <w:bookmarkStart w:id="122" w:name="_Toc36835833"/>
      <w:bookmarkStart w:id="123" w:name="_Toc36831262"/>
      <w:bookmarkStart w:id="124" w:name="_Toc36834621"/>
      <w:bookmarkStart w:id="125" w:name="_Toc36835834"/>
      <w:bookmarkStart w:id="126" w:name="_Toc36831263"/>
      <w:bookmarkStart w:id="127" w:name="_Toc36834622"/>
      <w:bookmarkStart w:id="128" w:name="_Toc36835835"/>
      <w:bookmarkStart w:id="129" w:name="_Toc36831282"/>
      <w:bookmarkStart w:id="130" w:name="_Toc36834641"/>
      <w:bookmarkStart w:id="131" w:name="_Toc36835854"/>
      <w:bookmarkStart w:id="132" w:name="_Toc36831283"/>
      <w:bookmarkStart w:id="133" w:name="_Toc36834642"/>
      <w:bookmarkStart w:id="134" w:name="_Toc36835855"/>
      <w:bookmarkStart w:id="135" w:name="_Toc36831284"/>
      <w:bookmarkStart w:id="136" w:name="_Toc36834643"/>
      <w:bookmarkStart w:id="137" w:name="_Toc36835856"/>
      <w:bookmarkStart w:id="138" w:name="_Toc36831297"/>
      <w:bookmarkStart w:id="139" w:name="_Toc36834656"/>
      <w:bookmarkStart w:id="140" w:name="_Toc36835869"/>
      <w:bookmarkStart w:id="141" w:name="_Toc36831298"/>
      <w:bookmarkStart w:id="142" w:name="_Toc36834657"/>
      <w:bookmarkStart w:id="143" w:name="_Toc36835870"/>
      <w:bookmarkStart w:id="144" w:name="_Toc36831299"/>
      <w:bookmarkStart w:id="145" w:name="_Toc36834658"/>
      <w:bookmarkStart w:id="146" w:name="_Toc36835871"/>
      <w:bookmarkStart w:id="147" w:name="_Toc36831300"/>
      <w:bookmarkStart w:id="148" w:name="_Toc36834659"/>
      <w:bookmarkStart w:id="149" w:name="_Toc36835872"/>
      <w:bookmarkStart w:id="150" w:name="_Toc36831313"/>
      <w:bookmarkStart w:id="151" w:name="_Toc36834672"/>
      <w:bookmarkStart w:id="152" w:name="_Toc36835885"/>
      <w:bookmarkStart w:id="153" w:name="_Toc36831314"/>
      <w:bookmarkStart w:id="154" w:name="_Toc36834673"/>
      <w:bookmarkStart w:id="155" w:name="_Toc36835886"/>
      <w:bookmarkStart w:id="156" w:name="_Toc36831315"/>
      <w:bookmarkStart w:id="157" w:name="_Toc36834674"/>
      <w:bookmarkStart w:id="158" w:name="_Toc36835887"/>
      <w:bookmarkStart w:id="159" w:name="_Toc36831316"/>
      <w:bookmarkStart w:id="160" w:name="_Toc36834675"/>
      <w:bookmarkStart w:id="161" w:name="_Toc36835888"/>
      <w:bookmarkStart w:id="162" w:name="_Toc36831326"/>
      <w:bookmarkStart w:id="163" w:name="_Toc36834685"/>
      <w:bookmarkStart w:id="164" w:name="_Toc36835898"/>
      <w:bookmarkStart w:id="165" w:name="_Toc36831327"/>
      <w:bookmarkStart w:id="166" w:name="_Toc36834686"/>
      <w:bookmarkStart w:id="167" w:name="_Toc36835899"/>
      <w:bookmarkStart w:id="168" w:name="_Toc36831328"/>
      <w:bookmarkStart w:id="169" w:name="_Toc36834687"/>
      <w:bookmarkStart w:id="170" w:name="_Toc36835900"/>
      <w:bookmarkStart w:id="171" w:name="_Toc36831329"/>
      <w:bookmarkStart w:id="172" w:name="_Toc36834688"/>
      <w:bookmarkStart w:id="173" w:name="_Toc36835901"/>
      <w:bookmarkStart w:id="174" w:name="_Toc36831330"/>
      <w:bookmarkStart w:id="175" w:name="_Toc36834689"/>
      <w:bookmarkStart w:id="176" w:name="_Toc36835902"/>
      <w:bookmarkStart w:id="177" w:name="_Toc36831331"/>
      <w:bookmarkStart w:id="178" w:name="_Toc36834690"/>
      <w:bookmarkStart w:id="179" w:name="_Toc36835903"/>
      <w:bookmarkStart w:id="180" w:name="_Toc36831332"/>
      <w:bookmarkStart w:id="181" w:name="_Toc36834691"/>
      <w:bookmarkStart w:id="182" w:name="_Toc36835904"/>
      <w:bookmarkStart w:id="183" w:name="_Toc36831333"/>
      <w:bookmarkStart w:id="184" w:name="_Toc36834692"/>
      <w:bookmarkStart w:id="185" w:name="_Toc36835905"/>
      <w:bookmarkStart w:id="186" w:name="_Toc36831334"/>
      <w:bookmarkStart w:id="187" w:name="_Toc36834693"/>
      <w:bookmarkStart w:id="188" w:name="_Toc36835906"/>
      <w:bookmarkStart w:id="189" w:name="_Toc36831335"/>
      <w:bookmarkStart w:id="190" w:name="_Toc36834694"/>
      <w:bookmarkStart w:id="191" w:name="_Toc36835907"/>
      <w:bookmarkStart w:id="192" w:name="_Toc36831336"/>
      <w:bookmarkStart w:id="193" w:name="_Toc36834695"/>
      <w:bookmarkStart w:id="194" w:name="_Toc36835908"/>
      <w:bookmarkStart w:id="195" w:name="_Toc36831337"/>
      <w:bookmarkStart w:id="196" w:name="_Toc36834696"/>
      <w:bookmarkStart w:id="197" w:name="_Toc36835909"/>
      <w:bookmarkStart w:id="198" w:name="_Toc36831338"/>
      <w:bookmarkStart w:id="199" w:name="_Toc36834697"/>
      <w:bookmarkStart w:id="200" w:name="_Toc36835910"/>
      <w:bookmarkStart w:id="201" w:name="_Toc36831339"/>
      <w:bookmarkStart w:id="202" w:name="_Toc36834698"/>
      <w:bookmarkStart w:id="203" w:name="_Toc36835911"/>
      <w:bookmarkStart w:id="204" w:name="_Toc36831340"/>
      <w:bookmarkStart w:id="205" w:name="_Toc36834699"/>
      <w:bookmarkStart w:id="206" w:name="_Toc36835912"/>
      <w:bookmarkStart w:id="207" w:name="_Toc36831341"/>
      <w:bookmarkStart w:id="208" w:name="_Toc36834700"/>
      <w:bookmarkStart w:id="209" w:name="_Toc36835913"/>
      <w:bookmarkStart w:id="210" w:name="_Toc36831342"/>
      <w:bookmarkStart w:id="211" w:name="_Toc36834701"/>
      <w:bookmarkStart w:id="212" w:name="_Toc36835914"/>
      <w:bookmarkStart w:id="213" w:name="_Toc36831343"/>
      <w:bookmarkStart w:id="214" w:name="_Toc36834702"/>
      <w:bookmarkStart w:id="215" w:name="_Toc36835915"/>
      <w:bookmarkStart w:id="216" w:name="_Toc36831344"/>
      <w:bookmarkStart w:id="217" w:name="_Toc36834703"/>
      <w:bookmarkStart w:id="218" w:name="_Toc36835916"/>
      <w:bookmarkStart w:id="219" w:name="_Toc36831345"/>
      <w:bookmarkStart w:id="220" w:name="_Toc36834704"/>
      <w:bookmarkStart w:id="221" w:name="_Toc36835917"/>
      <w:bookmarkStart w:id="222" w:name="_Toc36831346"/>
      <w:bookmarkStart w:id="223" w:name="_Toc36834705"/>
      <w:bookmarkStart w:id="224" w:name="_Toc36835918"/>
      <w:bookmarkStart w:id="225" w:name="_Toc36831347"/>
      <w:bookmarkStart w:id="226" w:name="_Toc36834706"/>
      <w:bookmarkStart w:id="227" w:name="_Toc36835919"/>
      <w:bookmarkStart w:id="228" w:name="_Toc36831348"/>
      <w:bookmarkStart w:id="229" w:name="_Toc36834707"/>
      <w:bookmarkStart w:id="230" w:name="_Toc36835920"/>
      <w:bookmarkStart w:id="231" w:name="_Toc36831349"/>
      <w:bookmarkStart w:id="232" w:name="_Toc36834708"/>
      <w:bookmarkStart w:id="233" w:name="_Toc36835921"/>
      <w:bookmarkStart w:id="234" w:name="_Toc36831350"/>
      <w:bookmarkStart w:id="235" w:name="_Toc36834709"/>
      <w:bookmarkStart w:id="236" w:name="_Toc36835922"/>
      <w:bookmarkStart w:id="237" w:name="_Toc36831351"/>
      <w:bookmarkStart w:id="238" w:name="_Toc36834710"/>
      <w:bookmarkStart w:id="239" w:name="_Toc36835923"/>
      <w:bookmarkStart w:id="240" w:name="_Toc36831352"/>
      <w:bookmarkStart w:id="241" w:name="_Toc36834711"/>
      <w:bookmarkStart w:id="242" w:name="_Toc36835924"/>
      <w:bookmarkStart w:id="243" w:name="_Toc36831353"/>
      <w:bookmarkStart w:id="244" w:name="_Toc36834712"/>
      <w:bookmarkStart w:id="245" w:name="_Toc36835925"/>
      <w:bookmarkStart w:id="246" w:name="_Toc36831354"/>
      <w:bookmarkStart w:id="247" w:name="_Toc36834713"/>
      <w:bookmarkStart w:id="248" w:name="_Toc36835926"/>
      <w:bookmarkStart w:id="249" w:name="_Toc36831355"/>
      <w:bookmarkStart w:id="250" w:name="_Toc36834714"/>
      <w:bookmarkStart w:id="251" w:name="_Toc36835927"/>
      <w:bookmarkStart w:id="252" w:name="_Toc36831356"/>
      <w:bookmarkStart w:id="253" w:name="_Toc36834715"/>
      <w:bookmarkStart w:id="254" w:name="_Toc36835928"/>
      <w:bookmarkStart w:id="255" w:name="_Toc36831357"/>
      <w:bookmarkStart w:id="256" w:name="_Toc36834716"/>
      <w:bookmarkStart w:id="257" w:name="_Toc36835929"/>
      <w:bookmarkStart w:id="258" w:name="_Toc36831358"/>
      <w:bookmarkStart w:id="259" w:name="_Toc36834717"/>
      <w:bookmarkStart w:id="260" w:name="_Toc36835930"/>
      <w:bookmarkStart w:id="261" w:name="_Toc36831359"/>
      <w:bookmarkStart w:id="262" w:name="_Toc36834718"/>
      <w:bookmarkStart w:id="263" w:name="_Toc36835931"/>
      <w:bookmarkStart w:id="264" w:name="_Toc36831360"/>
      <w:bookmarkStart w:id="265" w:name="_Toc36834719"/>
      <w:bookmarkStart w:id="266" w:name="_Toc36835932"/>
      <w:bookmarkStart w:id="267" w:name="_Toc36831361"/>
      <w:bookmarkStart w:id="268" w:name="_Toc36834720"/>
      <w:bookmarkStart w:id="269" w:name="_Toc36835933"/>
      <w:bookmarkStart w:id="270" w:name="_Toc36831362"/>
      <w:bookmarkStart w:id="271" w:name="_Toc36834721"/>
      <w:bookmarkStart w:id="272" w:name="_Toc36835934"/>
      <w:bookmarkStart w:id="273" w:name="_Toc36831363"/>
      <w:bookmarkStart w:id="274" w:name="_Toc36834722"/>
      <w:bookmarkStart w:id="275" w:name="_Toc36835935"/>
      <w:bookmarkStart w:id="276" w:name="_Toc36831364"/>
      <w:bookmarkStart w:id="277" w:name="_Toc36834723"/>
      <w:bookmarkStart w:id="278" w:name="_Toc36835936"/>
      <w:bookmarkStart w:id="279" w:name="_Toc36831365"/>
      <w:bookmarkStart w:id="280" w:name="_Toc36834724"/>
      <w:bookmarkStart w:id="281" w:name="_Toc36835937"/>
      <w:bookmarkStart w:id="282" w:name="_Toc36831366"/>
      <w:bookmarkStart w:id="283" w:name="_Toc36834725"/>
      <w:bookmarkStart w:id="284" w:name="_Toc36835938"/>
      <w:bookmarkStart w:id="285" w:name="_Toc36831367"/>
      <w:bookmarkStart w:id="286" w:name="_Toc36834726"/>
      <w:bookmarkStart w:id="287" w:name="_Toc36835939"/>
      <w:bookmarkStart w:id="288" w:name="_Toc36831368"/>
      <w:bookmarkStart w:id="289" w:name="_Toc36834727"/>
      <w:bookmarkStart w:id="290" w:name="_Toc36835940"/>
      <w:bookmarkStart w:id="291" w:name="_Toc61521723"/>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r w:rsidRPr="00AE3C3C">
        <w:t>Operational Architecture</w:t>
      </w:r>
      <w:bookmarkEnd w:id="291"/>
    </w:p>
    <w:p w14:paraId="441E2381" w14:textId="745F4CA3" w:rsidR="009F0A24" w:rsidRPr="00AE3C3C" w:rsidRDefault="009F0A24" w:rsidP="006E0668">
      <w:pPr>
        <w:rPr>
          <w:rFonts w:asciiTheme="minorHAnsi" w:hAnsiTheme="minorHAnsi" w:cstheme="minorHAnsi"/>
        </w:rPr>
      </w:pPr>
      <w:r w:rsidRPr="00AE3C3C">
        <w:rPr>
          <w:rFonts w:asciiTheme="minorHAnsi" w:hAnsiTheme="minorHAnsi" w:cstheme="minorHAnsi"/>
        </w:rPr>
        <w:t>This section details the architecture of the enterprise Identity Manager (IDM) solution in Development (D</w:t>
      </w:r>
      <w:r>
        <w:rPr>
          <w:rFonts w:asciiTheme="minorHAnsi" w:hAnsiTheme="minorHAnsi" w:cstheme="minorHAnsi"/>
        </w:rPr>
        <w:t>E</w:t>
      </w:r>
      <w:r w:rsidRPr="00AE3C3C">
        <w:rPr>
          <w:rFonts w:asciiTheme="minorHAnsi" w:hAnsiTheme="minorHAnsi" w:cstheme="minorHAnsi"/>
        </w:rPr>
        <w:t xml:space="preserve">V), </w:t>
      </w:r>
      <w:r w:rsidR="00915296">
        <w:rPr>
          <w:rFonts w:asciiTheme="minorHAnsi" w:hAnsiTheme="minorHAnsi" w:cstheme="minorHAnsi"/>
        </w:rPr>
        <w:t>TEST</w:t>
      </w:r>
      <w:r w:rsidR="00535C90">
        <w:rPr>
          <w:rFonts w:asciiTheme="minorHAnsi" w:hAnsiTheme="minorHAnsi" w:cstheme="minorHAnsi"/>
        </w:rPr>
        <w:t xml:space="preserve">, </w:t>
      </w:r>
      <w:r w:rsidRPr="00AE3C3C">
        <w:rPr>
          <w:rFonts w:asciiTheme="minorHAnsi" w:hAnsiTheme="minorHAnsi" w:cstheme="minorHAnsi"/>
        </w:rPr>
        <w:t>Production (P</w:t>
      </w:r>
      <w:r>
        <w:rPr>
          <w:rFonts w:asciiTheme="minorHAnsi" w:hAnsiTheme="minorHAnsi" w:cstheme="minorHAnsi"/>
        </w:rPr>
        <w:t>R</w:t>
      </w:r>
      <w:r w:rsidR="00812380">
        <w:rPr>
          <w:rFonts w:asciiTheme="minorHAnsi" w:hAnsiTheme="minorHAnsi" w:cstheme="minorHAnsi"/>
        </w:rPr>
        <w:t>O</w:t>
      </w:r>
      <w:r w:rsidRPr="00AE3C3C">
        <w:rPr>
          <w:rFonts w:asciiTheme="minorHAnsi" w:hAnsiTheme="minorHAnsi" w:cstheme="minorHAnsi"/>
        </w:rPr>
        <w:t>D) environments. To understand the architecture details clearly, it is important to understand the components in the solution and their role.</w:t>
      </w:r>
    </w:p>
    <w:p w14:paraId="5344F403" w14:textId="1DB9BA73" w:rsidR="009F0A24" w:rsidRDefault="009F0A24" w:rsidP="006E0668">
      <w:pPr>
        <w:rPr>
          <w:rFonts w:asciiTheme="minorHAnsi" w:hAnsiTheme="minorHAnsi" w:cstheme="minorHAnsi"/>
        </w:rPr>
      </w:pPr>
      <w:r w:rsidRPr="00AE3C3C">
        <w:rPr>
          <w:rFonts w:asciiTheme="minorHAnsi" w:hAnsiTheme="minorHAnsi" w:cstheme="minorHAnsi"/>
        </w:rPr>
        <w:t>The table below provides detailed overview of individual components</w:t>
      </w:r>
    </w:p>
    <w:p w14:paraId="7218DD53" w14:textId="7719F481" w:rsidR="00167FBB" w:rsidRDefault="00167FBB" w:rsidP="006E0668">
      <w:pPr>
        <w:pStyle w:val="Caption"/>
      </w:pPr>
      <w:bookmarkStart w:id="292" w:name="_Toc61522088"/>
      <w:r>
        <w:t xml:space="preserve">Table </w:t>
      </w:r>
      <w:r w:rsidR="00BC222A">
        <w:fldChar w:fldCharType="begin"/>
      </w:r>
      <w:r w:rsidR="00BC222A">
        <w:instrText xml:space="preserve"> SEQ Table \* ARABIC </w:instrText>
      </w:r>
      <w:r w:rsidR="00BC222A">
        <w:fldChar w:fldCharType="separate"/>
      </w:r>
      <w:r w:rsidR="00C825B7">
        <w:rPr>
          <w:noProof/>
        </w:rPr>
        <w:t>6</w:t>
      </w:r>
      <w:r w:rsidR="00BC222A">
        <w:rPr>
          <w:noProof/>
        </w:rPr>
        <w:fldChar w:fldCharType="end"/>
      </w:r>
      <w:r>
        <w:t xml:space="preserve"> : Operational Architecture</w:t>
      </w:r>
      <w:bookmarkEnd w:id="292"/>
    </w:p>
    <w:tbl>
      <w:tblPr>
        <w:tblStyle w:val="GridTable4-Accent1"/>
        <w:tblW w:w="9316" w:type="dxa"/>
        <w:tblLook w:val="04A0" w:firstRow="1" w:lastRow="0" w:firstColumn="1" w:lastColumn="0" w:noHBand="0" w:noVBand="1"/>
      </w:tblPr>
      <w:tblGrid>
        <w:gridCol w:w="4096"/>
        <w:gridCol w:w="5220"/>
      </w:tblGrid>
      <w:tr w:rsidR="009F0A24" w:rsidRPr="009F0A24" w14:paraId="03462ED9" w14:textId="77777777" w:rsidTr="00B121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96" w:type="dxa"/>
          </w:tcPr>
          <w:p w14:paraId="1752035D" w14:textId="77777777" w:rsidR="009F0A24" w:rsidRPr="002B6A19" w:rsidRDefault="009F0A24" w:rsidP="00905623">
            <w:pPr>
              <w:spacing w:after="0"/>
              <w:jc w:val="center"/>
              <w:rPr>
                <w:rFonts w:asciiTheme="minorHAnsi" w:hAnsiTheme="minorHAnsi" w:cstheme="minorHAnsi"/>
                <w:b w:val="0"/>
              </w:rPr>
            </w:pPr>
            <w:r w:rsidRPr="002B6A19">
              <w:rPr>
                <w:rFonts w:asciiTheme="minorHAnsi" w:hAnsiTheme="minorHAnsi" w:cstheme="minorHAnsi"/>
              </w:rPr>
              <w:t>Components</w:t>
            </w:r>
          </w:p>
        </w:tc>
        <w:tc>
          <w:tcPr>
            <w:tcW w:w="5220" w:type="dxa"/>
          </w:tcPr>
          <w:p w14:paraId="4057CC52" w14:textId="77777777" w:rsidR="009F0A24" w:rsidRPr="002B6A19" w:rsidRDefault="009F0A24" w:rsidP="00905623">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rPr>
            </w:pPr>
            <w:r w:rsidRPr="002B6A19">
              <w:rPr>
                <w:rFonts w:asciiTheme="minorHAnsi" w:hAnsiTheme="minorHAnsi" w:cstheme="minorHAnsi"/>
              </w:rPr>
              <w:t>Description</w:t>
            </w:r>
          </w:p>
        </w:tc>
      </w:tr>
      <w:tr w:rsidR="009F0A24" w:rsidRPr="009F0A24" w14:paraId="632F2B53" w14:textId="77777777" w:rsidTr="00B12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96" w:type="dxa"/>
          </w:tcPr>
          <w:p w14:paraId="367FF221" w14:textId="77777777" w:rsidR="009F0A24" w:rsidRPr="009F0A24" w:rsidRDefault="009F0A24" w:rsidP="00A90855">
            <w:pPr>
              <w:spacing w:after="0"/>
              <w:jc w:val="left"/>
              <w:rPr>
                <w:rFonts w:asciiTheme="minorHAnsi" w:hAnsiTheme="minorHAnsi" w:cstheme="minorHAnsi"/>
                <w:color w:val="000000" w:themeColor="text1"/>
              </w:rPr>
            </w:pPr>
            <w:r w:rsidRPr="009F0A24">
              <w:rPr>
                <w:rFonts w:asciiTheme="minorHAnsi" w:hAnsiTheme="minorHAnsi" w:cstheme="minorHAnsi"/>
                <w:color w:val="000000" w:themeColor="text1"/>
              </w:rPr>
              <w:t>Saviynt Cloud</w:t>
            </w:r>
          </w:p>
        </w:tc>
        <w:tc>
          <w:tcPr>
            <w:tcW w:w="5220" w:type="dxa"/>
          </w:tcPr>
          <w:p w14:paraId="6578B7C7" w14:textId="6A6209B2" w:rsidR="009F0A24" w:rsidRPr="009F0A24" w:rsidRDefault="009F0A24" w:rsidP="00905623">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9F0A24">
              <w:rPr>
                <w:rFonts w:asciiTheme="minorHAnsi" w:hAnsiTheme="minorHAnsi" w:cstheme="minorHAnsi"/>
                <w:color w:val="000000" w:themeColor="text1"/>
              </w:rPr>
              <w:t xml:space="preserve">Saviynt </w:t>
            </w:r>
            <w:r w:rsidR="004F6F98">
              <w:rPr>
                <w:rFonts w:asciiTheme="minorHAnsi" w:hAnsiTheme="minorHAnsi" w:cstheme="minorHAnsi"/>
                <w:color w:val="000000" w:themeColor="text1"/>
              </w:rPr>
              <w:t xml:space="preserve">Cloud </w:t>
            </w:r>
            <w:r w:rsidRPr="009F0A24">
              <w:rPr>
                <w:rFonts w:asciiTheme="minorHAnsi" w:hAnsiTheme="minorHAnsi" w:cstheme="minorHAnsi"/>
                <w:color w:val="000000" w:themeColor="text1"/>
              </w:rPr>
              <w:t xml:space="preserve">represents the Identity Management solution which are deployed in </w:t>
            </w:r>
            <w:r w:rsidR="00D845F2">
              <w:rPr>
                <w:rFonts w:asciiTheme="minorHAnsi" w:hAnsiTheme="minorHAnsi" w:cstheme="minorHAnsi"/>
                <w:color w:val="000000" w:themeColor="text1"/>
              </w:rPr>
              <w:t>Azure</w:t>
            </w:r>
            <w:r w:rsidRPr="009F0A24">
              <w:rPr>
                <w:rFonts w:asciiTheme="minorHAnsi" w:hAnsiTheme="minorHAnsi" w:cstheme="minorHAnsi"/>
                <w:color w:val="000000" w:themeColor="text1"/>
              </w:rPr>
              <w:t xml:space="preserve"> Cloud</w:t>
            </w:r>
            <w:r w:rsidR="004F6F98">
              <w:rPr>
                <w:rFonts w:asciiTheme="minorHAnsi" w:hAnsiTheme="minorHAnsi" w:cstheme="minorHAnsi"/>
                <w:color w:val="000000" w:themeColor="text1"/>
              </w:rPr>
              <w:t>.</w:t>
            </w:r>
            <w:r w:rsidRPr="009F0A24">
              <w:rPr>
                <w:rFonts w:asciiTheme="minorHAnsi" w:hAnsiTheme="minorHAnsi" w:cstheme="minorHAnsi"/>
                <w:color w:val="000000" w:themeColor="text1"/>
              </w:rPr>
              <w:t xml:space="preserve"> It is exposed to enterprise as a web application. This is the centralized IDM system which facilitates automated user on-boarding, user transfer, user separation, user rehire, and self-service password management.</w:t>
            </w:r>
          </w:p>
        </w:tc>
      </w:tr>
      <w:tr w:rsidR="00D845F2" w:rsidRPr="009F0A24" w14:paraId="2E631A9F" w14:textId="77777777" w:rsidTr="00B121C1">
        <w:tc>
          <w:tcPr>
            <w:cnfStyle w:val="001000000000" w:firstRow="0" w:lastRow="0" w:firstColumn="1" w:lastColumn="0" w:oddVBand="0" w:evenVBand="0" w:oddHBand="0" w:evenHBand="0" w:firstRowFirstColumn="0" w:firstRowLastColumn="0" w:lastRowFirstColumn="0" w:lastRowLastColumn="0"/>
            <w:tcW w:w="4096" w:type="dxa"/>
          </w:tcPr>
          <w:p w14:paraId="239E0DC9" w14:textId="79B3B474" w:rsidR="00D845F2" w:rsidRPr="009F0A24" w:rsidRDefault="00D845F2" w:rsidP="00A90855">
            <w:pPr>
              <w:spacing w:after="0"/>
              <w:jc w:val="left"/>
              <w:rPr>
                <w:rFonts w:asciiTheme="minorHAnsi" w:hAnsiTheme="minorHAnsi" w:cstheme="minorHAnsi"/>
                <w:color w:val="000000" w:themeColor="text1"/>
              </w:rPr>
            </w:pPr>
            <w:r w:rsidRPr="009F0A24">
              <w:rPr>
                <w:rFonts w:asciiTheme="minorHAnsi" w:hAnsiTheme="minorHAnsi" w:cstheme="minorHAnsi"/>
                <w:color w:val="000000" w:themeColor="text1"/>
              </w:rPr>
              <w:t xml:space="preserve">Saviynt </w:t>
            </w:r>
            <w:r w:rsidR="00535C90">
              <w:rPr>
                <w:rFonts w:asciiTheme="minorHAnsi" w:hAnsiTheme="minorHAnsi" w:cstheme="minorHAnsi"/>
                <w:color w:val="000000" w:themeColor="text1"/>
              </w:rPr>
              <w:t>Express Route</w:t>
            </w:r>
            <w:r w:rsidRPr="009F0A24">
              <w:rPr>
                <w:rFonts w:asciiTheme="minorHAnsi" w:hAnsiTheme="minorHAnsi" w:cstheme="minorHAnsi"/>
                <w:color w:val="000000" w:themeColor="text1"/>
              </w:rPr>
              <w:t xml:space="preserve"> </w:t>
            </w:r>
          </w:p>
        </w:tc>
        <w:tc>
          <w:tcPr>
            <w:tcW w:w="5220" w:type="dxa"/>
          </w:tcPr>
          <w:p w14:paraId="01838A73" w14:textId="2755CAEF" w:rsidR="00D845F2" w:rsidRPr="00D845F2" w:rsidRDefault="00D845F2" w:rsidP="00905623">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p>
        </w:tc>
      </w:tr>
      <w:tr w:rsidR="00D845F2" w:rsidRPr="009F0A24" w14:paraId="0626BF5E" w14:textId="77777777" w:rsidTr="00B12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96" w:type="dxa"/>
          </w:tcPr>
          <w:p w14:paraId="2B010C1F" w14:textId="7BCA183F" w:rsidR="00D845F2" w:rsidRPr="009F0A24" w:rsidRDefault="00D845F2" w:rsidP="00A90855">
            <w:pPr>
              <w:spacing w:after="0"/>
              <w:jc w:val="left"/>
              <w:rPr>
                <w:rFonts w:asciiTheme="minorHAnsi" w:hAnsiTheme="minorHAnsi" w:cstheme="minorHAnsi"/>
                <w:color w:val="000000" w:themeColor="text1"/>
              </w:rPr>
            </w:pPr>
            <w:r w:rsidRPr="009F0A24">
              <w:rPr>
                <w:rFonts w:asciiTheme="minorHAnsi" w:hAnsiTheme="minorHAnsi" w:cstheme="minorHAnsi"/>
                <w:color w:val="000000" w:themeColor="text1"/>
              </w:rPr>
              <w:t>Enterprise Applications</w:t>
            </w:r>
          </w:p>
        </w:tc>
        <w:tc>
          <w:tcPr>
            <w:tcW w:w="5220" w:type="dxa"/>
          </w:tcPr>
          <w:p w14:paraId="623AD5BE" w14:textId="241A4A5B" w:rsidR="00D845F2" w:rsidRPr="009F0A24" w:rsidRDefault="00D845F2" w:rsidP="004F6F98">
            <w:pPr>
              <w:spacing w:after="0"/>
              <w:jc w:val="lef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themeColor="text1"/>
              </w:rPr>
            </w:pPr>
            <w:r w:rsidRPr="009F0A24">
              <w:rPr>
                <w:rFonts w:asciiTheme="minorHAnsi" w:hAnsiTheme="minorHAnsi" w:cstheme="minorHAnsi"/>
                <w:color w:val="000000" w:themeColor="text1"/>
              </w:rPr>
              <w:t xml:space="preserve">This represents combination of the Active Directory, and Mailbox which are integrated </w:t>
            </w:r>
            <w:r w:rsidR="004F6F98">
              <w:rPr>
                <w:rFonts w:asciiTheme="minorHAnsi" w:hAnsiTheme="minorHAnsi" w:cstheme="minorHAnsi"/>
                <w:color w:val="000000" w:themeColor="text1"/>
              </w:rPr>
              <w:t>with</w:t>
            </w:r>
            <w:r w:rsidR="004F6F98" w:rsidRPr="009F0A24">
              <w:rPr>
                <w:rFonts w:asciiTheme="minorHAnsi" w:hAnsiTheme="minorHAnsi" w:cstheme="minorHAnsi"/>
                <w:color w:val="000000" w:themeColor="text1"/>
              </w:rPr>
              <w:t xml:space="preserve"> </w:t>
            </w:r>
            <w:r w:rsidRPr="009F0A24">
              <w:rPr>
                <w:rFonts w:asciiTheme="minorHAnsi" w:hAnsiTheme="minorHAnsi" w:cstheme="minorHAnsi"/>
                <w:color w:val="000000" w:themeColor="text1"/>
              </w:rPr>
              <w:t>Saviynt for provisioning user accounts during birthright provisioning and profile updates.</w:t>
            </w:r>
          </w:p>
        </w:tc>
      </w:tr>
      <w:tr w:rsidR="00D845F2" w:rsidRPr="009F0A24" w14:paraId="3DFFB2FD" w14:textId="77777777" w:rsidTr="00B121C1">
        <w:tc>
          <w:tcPr>
            <w:cnfStyle w:val="001000000000" w:firstRow="0" w:lastRow="0" w:firstColumn="1" w:lastColumn="0" w:oddVBand="0" w:evenVBand="0" w:oddHBand="0" w:evenHBand="0" w:firstRowFirstColumn="0" w:firstRowLastColumn="0" w:lastRowFirstColumn="0" w:lastRowLastColumn="0"/>
            <w:tcW w:w="4096" w:type="dxa"/>
          </w:tcPr>
          <w:p w14:paraId="17883325" w14:textId="6762716D" w:rsidR="00D845F2" w:rsidRPr="009F0A24" w:rsidRDefault="00D845F2" w:rsidP="00A90855">
            <w:pPr>
              <w:spacing w:after="0"/>
              <w:jc w:val="left"/>
              <w:rPr>
                <w:rFonts w:asciiTheme="minorHAnsi" w:hAnsiTheme="minorHAnsi" w:cstheme="minorHAnsi"/>
                <w:color w:val="000000" w:themeColor="text1"/>
              </w:rPr>
            </w:pPr>
            <w:r w:rsidRPr="009F0A24">
              <w:rPr>
                <w:rFonts w:asciiTheme="minorHAnsi" w:hAnsiTheme="minorHAnsi" w:cstheme="minorHAnsi"/>
                <w:color w:val="000000" w:themeColor="text1"/>
              </w:rPr>
              <w:t>HCM HR Source</w:t>
            </w:r>
          </w:p>
        </w:tc>
        <w:tc>
          <w:tcPr>
            <w:tcW w:w="5220" w:type="dxa"/>
          </w:tcPr>
          <w:p w14:paraId="5F1EDC8B" w14:textId="7CD96CFD" w:rsidR="00D845F2" w:rsidRPr="009F0A24" w:rsidRDefault="00D845F2" w:rsidP="00C47FA9">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9F0A24">
              <w:rPr>
                <w:rFonts w:asciiTheme="minorHAnsi" w:hAnsiTheme="minorHAnsi" w:cstheme="minorHAnsi"/>
                <w:color w:val="000000" w:themeColor="text1"/>
              </w:rPr>
              <w:t xml:space="preserve">HCM is the source of all </w:t>
            </w:r>
            <w:r w:rsidR="00C471DE">
              <w:rPr>
                <w:rFonts w:asciiTheme="minorHAnsi" w:hAnsiTheme="minorHAnsi" w:cstheme="minorHAnsi"/>
                <w:color w:val="000000" w:themeColor="text1"/>
              </w:rPr>
              <w:t>f</w:t>
            </w:r>
            <w:r w:rsidR="00C471DE" w:rsidRPr="009F0A24">
              <w:rPr>
                <w:rFonts w:asciiTheme="minorHAnsi" w:hAnsiTheme="minorHAnsi" w:cstheme="minorHAnsi"/>
                <w:color w:val="000000" w:themeColor="text1"/>
              </w:rPr>
              <w:t>ull-time</w:t>
            </w:r>
            <w:r w:rsidRPr="009F0A24">
              <w:rPr>
                <w:rFonts w:asciiTheme="minorHAnsi" w:hAnsiTheme="minorHAnsi" w:cstheme="minorHAnsi"/>
                <w:color w:val="000000" w:themeColor="text1"/>
              </w:rPr>
              <w:t xml:space="preserve"> </w:t>
            </w:r>
            <w:r w:rsidR="00C47FA9">
              <w:rPr>
                <w:rFonts w:asciiTheme="minorHAnsi" w:hAnsiTheme="minorHAnsi" w:cstheme="minorHAnsi"/>
                <w:color w:val="000000" w:themeColor="text1"/>
              </w:rPr>
              <w:t>e</w:t>
            </w:r>
            <w:r w:rsidRPr="009F0A24">
              <w:rPr>
                <w:rFonts w:asciiTheme="minorHAnsi" w:hAnsiTheme="minorHAnsi" w:cstheme="minorHAnsi"/>
                <w:color w:val="000000" w:themeColor="text1"/>
              </w:rPr>
              <w:t>mployee</w:t>
            </w:r>
            <w:r w:rsidR="00C47FA9">
              <w:rPr>
                <w:rFonts w:asciiTheme="minorHAnsi" w:hAnsiTheme="minorHAnsi" w:cstheme="minorHAnsi"/>
                <w:color w:val="000000" w:themeColor="text1"/>
              </w:rPr>
              <w:t>s (Including p</w:t>
            </w:r>
            <w:r w:rsidRPr="009F0A24">
              <w:rPr>
                <w:rFonts w:asciiTheme="minorHAnsi" w:hAnsiTheme="minorHAnsi" w:cstheme="minorHAnsi"/>
                <w:color w:val="000000" w:themeColor="text1"/>
              </w:rPr>
              <w:t xml:space="preserve">ending </w:t>
            </w:r>
            <w:r w:rsidR="00C47FA9">
              <w:rPr>
                <w:rFonts w:asciiTheme="minorHAnsi" w:hAnsiTheme="minorHAnsi" w:cstheme="minorHAnsi"/>
                <w:color w:val="000000" w:themeColor="text1"/>
              </w:rPr>
              <w:t>w</w:t>
            </w:r>
            <w:r w:rsidRPr="009F0A24">
              <w:rPr>
                <w:rFonts w:asciiTheme="minorHAnsi" w:hAnsiTheme="minorHAnsi" w:cstheme="minorHAnsi"/>
                <w:color w:val="000000" w:themeColor="text1"/>
              </w:rPr>
              <w:t>orker</w:t>
            </w:r>
            <w:r w:rsidR="00C47FA9">
              <w:rPr>
                <w:rFonts w:asciiTheme="minorHAnsi" w:hAnsiTheme="minorHAnsi" w:cstheme="minorHAnsi"/>
                <w:color w:val="000000" w:themeColor="text1"/>
              </w:rPr>
              <w:t>s</w:t>
            </w:r>
            <w:r w:rsidRPr="009F0A24">
              <w:rPr>
                <w:rFonts w:asciiTheme="minorHAnsi" w:hAnsiTheme="minorHAnsi" w:cstheme="minorHAnsi"/>
                <w:color w:val="000000" w:themeColor="text1"/>
              </w:rPr>
              <w:t xml:space="preserve">, </w:t>
            </w:r>
            <w:r w:rsidR="00C47FA9">
              <w:rPr>
                <w:rFonts w:asciiTheme="minorHAnsi" w:hAnsiTheme="minorHAnsi" w:cstheme="minorHAnsi"/>
                <w:color w:val="000000" w:themeColor="text1"/>
              </w:rPr>
              <w:t>and t</w:t>
            </w:r>
            <w:r w:rsidRPr="009F0A24">
              <w:rPr>
                <w:rFonts w:asciiTheme="minorHAnsi" w:hAnsiTheme="minorHAnsi" w:cstheme="minorHAnsi"/>
                <w:color w:val="000000" w:themeColor="text1"/>
              </w:rPr>
              <w:t xml:space="preserve">emporary </w:t>
            </w:r>
            <w:r w:rsidR="00C47FA9">
              <w:rPr>
                <w:rFonts w:asciiTheme="minorHAnsi" w:hAnsiTheme="minorHAnsi" w:cstheme="minorHAnsi"/>
                <w:color w:val="000000" w:themeColor="text1"/>
              </w:rPr>
              <w:t>e</w:t>
            </w:r>
            <w:r w:rsidRPr="009F0A24">
              <w:rPr>
                <w:rFonts w:asciiTheme="minorHAnsi" w:hAnsiTheme="minorHAnsi" w:cstheme="minorHAnsi"/>
                <w:color w:val="000000" w:themeColor="text1"/>
              </w:rPr>
              <w:t>mployee</w:t>
            </w:r>
            <w:r w:rsidR="00C47FA9">
              <w:rPr>
                <w:rFonts w:asciiTheme="minorHAnsi" w:hAnsiTheme="minorHAnsi" w:cstheme="minorHAnsi"/>
                <w:color w:val="000000" w:themeColor="text1"/>
              </w:rPr>
              <w:t>s)</w:t>
            </w:r>
            <w:r w:rsidR="00535C90">
              <w:rPr>
                <w:rFonts w:asciiTheme="minorHAnsi" w:hAnsiTheme="minorHAnsi" w:cstheme="minorHAnsi"/>
                <w:color w:val="000000" w:themeColor="text1"/>
              </w:rPr>
              <w:t xml:space="preserve"> and Contingent worker</w:t>
            </w:r>
            <w:r w:rsidRPr="009F0A24">
              <w:rPr>
                <w:rFonts w:asciiTheme="minorHAnsi" w:hAnsiTheme="minorHAnsi" w:cstheme="minorHAnsi"/>
                <w:color w:val="000000" w:themeColor="text1"/>
              </w:rPr>
              <w:t xml:space="preserve">. This provides new and updated information of each </w:t>
            </w:r>
            <w:r w:rsidR="00C47FA9">
              <w:rPr>
                <w:rFonts w:asciiTheme="minorHAnsi" w:hAnsiTheme="minorHAnsi" w:cstheme="minorHAnsi"/>
                <w:color w:val="000000" w:themeColor="text1"/>
              </w:rPr>
              <w:t>e</w:t>
            </w:r>
            <w:r w:rsidRPr="009F0A24">
              <w:rPr>
                <w:rFonts w:asciiTheme="minorHAnsi" w:hAnsiTheme="minorHAnsi" w:cstheme="minorHAnsi"/>
                <w:color w:val="000000" w:themeColor="text1"/>
              </w:rPr>
              <w:t xml:space="preserve">mployee which will be </w:t>
            </w:r>
            <w:r w:rsidR="00C47FA9">
              <w:rPr>
                <w:rFonts w:asciiTheme="minorHAnsi" w:hAnsiTheme="minorHAnsi" w:cstheme="minorHAnsi"/>
                <w:color w:val="000000" w:themeColor="text1"/>
              </w:rPr>
              <w:t>reconciled</w:t>
            </w:r>
            <w:r w:rsidRPr="009F0A24">
              <w:rPr>
                <w:rFonts w:asciiTheme="minorHAnsi" w:hAnsiTheme="minorHAnsi" w:cstheme="minorHAnsi"/>
                <w:color w:val="000000" w:themeColor="text1"/>
              </w:rPr>
              <w:t xml:space="preserve"> daily by Saviynt to automatically process all </w:t>
            </w:r>
            <w:r w:rsidR="00C47FA9">
              <w:rPr>
                <w:rFonts w:asciiTheme="minorHAnsi" w:hAnsiTheme="minorHAnsi" w:cstheme="minorHAnsi"/>
                <w:color w:val="000000" w:themeColor="text1"/>
              </w:rPr>
              <w:t xml:space="preserve">user </w:t>
            </w:r>
            <w:r w:rsidRPr="009F0A24">
              <w:rPr>
                <w:rFonts w:asciiTheme="minorHAnsi" w:hAnsiTheme="minorHAnsi" w:cstheme="minorHAnsi"/>
                <w:color w:val="000000" w:themeColor="text1"/>
              </w:rPr>
              <w:t>lifecycle events.</w:t>
            </w:r>
          </w:p>
        </w:tc>
      </w:tr>
    </w:tbl>
    <w:p w14:paraId="7928963C" w14:textId="77777777" w:rsidR="001559E5" w:rsidRPr="00AE3C3C" w:rsidRDefault="001559E5" w:rsidP="006E0668"/>
    <w:p w14:paraId="2C934BAA" w14:textId="77777777" w:rsidR="00F50292" w:rsidRPr="00AE3C3C" w:rsidRDefault="00F50292" w:rsidP="00B61CF8">
      <w:pPr>
        <w:pStyle w:val="Heading2"/>
      </w:pPr>
      <w:bookmarkStart w:id="293" w:name="_Toc38014655"/>
      <w:bookmarkStart w:id="294" w:name="_Toc61521724"/>
      <w:bookmarkStart w:id="295" w:name="_Toc36644140"/>
      <w:r>
        <w:t>Saviynt</w:t>
      </w:r>
      <w:r w:rsidRPr="00AE3C3C">
        <w:t xml:space="preserve"> Users and Accounts</w:t>
      </w:r>
      <w:bookmarkEnd w:id="293"/>
      <w:bookmarkEnd w:id="294"/>
    </w:p>
    <w:p w14:paraId="29CA8D94" w14:textId="1578EE6D" w:rsidR="00F50292" w:rsidRDefault="00F50292" w:rsidP="006E0668">
      <w:pPr>
        <w:rPr>
          <w:rFonts w:asciiTheme="minorHAnsi" w:hAnsiTheme="minorHAnsi" w:cstheme="minorHAnsi"/>
          <w:lang w:eastAsia="en-GB"/>
        </w:rPr>
      </w:pPr>
      <w:r w:rsidRPr="00AE3C3C">
        <w:rPr>
          <w:rFonts w:asciiTheme="minorHAnsi" w:hAnsiTheme="minorHAnsi" w:cstheme="minorHAnsi"/>
          <w:lang w:eastAsia="en-GB"/>
        </w:rPr>
        <w:t xml:space="preserve">Below are various types of actors involved in </w:t>
      </w:r>
      <w:r w:rsidR="008B1116">
        <w:rPr>
          <w:rFonts w:asciiTheme="minorHAnsi" w:hAnsiTheme="minorHAnsi" w:cstheme="minorHAnsi"/>
          <w:lang w:eastAsia="en-GB"/>
        </w:rPr>
        <w:t xml:space="preserve">Hormel </w:t>
      </w:r>
      <w:r w:rsidRPr="00AE3C3C">
        <w:rPr>
          <w:rFonts w:asciiTheme="minorHAnsi" w:hAnsiTheme="minorHAnsi" w:cstheme="minorHAnsi"/>
          <w:lang w:eastAsia="en-GB"/>
        </w:rPr>
        <w:t xml:space="preserve">for managing the </w:t>
      </w:r>
      <w:r w:rsidR="00CB3044">
        <w:rPr>
          <w:rFonts w:asciiTheme="minorHAnsi" w:hAnsiTheme="minorHAnsi" w:cstheme="minorHAnsi"/>
          <w:lang w:eastAsia="en-GB"/>
        </w:rPr>
        <w:t>U</w:t>
      </w:r>
      <w:r w:rsidRPr="00AE3C3C">
        <w:rPr>
          <w:rFonts w:asciiTheme="minorHAnsi" w:hAnsiTheme="minorHAnsi" w:cstheme="minorHAnsi"/>
          <w:lang w:eastAsia="en-GB"/>
        </w:rPr>
        <w:t xml:space="preserve">ser Lifecycle and Password Management in </w:t>
      </w:r>
      <w:r>
        <w:rPr>
          <w:rFonts w:asciiTheme="minorHAnsi" w:hAnsiTheme="minorHAnsi" w:cstheme="minorHAnsi"/>
          <w:lang w:eastAsia="en-GB"/>
        </w:rPr>
        <w:t xml:space="preserve">Saviynt </w:t>
      </w:r>
      <w:r w:rsidRPr="00AE3C3C">
        <w:rPr>
          <w:rFonts w:asciiTheme="minorHAnsi" w:hAnsiTheme="minorHAnsi" w:cstheme="minorHAnsi"/>
          <w:lang w:eastAsia="en-GB"/>
        </w:rPr>
        <w:t>system.</w:t>
      </w:r>
    </w:p>
    <w:p w14:paraId="5AA631EB" w14:textId="54AD0EF4" w:rsidR="00F50292" w:rsidRPr="00AE3C3C" w:rsidRDefault="00F50292" w:rsidP="006E0668">
      <w:pPr>
        <w:pStyle w:val="Caption"/>
        <w:rPr>
          <w:sz w:val="20"/>
          <w:szCs w:val="20"/>
        </w:rPr>
      </w:pPr>
      <w:bookmarkStart w:id="296" w:name="_Toc18429117"/>
      <w:bookmarkStart w:id="297" w:name="_Toc61522089"/>
      <w:r w:rsidRPr="00AE3C3C">
        <w:rPr>
          <w:sz w:val="20"/>
          <w:szCs w:val="20"/>
        </w:rPr>
        <w:t xml:space="preserve">Table </w:t>
      </w:r>
      <w:r w:rsidR="00EB23C8">
        <w:rPr>
          <w:sz w:val="20"/>
          <w:szCs w:val="20"/>
        </w:rPr>
        <w:fldChar w:fldCharType="begin"/>
      </w:r>
      <w:r w:rsidR="00EB23C8">
        <w:rPr>
          <w:sz w:val="20"/>
          <w:szCs w:val="20"/>
        </w:rPr>
        <w:instrText xml:space="preserve"> SEQ Table \* ARABIC </w:instrText>
      </w:r>
      <w:r w:rsidR="00EB23C8">
        <w:rPr>
          <w:sz w:val="20"/>
          <w:szCs w:val="20"/>
        </w:rPr>
        <w:fldChar w:fldCharType="separate"/>
      </w:r>
      <w:r w:rsidR="00C825B7">
        <w:rPr>
          <w:noProof/>
          <w:sz w:val="20"/>
          <w:szCs w:val="20"/>
        </w:rPr>
        <w:t>7</w:t>
      </w:r>
      <w:r w:rsidR="00EB23C8">
        <w:rPr>
          <w:sz w:val="20"/>
          <w:szCs w:val="20"/>
        </w:rPr>
        <w:fldChar w:fldCharType="end"/>
      </w:r>
      <w:r w:rsidRPr="00AE3C3C">
        <w:rPr>
          <w:sz w:val="20"/>
          <w:szCs w:val="20"/>
        </w:rPr>
        <w:t xml:space="preserve">: </w:t>
      </w:r>
      <w:bookmarkEnd w:id="296"/>
      <w:r w:rsidR="008B1116">
        <w:rPr>
          <w:sz w:val="20"/>
          <w:szCs w:val="20"/>
        </w:rPr>
        <w:t>Hormel</w:t>
      </w:r>
      <w:r>
        <w:rPr>
          <w:sz w:val="20"/>
          <w:szCs w:val="20"/>
        </w:rPr>
        <w:t xml:space="preserve"> </w:t>
      </w:r>
      <w:r w:rsidRPr="00AE3C3C">
        <w:rPr>
          <w:sz w:val="20"/>
          <w:szCs w:val="20"/>
        </w:rPr>
        <w:t xml:space="preserve">Actors in </w:t>
      </w:r>
      <w:r>
        <w:rPr>
          <w:sz w:val="20"/>
          <w:szCs w:val="20"/>
        </w:rPr>
        <w:t>Saviynt</w:t>
      </w:r>
      <w:r w:rsidRPr="00AE3C3C">
        <w:rPr>
          <w:sz w:val="20"/>
          <w:szCs w:val="20"/>
        </w:rPr>
        <w:t xml:space="preserve"> System</w:t>
      </w:r>
      <w:bookmarkEnd w:id="297"/>
    </w:p>
    <w:tbl>
      <w:tblPr>
        <w:tblStyle w:val="GridTable4-Accent1"/>
        <w:tblW w:w="9085" w:type="dxa"/>
        <w:tblLook w:val="04A0" w:firstRow="1" w:lastRow="0" w:firstColumn="1" w:lastColumn="0" w:noHBand="0" w:noVBand="1"/>
      </w:tblPr>
      <w:tblGrid>
        <w:gridCol w:w="3743"/>
        <w:gridCol w:w="5342"/>
      </w:tblGrid>
      <w:tr w:rsidR="00366F1A" w:rsidRPr="00AE3C3C" w14:paraId="5BC885EB" w14:textId="77777777" w:rsidTr="00C471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3" w:type="dxa"/>
          </w:tcPr>
          <w:p w14:paraId="34D5E554" w14:textId="77777777" w:rsidR="00366F1A" w:rsidRPr="00AE3C3C" w:rsidRDefault="00366F1A" w:rsidP="00905623">
            <w:pPr>
              <w:spacing w:after="0"/>
              <w:jc w:val="center"/>
              <w:rPr>
                <w:rFonts w:asciiTheme="minorHAnsi" w:hAnsiTheme="minorHAnsi" w:cstheme="minorHAnsi"/>
                <w:b w:val="0"/>
              </w:rPr>
            </w:pPr>
            <w:r w:rsidRPr="00AE3C3C">
              <w:rPr>
                <w:rFonts w:asciiTheme="minorHAnsi" w:hAnsiTheme="minorHAnsi" w:cstheme="minorHAnsi"/>
                <w:b w:val="0"/>
              </w:rPr>
              <w:t>User Type</w:t>
            </w:r>
          </w:p>
        </w:tc>
        <w:tc>
          <w:tcPr>
            <w:tcW w:w="5342" w:type="dxa"/>
          </w:tcPr>
          <w:p w14:paraId="7B392EE2" w14:textId="77777777" w:rsidR="00366F1A" w:rsidRPr="00AE3C3C" w:rsidRDefault="00366F1A" w:rsidP="00905623">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rPr>
            </w:pPr>
            <w:r w:rsidRPr="00AE3C3C">
              <w:rPr>
                <w:rFonts w:asciiTheme="minorHAnsi" w:hAnsiTheme="minorHAnsi" w:cstheme="minorHAnsi"/>
                <w:b w:val="0"/>
              </w:rPr>
              <w:t>Description</w:t>
            </w:r>
          </w:p>
        </w:tc>
      </w:tr>
      <w:tr w:rsidR="00366F1A" w:rsidRPr="00AE3C3C" w14:paraId="4E2B8DCF" w14:textId="77777777" w:rsidTr="00C471DE">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3743" w:type="dxa"/>
          </w:tcPr>
          <w:p w14:paraId="36C65EEA" w14:textId="36CB43DB" w:rsidR="00366F1A" w:rsidRPr="00AE3C3C" w:rsidRDefault="00366F1A" w:rsidP="0083367B">
            <w:pPr>
              <w:spacing w:after="0"/>
              <w:jc w:val="left"/>
              <w:rPr>
                <w:rFonts w:asciiTheme="minorHAnsi" w:hAnsiTheme="minorHAnsi" w:cstheme="minorHAnsi"/>
              </w:rPr>
            </w:pPr>
            <w:r>
              <w:rPr>
                <w:rFonts w:asciiTheme="minorHAnsi" w:hAnsiTheme="minorHAnsi" w:cstheme="minorHAnsi"/>
              </w:rPr>
              <w:t>Employee</w:t>
            </w:r>
          </w:p>
        </w:tc>
        <w:tc>
          <w:tcPr>
            <w:tcW w:w="5342" w:type="dxa"/>
          </w:tcPr>
          <w:p w14:paraId="2E495416" w14:textId="77777777" w:rsidR="00366F1A" w:rsidRPr="00AE3C3C" w:rsidRDefault="00366F1A" w:rsidP="00905623">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Full Time Employee</w:t>
            </w:r>
            <w:r w:rsidRPr="00AE3C3C">
              <w:t xml:space="preserve"> is onboarded through </w:t>
            </w:r>
            <w:r>
              <w:t xml:space="preserve">HCM </w:t>
            </w:r>
            <w:r w:rsidRPr="00AE3C3C">
              <w:t>HR processes.</w:t>
            </w:r>
          </w:p>
        </w:tc>
      </w:tr>
      <w:tr w:rsidR="00366F1A" w:rsidRPr="00AE3C3C" w14:paraId="7176E475" w14:textId="77777777" w:rsidTr="00C471DE">
        <w:tc>
          <w:tcPr>
            <w:cnfStyle w:val="001000000000" w:firstRow="0" w:lastRow="0" w:firstColumn="1" w:lastColumn="0" w:oddVBand="0" w:evenVBand="0" w:oddHBand="0" w:evenHBand="0" w:firstRowFirstColumn="0" w:firstRowLastColumn="0" w:lastRowFirstColumn="0" w:lastRowLastColumn="0"/>
            <w:tcW w:w="3743" w:type="dxa"/>
          </w:tcPr>
          <w:p w14:paraId="77EC126A" w14:textId="4EC101E7" w:rsidR="00366F1A" w:rsidRPr="00AE3C3C" w:rsidRDefault="002965AC" w:rsidP="0083367B">
            <w:pPr>
              <w:spacing w:after="0"/>
              <w:jc w:val="left"/>
              <w:rPr>
                <w:rFonts w:asciiTheme="minorHAnsi" w:hAnsiTheme="minorHAnsi" w:cstheme="minorHAnsi"/>
              </w:rPr>
            </w:pPr>
            <w:r>
              <w:rPr>
                <w:rFonts w:asciiTheme="minorHAnsi" w:hAnsiTheme="minorHAnsi" w:cstheme="minorHAnsi"/>
              </w:rPr>
              <w:t xml:space="preserve">Pending </w:t>
            </w:r>
            <w:r w:rsidR="00366F1A">
              <w:rPr>
                <w:rFonts w:asciiTheme="minorHAnsi" w:hAnsiTheme="minorHAnsi" w:cstheme="minorHAnsi"/>
              </w:rPr>
              <w:t>Employee</w:t>
            </w:r>
          </w:p>
        </w:tc>
        <w:tc>
          <w:tcPr>
            <w:tcW w:w="5342" w:type="dxa"/>
          </w:tcPr>
          <w:p w14:paraId="1EC7C901" w14:textId="629F7805" w:rsidR="00366F1A" w:rsidRPr="00AE3C3C" w:rsidRDefault="00540C0F" w:rsidP="00905623">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 xml:space="preserve">Temporary </w:t>
            </w:r>
            <w:r w:rsidR="00366F1A">
              <w:rPr>
                <w:rFonts w:asciiTheme="minorHAnsi" w:hAnsiTheme="minorHAnsi" w:cstheme="minorHAnsi"/>
              </w:rPr>
              <w:t>Employee</w:t>
            </w:r>
            <w:r w:rsidR="00366F1A" w:rsidRPr="00AE3C3C">
              <w:t xml:space="preserve"> is onboarded through </w:t>
            </w:r>
            <w:r w:rsidR="00366F1A">
              <w:t xml:space="preserve">HCM </w:t>
            </w:r>
            <w:r w:rsidR="00366F1A" w:rsidRPr="00AE3C3C">
              <w:t>HR processes.</w:t>
            </w:r>
          </w:p>
        </w:tc>
      </w:tr>
      <w:tr w:rsidR="00366F1A" w:rsidRPr="00AE3C3C" w14:paraId="63D11FBC" w14:textId="77777777" w:rsidTr="00C47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3" w:type="dxa"/>
          </w:tcPr>
          <w:p w14:paraId="79274613" w14:textId="7F06D448" w:rsidR="00366F1A" w:rsidRPr="00C471DE" w:rsidRDefault="00C471DE" w:rsidP="0083367B">
            <w:pPr>
              <w:spacing w:after="0"/>
              <w:jc w:val="left"/>
              <w:rPr>
                <w:rFonts w:asciiTheme="minorHAnsi" w:hAnsiTheme="minorHAnsi" w:cstheme="minorHAnsi"/>
                <w:b w:val="0"/>
                <w:bCs w:val="0"/>
              </w:rPr>
            </w:pPr>
            <w:r>
              <w:rPr>
                <w:rFonts w:asciiTheme="minorHAnsi" w:hAnsiTheme="minorHAnsi" w:cstheme="minorHAnsi"/>
              </w:rPr>
              <w:t>Contingent Worker</w:t>
            </w:r>
          </w:p>
        </w:tc>
        <w:tc>
          <w:tcPr>
            <w:tcW w:w="5342" w:type="dxa"/>
          </w:tcPr>
          <w:p w14:paraId="222AECF4" w14:textId="61EAE2BB" w:rsidR="00366F1A" w:rsidRPr="00AE3C3C" w:rsidRDefault="009E3B57" w:rsidP="00905623">
            <w:pPr>
              <w:spacing w:after="0"/>
              <w:jc w:val="left"/>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rPr>
              <w:t>Contingent Worker Employee</w:t>
            </w:r>
            <w:r w:rsidRPr="00AE3C3C">
              <w:t xml:space="preserve"> is onboarded through </w:t>
            </w:r>
            <w:r>
              <w:t xml:space="preserve">HCM </w:t>
            </w:r>
            <w:r w:rsidRPr="00AE3C3C">
              <w:t>HR processes.</w:t>
            </w:r>
          </w:p>
        </w:tc>
      </w:tr>
      <w:tr w:rsidR="00366F1A" w:rsidRPr="00AE3C3C" w14:paraId="04E47F0F" w14:textId="77777777" w:rsidTr="00C471DE">
        <w:tc>
          <w:tcPr>
            <w:cnfStyle w:val="001000000000" w:firstRow="0" w:lastRow="0" w:firstColumn="1" w:lastColumn="0" w:oddVBand="0" w:evenVBand="0" w:oddHBand="0" w:evenHBand="0" w:firstRowFirstColumn="0" w:firstRowLastColumn="0" w:lastRowFirstColumn="0" w:lastRowLastColumn="0"/>
            <w:tcW w:w="3743" w:type="dxa"/>
          </w:tcPr>
          <w:p w14:paraId="68BB59FE" w14:textId="77777777" w:rsidR="00366F1A" w:rsidRPr="00AE3C3C" w:rsidRDefault="00366F1A" w:rsidP="0083367B">
            <w:pPr>
              <w:spacing w:after="0"/>
              <w:jc w:val="left"/>
              <w:rPr>
                <w:rFonts w:asciiTheme="minorHAnsi" w:hAnsiTheme="minorHAnsi" w:cstheme="minorHAnsi"/>
              </w:rPr>
            </w:pPr>
            <w:r w:rsidRPr="00AE3C3C">
              <w:rPr>
                <w:rFonts w:asciiTheme="minorHAnsi" w:hAnsiTheme="minorHAnsi" w:cstheme="minorHAnsi"/>
              </w:rPr>
              <w:t>IAM Admin</w:t>
            </w:r>
          </w:p>
        </w:tc>
        <w:tc>
          <w:tcPr>
            <w:tcW w:w="5342" w:type="dxa"/>
          </w:tcPr>
          <w:p w14:paraId="01DFE1C2" w14:textId="55641095" w:rsidR="00366F1A" w:rsidRPr="00AE3C3C" w:rsidRDefault="00366F1A" w:rsidP="00905623">
            <w:pPr>
              <w:spacing w:after="0"/>
              <w:jc w:val="left"/>
              <w:cnfStyle w:val="000000000000" w:firstRow="0" w:lastRow="0" w:firstColumn="0" w:lastColumn="0" w:oddVBand="0" w:evenVBand="0" w:oddHBand="0" w:evenHBand="0" w:firstRowFirstColumn="0" w:firstRowLastColumn="0" w:lastRowFirstColumn="0" w:lastRowLastColumn="0"/>
            </w:pPr>
            <w:r w:rsidRPr="00AE3C3C">
              <w:t xml:space="preserve">The ‘IAM Admin’ is group of people who has </w:t>
            </w:r>
            <w:r w:rsidR="008A4450">
              <w:t>s</w:t>
            </w:r>
            <w:r w:rsidRPr="00AE3C3C">
              <w:t xml:space="preserve">ystem </w:t>
            </w:r>
            <w:r w:rsidR="008A4450">
              <w:t>a</w:t>
            </w:r>
            <w:r w:rsidR="008A4450" w:rsidRPr="00AE3C3C">
              <w:t>dmin</w:t>
            </w:r>
            <w:r w:rsidR="008A4450">
              <w:t>istrator</w:t>
            </w:r>
            <w:r w:rsidRPr="00AE3C3C">
              <w:t xml:space="preserve"> privileges in </w:t>
            </w:r>
            <w:r>
              <w:t>Saviynt</w:t>
            </w:r>
            <w:r w:rsidRPr="00AE3C3C">
              <w:t xml:space="preserve"> and manages the day to day operations in </w:t>
            </w:r>
            <w:r>
              <w:t>Saviynt</w:t>
            </w:r>
            <w:r w:rsidRPr="00AE3C3C">
              <w:t>.</w:t>
            </w:r>
          </w:p>
        </w:tc>
      </w:tr>
      <w:tr w:rsidR="00366F1A" w:rsidRPr="00AE3C3C" w14:paraId="200EC009" w14:textId="77777777" w:rsidTr="00C47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3" w:type="dxa"/>
          </w:tcPr>
          <w:p w14:paraId="4CEB230A" w14:textId="77777777" w:rsidR="00366F1A" w:rsidRPr="00AE3C3C" w:rsidRDefault="00366F1A" w:rsidP="0083367B">
            <w:pPr>
              <w:spacing w:after="0"/>
              <w:jc w:val="left"/>
              <w:rPr>
                <w:rFonts w:asciiTheme="minorHAnsi" w:hAnsiTheme="minorHAnsi" w:cstheme="minorHAnsi"/>
              </w:rPr>
            </w:pPr>
            <w:r>
              <w:rPr>
                <w:rFonts w:asciiTheme="minorHAnsi" w:hAnsiTheme="minorHAnsi" w:cstheme="minorHAnsi"/>
              </w:rPr>
              <w:t>Help Desk</w:t>
            </w:r>
            <w:r w:rsidRPr="00AE3C3C">
              <w:rPr>
                <w:rFonts w:asciiTheme="minorHAnsi" w:hAnsiTheme="minorHAnsi" w:cstheme="minorHAnsi"/>
              </w:rPr>
              <w:t xml:space="preserve"> Admin</w:t>
            </w:r>
          </w:p>
        </w:tc>
        <w:tc>
          <w:tcPr>
            <w:tcW w:w="5342" w:type="dxa"/>
          </w:tcPr>
          <w:p w14:paraId="2C003C1C" w14:textId="7ADD0010" w:rsidR="00366F1A" w:rsidRPr="00AE3C3C" w:rsidRDefault="00366F1A" w:rsidP="008A4450">
            <w:pPr>
              <w:spacing w:after="0"/>
              <w:jc w:val="left"/>
              <w:cnfStyle w:val="000000100000" w:firstRow="0" w:lastRow="0" w:firstColumn="0" w:lastColumn="0" w:oddVBand="0" w:evenVBand="0" w:oddHBand="1" w:evenHBand="0" w:firstRowFirstColumn="0" w:firstRowLastColumn="0" w:lastRowFirstColumn="0" w:lastRowLastColumn="0"/>
            </w:pPr>
            <w:r w:rsidRPr="00AE3C3C">
              <w:t>The ‘</w:t>
            </w:r>
            <w:r>
              <w:rPr>
                <w:rFonts w:asciiTheme="minorHAnsi" w:hAnsiTheme="minorHAnsi" w:cstheme="minorHAnsi"/>
              </w:rPr>
              <w:t>Help Desk</w:t>
            </w:r>
            <w:r w:rsidRPr="00AE3C3C">
              <w:rPr>
                <w:rFonts w:asciiTheme="minorHAnsi" w:hAnsiTheme="minorHAnsi" w:cstheme="minorHAnsi"/>
              </w:rPr>
              <w:t xml:space="preserve"> </w:t>
            </w:r>
            <w:r w:rsidRPr="00AE3C3C">
              <w:t xml:space="preserve">Admin’ is group of people who has helpdesk capability to submit user requests such as </w:t>
            </w:r>
            <w:r w:rsidR="008A4450">
              <w:t>account</w:t>
            </w:r>
            <w:r w:rsidR="008A4450" w:rsidRPr="00AE3C3C">
              <w:t xml:space="preserve"> </w:t>
            </w:r>
            <w:r w:rsidRPr="00AE3C3C">
              <w:t>unlock/</w:t>
            </w:r>
            <w:r w:rsidR="008A4450">
              <w:t xml:space="preserve">password </w:t>
            </w:r>
            <w:r w:rsidRPr="00AE3C3C">
              <w:t xml:space="preserve">reset in </w:t>
            </w:r>
            <w:r>
              <w:t>Saviynt</w:t>
            </w:r>
            <w:r w:rsidRPr="00AE3C3C">
              <w:t xml:space="preserve"> as per ServiceNow tickets</w:t>
            </w:r>
            <w:r w:rsidR="008A4450">
              <w:t xml:space="preserve"> or helpdesk call</w:t>
            </w:r>
            <w:r w:rsidRPr="00AE3C3C">
              <w:t>.</w:t>
            </w:r>
          </w:p>
        </w:tc>
      </w:tr>
    </w:tbl>
    <w:p w14:paraId="7538EB9C" w14:textId="77777777" w:rsidR="00F50292" w:rsidRPr="00AE3C3C" w:rsidRDefault="00F50292" w:rsidP="006E0668"/>
    <w:p w14:paraId="23B3AF51" w14:textId="77777777" w:rsidR="00F50292" w:rsidRPr="00AE3C3C" w:rsidRDefault="00F50292" w:rsidP="00B61CF8">
      <w:pPr>
        <w:pStyle w:val="Heading2"/>
      </w:pPr>
      <w:bookmarkStart w:id="298" w:name="_Toc38014656"/>
      <w:bookmarkStart w:id="299" w:name="_Toc61521725"/>
      <w:r w:rsidRPr="00AE3C3C">
        <w:t>Service Accounts</w:t>
      </w:r>
      <w:bookmarkEnd w:id="298"/>
      <w:bookmarkEnd w:id="299"/>
    </w:p>
    <w:p w14:paraId="3F5982C7" w14:textId="595C77D9" w:rsidR="00F50292" w:rsidRPr="00AE3C3C" w:rsidRDefault="00F50292" w:rsidP="006E0668">
      <w:pPr>
        <w:rPr>
          <w:lang w:eastAsia="en-GB"/>
        </w:rPr>
      </w:pPr>
      <w:r w:rsidRPr="00AE3C3C">
        <w:rPr>
          <w:lang w:eastAsia="en-GB"/>
        </w:rPr>
        <w:t xml:space="preserve">A service account is a special account that an application or service uses to interact with the </w:t>
      </w:r>
      <w:r w:rsidR="0051697A">
        <w:rPr>
          <w:lang w:eastAsia="en-GB"/>
        </w:rPr>
        <w:t xml:space="preserve">trusted and target </w:t>
      </w:r>
      <w:r w:rsidRPr="00AE3C3C">
        <w:rPr>
          <w:lang w:eastAsia="en-GB"/>
        </w:rPr>
        <w:t>syste</w:t>
      </w:r>
      <w:r w:rsidR="00766257">
        <w:rPr>
          <w:lang w:eastAsia="en-GB"/>
        </w:rPr>
        <w:t>m</w:t>
      </w:r>
      <w:r w:rsidRPr="00AE3C3C">
        <w:rPr>
          <w:lang w:eastAsia="en-GB"/>
        </w:rPr>
        <w:t>. </w:t>
      </w:r>
      <w:r w:rsidR="0051697A">
        <w:rPr>
          <w:lang w:eastAsia="en-GB"/>
        </w:rPr>
        <w:t>Saviynt</w:t>
      </w:r>
      <w:r w:rsidRPr="00AE3C3C">
        <w:rPr>
          <w:lang w:eastAsia="en-GB"/>
        </w:rPr>
        <w:t> use these service accounts to log on and make changes to the target system or</w:t>
      </w:r>
      <w:r w:rsidR="0051697A">
        <w:rPr>
          <w:lang w:eastAsia="en-GB"/>
        </w:rPr>
        <w:t xml:space="preserve"> update in trusted source</w:t>
      </w:r>
      <w:r w:rsidRPr="00AE3C3C">
        <w:rPr>
          <w:lang w:eastAsia="en-GB"/>
        </w:rPr>
        <w:t>. These service accounts are given the restricted permissions to perform the designated job</w:t>
      </w:r>
      <w:r w:rsidR="0051697A">
        <w:rPr>
          <w:lang w:eastAsia="en-GB"/>
        </w:rPr>
        <w:t xml:space="preserve"> from Saviynt</w:t>
      </w:r>
      <w:r w:rsidRPr="00AE3C3C">
        <w:rPr>
          <w:lang w:eastAsia="en-GB"/>
        </w:rPr>
        <w:t>.</w:t>
      </w:r>
    </w:p>
    <w:p w14:paraId="0365FF04" w14:textId="7ACA2C62" w:rsidR="001F2E95" w:rsidRPr="00145BF5" w:rsidRDefault="001F2E95" w:rsidP="006C1651">
      <w:pPr>
        <w:pStyle w:val="Heading3"/>
        <w:rPr>
          <w:szCs w:val="20"/>
        </w:rPr>
      </w:pPr>
      <w:bookmarkStart w:id="300" w:name="_Toc38014657"/>
      <w:bookmarkStart w:id="301" w:name="_Toc61521726"/>
      <w:r w:rsidRPr="00145BF5">
        <w:rPr>
          <w:szCs w:val="20"/>
        </w:rPr>
        <w:t>Saviynt Application</w:t>
      </w:r>
      <w:bookmarkEnd w:id="300"/>
      <w:r w:rsidR="00242E5F" w:rsidRPr="00B121C1">
        <w:rPr>
          <w:szCs w:val="20"/>
        </w:rPr>
        <w:t xml:space="preserve"> Database</w:t>
      </w:r>
      <w:bookmarkEnd w:id="301"/>
    </w:p>
    <w:p w14:paraId="7AF4DE64" w14:textId="35C6AD3A" w:rsidR="001F2E95" w:rsidRPr="00AE3C3C" w:rsidRDefault="001F2E95" w:rsidP="006E0668">
      <w:pPr>
        <w:rPr>
          <w:lang w:eastAsia="en-GB"/>
        </w:rPr>
      </w:pPr>
      <w:r>
        <w:rPr>
          <w:lang w:eastAsia="en-GB"/>
        </w:rPr>
        <w:t>Saviynt</w:t>
      </w:r>
      <w:r w:rsidRPr="00AE3C3C">
        <w:rPr>
          <w:lang w:eastAsia="en-GB"/>
        </w:rPr>
        <w:t xml:space="preserve"> is the Identity Management system being used and this system uses database as repository for storing all the user information and configurations. </w:t>
      </w:r>
      <w:r>
        <w:rPr>
          <w:lang w:eastAsia="en-GB"/>
        </w:rPr>
        <w:t>My</w:t>
      </w:r>
      <w:r w:rsidRPr="00AE3C3C">
        <w:rPr>
          <w:lang w:eastAsia="en-GB"/>
        </w:rPr>
        <w:t xml:space="preserve"> SQL running on </w:t>
      </w:r>
      <w:r w:rsidR="0004233D">
        <w:rPr>
          <w:lang w:eastAsia="en-GB"/>
        </w:rPr>
        <w:t>Azure</w:t>
      </w:r>
      <w:r w:rsidRPr="00AE3C3C">
        <w:rPr>
          <w:lang w:eastAsia="en-GB"/>
        </w:rPr>
        <w:t xml:space="preserve"> RDS (Relational Database Service) has been chosen for high performance, high availability and scalability purpose. Below are the service accounts that are used for connecting database instances for each environment.</w:t>
      </w:r>
    </w:p>
    <w:p w14:paraId="1F04AD66" w14:textId="6D3154E3" w:rsidR="001F2E95" w:rsidRPr="00AE3C3C" w:rsidRDefault="001F2E95" w:rsidP="006E0668">
      <w:pPr>
        <w:pStyle w:val="Caption"/>
        <w:rPr>
          <w:sz w:val="20"/>
          <w:szCs w:val="20"/>
        </w:rPr>
      </w:pPr>
      <w:bookmarkStart w:id="302" w:name="_Toc61522090"/>
      <w:r w:rsidRPr="00AE3C3C">
        <w:rPr>
          <w:sz w:val="20"/>
          <w:szCs w:val="20"/>
        </w:rPr>
        <w:t xml:space="preserve">Table </w:t>
      </w:r>
      <w:r w:rsidR="00EB23C8">
        <w:rPr>
          <w:sz w:val="20"/>
          <w:szCs w:val="20"/>
        </w:rPr>
        <w:fldChar w:fldCharType="begin"/>
      </w:r>
      <w:r w:rsidR="00EB23C8">
        <w:rPr>
          <w:sz w:val="20"/>
          <w:szCs w:val="20"/>
        </w:rPr>
        <w:instrText xml:space="preserve"> SEQ Table \* ARABIC </w:instrText>
      </w:r>
      <w:r w:rsidR="00EB23C8">
        <w:rPr>
          <w:sz w:val="20"/>
          <w:szCs w:val="20"/>
        </w:rPr>
        <w:fldChar w:fldCharType="separate"/>
      </w:r>
      <w:r w:rsidR="00C825B7">
        <w:rPr>
          <w:noProof/>
          <w:sz w:val="20"/>
          <w:szCs w:val="20"/>
        </w:rPr>
        <w:t>8</w:t>
      </w:r>
      <w:r w:rsidR="00EB23C8">
        <w:rPr>
          <w:sz w:val="20"/>
          <w:szCs w:val="20"/>
        </w:rPr>
        <w:fldChar w:fldCharType="end"/>
      </w:r>
      <w:r w:rsidRPr="00AE3C3C">
        <w:rPr>
          <w:sz w:val="20"/>
          <w:szCs w:val="20"/>
        </w:rPr>
        <w:t xml:space="preserve">: </w:t>
      </w:r>
      <w:r>
        <w:rPr>
          <w:sz w:val="20"/>
          <w:szCs w:val="20"/>
        </w:rPr>
        <w:t>Saviynt</w:t>
      </w:r>
      <w:r w:rsidRPr="00AE3C3C">
        <w:rPr>
          <w:sz w:val="20"/>
          <w:szCs w:val="20"/>
        </w:rPr>
        <w:t xml:space="preserve"> </w:t>
      </w:r>
      <w:r>
        <w:rPr>
          <w:sz w:val="20"/>
          <w:szCs w:val="20"/>
        </w:rPr>
        <w:t>Database</w:t>
      </w:r>
      <w:r w:rsidRPr="00AE3C3C">
        <w:rPr>
          <w:sz w:val="20"/>
          <w:szCs w:val="20"/>
        </w:rPr>
        <w:t xml:space="preserve"> Service Accounts</w:t>
      </w:r>
      <w:bookmarkEnd w:id="302"/>
    </w:p>
    <w:tbl>
      <w:tblPr>
        <w:tblStyle w:val="GridTable4-Accent1"/>
        <w:tblW w:w="9085" w:type="dxa"/>
        <w:tblLook w:val="04A0" w:firstRow="1" w:lastRow="0" w:firstColumn="1" w:lastColumn="0" w:noHBand="0" w:noVBand="1"/>
      </w:tblPr>
      <w:tblGrid>
        <w:gridCol w:w="2605"/>
        <w:gridCol w:w="6480"/>
      </w:tblGrid>
      <w:tr w:rsidR="00C03E62" w:rsidRPr="00AE3C3C" w14:paraId="669BB44E" w14:textId="77777777" w:rsidTr="00B121C1">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05" w:type="dxa"/>
          </w:tcPr>
          <w:p w14:paraId="117CDA54" w14:textId="77777777" w:rsidR="00C03E62" w:rsidRPr="00AE3C3C" w:rsidRDefault="00C03E62" w:rsidP="00905623">
            <w:pPr>
              <w:spacing w:after="0"/>
              <w:jc w:val="center"/>
              <w:rPr>
                <w:rFonts w:asciiTheme="minorHAnsi" w:hAnsiTheme="minorHAnsi" w:cstheme="minorHAnsi"/>
                <w:b w:val="0"/>
              </w:rPr>
            </w:pPr>
            <w:r w:rsidRPr="00AE3C3C">
              <w:rPr>
                <w:rFonts w:asciiTheme="minorHAnsi" w:hAnsiTheme="minorHAnsi" w:cstheme="minorHAnsi"/>
                <w:b w:val="0"/>
              </w:rPr>
              <w:t>Environment</w:t>
            </w:r>
          </w:p>
        </w:tc>
        <w:tc>
          <w:tcPr>
            <w:tcW w:w="6480" w:type="dxa"/>
          </w:tcPr>
          <w:p w14:paraId="7DD08BCC" w14:textId="77777777" w:rsidR="00C03E62" w:rsidRPr="00AE3C3C" w:rsidRDefault="00C03E62" w:rsidP="00905623">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rPr>
            </w:pPr>
            <w:r w:rsidRPr="00AE3C3C">
              <w:rPr>
                <w:rFonts w:asciiTheme="minorHAnsi" w:hAnsiTheme="minorHAnsi" w:cstheme="minorHAnsi"/>
                <w:b w:val="0"/>
              </w:rPr>
              <w:t>Service Accounts</w:t>
            </w:r>
          </w:p>
        </w:tc>
      </w:tr>
      <w:tr w:rsidR="00C03E62" w:rsidRPr="00AE3C3C" w14:paraId="25A19BF5" w14:textId="77777777" w:rsidTr="00B121C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05" w:type="dxa"/>
          </w:tcPr>
          <w:p w14:paraId="7E611236" w14:textId="77777777" w:rsidR="00C03E62" w:rsidRPr="00AE3C3C" w:rsidRDefault="00C03E62" w:rsidP="00905623">
            <w:pPr>
              <w:spacing w:after="0"/>
              <w:jc w:val="center"/>
              <w:rPr>
                <w:rFonts w:asciiTheme="minorHAnsi" w:hAnsiTheme="minorHAnsi" w:cstheme="minorHAnsi"/>
              </w:rPr>
            </w:pPr>
            <w:r w:rsidRPr="00AE3C3C">
              <w:rPr>
                <w:rFonts w:asciiTheme="minorHAnsi" w:hAnsiTheme="minorHAnsi" w:cstheme="minorHAnsi"/>
              </w:rPr>
              <w:t>D</w:t>
            </w:r>
            <w:r>
              <w:rPr>
                <w:rFonts w:asciiTheme="minorHAnsi" w:hAnsiTheme="minorHAnsi" w:cstheme="minorHAnsi"/>
              </w:rPr>
              <w:t>E</w:t>
            </w:r>
            <w:r w:rsidRPr="00AE3C3C">
              <w:rPr>
                <w:rFonts w:asciiTheme="minorHAnsi" w:hAnsiTheme="minorHAnsi" w:cstheme="minorHAnsi"/>
              </w:rPr>
              <w:t>V</w:t>
            </w:r>
          </w:p>
        </w:tc>
        <w:tc>
          <w:tcPr>
            <w:tcW w:w="6480" w:type="dxa"/>
          </w:tcPr>
          <w:p w14:paraId="6D04A7D0" w14:textId="5A9FB364" w:rsidR="00C03E62" w:rsidRPr="00AE3C3C" w:rsidRDefault="006C5A09" w:rsidP="00905623">
            <w:pPr>
              <w:spacing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roofErr w:type="spellStart"/>
            <w:r w:rsidRPr="006C5A09">
              <w:rPr>
                <w:rFonts w:asciiTheme="minorHAnsi" w:hAnsiTheme="minorHAnsi" w:cstheme="minorHAnsi"/>
              </w:rPr>
              <w:t>hormel-dev-svc-acct@hormeldevmysql</w:t>
            </w:r>
            <w:proofErr w:type="spellEnd"/>
          </w:p>
        </w:tc>
      </w:tr>
      <w:tr w:rsidR="009A14BE" w:rsidRPr="00AE3C3C" w14:paraId="50D26527" w14:textId="77777777" w:rsidTr="00B121C1">
        <w:trPr>
          <w:trHeight w:val="320"/>
        </w:trPr>
        <w:tc>
          <w:tcPr>
            <w:cnfStyle w:val="001000000000" w:firstRow="0" w:lastRow="0" w:firstColumn="1" w:lastColumn="0" w:oddVBand="0" w:evenVBand="0" w:oddHBand="0" w:evenHBand="0" w:firstRowFirstColumn="0" w:firstRowLastColumn="0" w:lastRowFirstColumn="0" w:lastRowLastColumn="0"/>
            <w:tcW w:w="2605" w:type="dxa"/>
          </w:tcPr>
          <w:p w14:paraId="49D8E6A7" w14:textId="6596D7D6" w:rsidR="009A14BE" w:rsidRPr="00AE3C3C" w:rsidRDefault="009A14BE" w:rsidP="00905623">
            <w:pPr>
              <w:spacing w:after="0"/>
              <w:jc w:val="center"/>
              <w:rPr>
                <w:rFonts w:asciiTheme="minorHAnsi" w:hAnsiTheme="minorHAnsi" w:cstheme="minorHAnsi"/>
              </w:rPr>
            </w:pPr>
            <w:r>
              <w:rPr>
                <w:rFonts w:asciiTheme="minorHAnsi" w:hAnsiTheme="minorHAnsi" w:cstheme="minorHAnsi"/>
              </w:rPr>
              <w:t>TEST</w:t>
            </w:r>
          </w:p>
        </w:tc>
        <w:tc>
          <w:tcPr>
            <w:tcW w:w="6480" w:type="dxa"/>
          </w:tcPr>
          <w:p w14:paraId="21157FBE" w14:textId="0083F648" w:rsidR="009A14BE" w:rsidRPr="00A559CF" w:rsidRDefault="00A559CF" w:rsidP="00A559CF">
            <w:pPr>
              <w:spacing w:after="0"/>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proofErr w:type="spellStart"/>
            <w:r w:rsidRPr="00A559CF">
              <w:rPr>
                <w:rFonts w:asciiTheme="minorHAnsi" w:hAnsiTheme="minorHAnsi" w:cstheme="minorHAnsi"/>
              </w:rPr>
              <w:t>hormel-uat-svacc@hormeluatmysql</w:t>
            </w:r>
            <w:proofErr w:type="spellEnd"/>
          </w:p>
        </w:tc>
      </w:tr>
      <w:tr w:rsidR="00C03E62" w:rsidRPr="00AE3C3C" w14:paraId="281B62AE" w14:textId="77777777" w:rsidTr="00B121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05" w:type="dxa"/>
          </w:tcPr>
          <w:p w14:paraId="7CA24E8A" w14:textId="77777777" w:rsidR="00C03E62" w:rsidRPr="00AE3C3C" w:rsidRDefault="00C03E62" w:rsidP="00905623">
            <w:pPr>
              <w:spacing w:after="0"/>
              <w:jc w:val="center"/>
              <w:rPr>
                <w:rFonts w:asciiTheme="minorHAnsi" w:hAnsiTheme="minorHAnsi" w:cstheme="minorHAnsi"/>
              </w:rPr>
            </w:pPr>
            <w:r w:rsidRPr="00AE3C3C">
              <w:rPr>
                <w:rFonts w:asciiTheme="minorHAnsi" w:hAnsiTheme="minorHAnsi" w:cstheme="minorHAnsi"/>
              </w:rPr>
              <w:t>P</w:t>
            </w:r>
            <w:r>
              <w:rPr>
                <w:rFonts w:asciiTheme="minorHAnsi" w:hAnsiTheme="minorHAnsi" w:cstheme="minorHAnsi"/>
              </w:rPr>
              <w:t>R</w:t>
            </w:r>
            <w:r w:rsidRPr="00AE3C3C">
              <w:rPr>
                <w:rFonts w:asciiTheme="minorHAnsi" w:hAnsiTheme="minorHAnsi" w:cstheme="minorHAnsi"/>
              </w:rPr>
              <w:t>D</w:t>
            </w:r>
          </w:p>
        </w:tc>
        <w:tc>
          <w:tcPr>
            <w:tcW w:w="6480" w:type="dxa"/>
          </w:tcPr>
          <w:p w14:paraId="79ABF665" w14:textId="662B3467" w:rsidR="00C03E62" w:rsidRPr="005009C4" w:rsidRDefault="00CA3B4F" w:rsidP="005009C4">
            <w:pPr>
              <w:spacing w:after="0"/>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proofErr w:type="spellStart"/>
            <w:r w:rsidRPr="002E775C">
              <w:rPr>
                <w:rFonts w:asciiTheme="minorHAnsi" w:hAnsiTheme="minorHAnsi" w:cstheme="minorHAnsi"/>
              </w:rPr>
              <w:t>hormel-prod-svacc@hormelprodmysql</w:t>
            </w:r>
            <w:proofErr w:type="spellEnd"/>
          </w:p>
        </w:tc>
      </w:tr>
    </w:tbl>
    <w:p w14:paraId="3DA58554" w14:textId="77777777" w:rsidR="001F2E95" w:rsidRPr="00145BF5" w:rsidRDefault="001F2E95" w:rsidP="002B1BDF">
      <w:pPr>
        <w:pStyle w:val="Heading3"/>
        <w:rPr>
          <w:szCs w:val="18"/>
        </w:rPr>
      </w:pPr>
      <w:bookmarkStart w:id="303" w:name="_Toc61521727"/>
      <w:bookmarkStart w:id="304" w:name="_Toc38014658"/>
      <w:r w:rsidRPr="00145BF5">
        <w:rPr>
          <w:szCs w:val="18"/>
        </w:rPr>
        <w:t>Active Directory Application</w:t>
      </w:r>
      <w:bookmarkEnd w:id="303"/>
    </w:p>
    <w:p w14:paraId="11F8B25F" w14:textId="1BB81B42" w:rsidR="001F2E95" w:rsidRPr="00AE3C3C" w:rsidRDefault="001F2E95" w:rsidP="006E0668">
      <w:pPr>
        <w:rPr>
          <w:rFonts w:asciiTheme="minorHAnsi" w:hAnsiTheme="minorHAnsi" w:cstheme="minorHAnsi"/>
          <w:lang w:eastAsia="en-GB"/>
        </w:rPr>
      </w:pPr>
      <w:r w:rsidRPr="00AE3C3C">
        <w:rPr>
          <w:rFonts w:asciiTheme="minorHAnsi" w:hAnsiTheme="minorHAnsi" w:cstheme="minorHAnsi"/>
          <w:lang w:eastAsia="en-GB"/>
        </w:rPr>
        <w:t xml:space="preserve">All users </w:t>
      </w:r>
      <w:r w:rsidR="00A46850">
        <w:rPr>
          <w:rFonts w:asciiTheme="minorHAnsi" w:hAnsiTheme="minorHAnsi" w:cstheme="minorHAnsi"/>
          <w:lang w:eastAsia="en-GB"/>
        </w:rPr>
        <w:t>will</w:t>
      </w:r>
      <w:r w:rsidRPr="00AE3C3C">
        <w:rPr>
          <w:rFonts w:asciiTheme="minorHAnsi" w:hAnsiTheme="minorHAnsi" w:cstheme="minorHAnsi"/>
          <w:lang w:eastAsia="en-GB"/>
        </w:rPr>
        <w:t xml:space="preserve"> provisioned to A</w:t>
      </w:r>
      <w:r w:rsidR="007F2750">
        <w:rPr>
          <w:rFonts w:asciiTheme="minorHAnsi" w:hAnsiTheme="minorHAnsi" w:cstheme="minorHAnsi"/>
          <w:lang w:eastAsia="en-GB"/>
        </w:rPr>
        <w:t>ctive Directory</w:t>
      </w:r>
      <w:r w:rsidRPr="00AE3C3C">
        <w:rPr>
          <w:rFonts w:asciiTheme="minorHAnsi" w:hAnsiTheme="minorHAnsi" w:cstheme="minorHAnsi"/>
          <w:lang w:eastAsia="en-GB"/>
        </w:rPr>
        <w:t xml:space="preserve"> as part of birthright provisioning </w:t>
      </w:r>
      <w:r>
        <w:rPr>
          <w:rFonts w:asciiTheme="minorHAnsi" w:hAnsiTheme="minorHAnsi" w:cstheme="minorHAnsi"/>
          <w:lang w:eastAsia="en-GB"/>
        </w:rPr>
        <w:t>as per</w:t>
      </w:r>
      <w:r w:rsidR="0096741C">
        <w:rPr>
          <w:rFonts w:asciiTheme="minorHAnsi" w:hAnsiTheme="minorHAnsi" w:cstheme="minorHAnsi"/>
          <w:lang w:eastAsia="en-GB"/>
        </w:rPr>
        <w:t xml:space="preserve"> their</w:t>
      </w:r>
      <w:r>
        <w:rPr>
          <w:rFonts w:asciiTheme="minorHAnsi" w:hAnsiTheme="minorHAnsi" w:cstheme="minorHAnsi"/>
          <w:lang w:eastAsia="en-GB"/>
        </w:rPr>
        <w:t xml:space="preserve"> </w:t>
      </w:r>
      <w:r w:rsidR="00A46850">
        <w:rPr>
          <w:rFonts w:asciiTheme="minorHAnsi" w:hAnsiTheme="minorHAnsi" w:cstheme="minorHAnsi"/>
          <w:lang w:eastAsia="en-GB"/>
        </w:rPr>
        <w:t>Employee type, Location and People Group</w:t>
      </w:r>
      <w:r>
        <w:rPr>
          <w:rFonts w:asciiTheme="minorHAnsi" w:hAnsiTheme="minorHAnsi" w:cstheme="minorHAnsi"/>
          <w:lang w:eastAsia="en-GB"/>
        </w:rPr>
        <w:t xml:space="preserve">. </w:t>
      </w:r>
      <w:r w:rsidRPr="00AE3C3C">
        <w:rPr>
          <w:rFonts w:asciiTheme="minorHAnsi" w:hAnsiTheme="minorHAnsi" w:cstheme="minorHAnsi"/>
          <w:lang w:eastAsia="en-GB"/>
        </w:rPr>
        <w:t xml:space="preserve">Active Directory application is configured in </w:t>
      </w:r>
      <w:r>
        <w:rPr>
          <w:rFonts w:asciiTheme="minorHAnsi" w:hAnsiTheme="minorHAnsi" w:cstheme="minorHAnsi"/>
          <w:lang w:eastAsia="en-GB"/>
        </w:rPr>
        <w:t>Saviynt</w:t>
      </w:r>
      <w:r w:rsidRPr="00AE3C3C">
        <w:rPr>
          <w:rFonts w:asciiTheme="minorHAnsi" w:hAnsiTheme="minorHAnsi" w:cstheme="minorHAnsi"/>
          <w:lang w:eastAsia="en-GB"/>
        </w:rPr>
        <w:t xml:space="preserve"> using the </w:t>
      </w:r>
      <w:r>
        <w:rPr>
          <w:rFonts w:asciiTheme="minorHAnsi" w:hAnsiTheme="minorHAnsi" w:cstheme="minorHAnsi"/>
          <w:lang w:eastAsia="en-GB"/>
        </w:rPr>
        <w:t xml:space="preserve">LDAP </w:t>
      </w:r>
      <w:r w:rsidRPr="00AE3C3C">
        <w:rPr>
          <w:rFonts w:asciiTheme="minorHAnsi" w:hAnsiTheme="minorHAnsi" w:cstheme="minorHAnsi"/>
          <w:lang w:eastAsia="en-GB"/>
        </w:rPr>
        <w:t xml:space="preserve">connector. </w:t>
      </w:r>
      <w:r w:rsidRPr="00AE3C3C">
        <w:rPr>
          <w:rFonts w:asciiTheme="minorHAnsi" w:hAnsiTheme="minorHAnsi" w:cstheme="minorHAnsi"/>
        </w:rPr>
        <w:t>Below are the service accounts used in each environment to connect to Active Directory.</w:t>
      </w:r>
    </w:p>
    <w:p w14:paraId="488791E7" w14:textId="1EBAFDCF" w:rsidR="008E0BB7" w:rsidRDefault="008E0BB7" w:rsidP="00B121C1">
      <w:pPr>
        <w:pStyle w:val="Caption"/>
      </w:pPr>
      <w:bookmarkStart w:id="305" w:name="_Toc61522091"/>
      <w:r>
        <w:t xml:space="preserve">Table </w:t>
      </w:r>
      <w:r w:rsidR="00BC222A">
        <w:fldChar w:fldCharType="begin"/>
      </w:r>
      <w:r w:rsidR="00BC222A">
        <w:instrText xml:space="preserve"> SEQ Table \* ARABIC </w:instrText>
      </w:r>
      <w:r w:rsidR="00BC222A">
        <w:fldChar w:fldCharType="separate"/>
      </w:r>
      <w:r w:rsidR="00C825B7">
        <w:rPr>
          <w:noProof/>
        </w:rPr>
        <w:t>9</w:t>
      </w:r>
      <w:r w:rsidR="00BC222A">
        <w:rPr>
          <w:noProof/>
        </w:rPr>
        <w:fldChar w:fldCharType="end"/>
      </w:r>
      <w:r>
        <w:t xml:space="preserve"> : Active Directory Service Accounts</w:t>
      </w:r>
      <w:bookmarkEnd w:id="305"/>
    </w:p>
    <w:tbl>
      <w:tblPr>
        <w:tblStyle w:val="GridTable4-Accent1"/>
        <w:tblW w:w="9085" w:type="dxa"/>
        <w:tblLook w:val="04A0" w:firstRow="1" w:lastRow="0" w:firstColumn="1" w:lastColumn="0" w:noHBand="0" w:noVBand="1"/>
      </w:tblPr>
      <w:tblGrid>
        <w:gridCol w:w="2621"/>
        <w:gridCol w:w="6464"/>
      </w:tblGrid>
      <w:tr w:rsidR="009408E9" w:rsidRPr="00AE3C3C" w14:paraId="259B84F7" w14:textId="77777777" w:rsidTr="00B121C1">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21" w:type="dxa"/>
          </w:tcPr>
          <w:p w14:paraId="7BC6D230" w14:textId="77777777" w:rsidR="009408E9" w:rsidRPr="00AE3C3C" w:rsidRDefault="009408E9" w:rsidP="00905623">
            <w:pPr>
              <w:spacing w:after="0"/>
              <w:jc w:val="center"/>
              <w:rPr>
                <w:rFonts w:asciiTheme="minorHAnsi" w:hAnsiTheme="minorHAnsi" w:cstheme="minorHAnsi"/>
                <w:b w:val="0"/>
              </w:rPr>
            </w:pPr>
            <w:r w:rsidRPr="00AE3C3C">
              <w:rPr>
                <w:rFonts w:asciiTheme="minorHAnsi" w:hAnsiTheme="minorHAnsi" w:cstheme="minorHAnsi"/>
                <w:b w:val="0"/>
              </w:rPr>
              <w:t>Environment</w:t>
            </w:r>
          </w:p>
        </w:tc>
        <w:tc>
          <w:tcPr>
            <w:tcW w:w="6464" w:type="dxa"/>
          </w:tcPr>
          <w:p w14:paraId="157A71D4" w14:textId="77777777" w:rsidR="009408E9" w:rsidRPr="00AE3C3C" w:rsidRDefault="009408E9" w:rsidP="00905623">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rPr>
            </w:pPr>
            <w:r w:rsidRPr="00AE3C3C">
              <w:rPr>
                <w:rFonts w:asciiTheme="minorHAnsi" w:hAnsiTheme="minorHAnsi" w:cstheme="minorHAnsi"/>
                <w:b w:val="0"/>
              </w:rPr>
              <w:t>Service Accounts</w:t>
            </w:r>
          </w:p>
        </w:tc>
      </w:tr>
      <w:tr w:rsidR="009408E9" w:rsidRPr="00AE3C3C" w14:paraId="39D40707" w14:textId="77777777" w:rsidTr="00B121C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21" w:type="dxa"/>
          </w:tcPr>
          <w:p w14:paraId="5A48BB3D" w14:textId="77777777" w:rsidR="009408E9" w:rsidRPr="00AE3C3C" w:rsidRDefault="009408E9" w:rsidP="00905623">
            <w:pPr>
              <w:spacing w:after="0"/>
              <w:jc w:val="center"/>
              <w:rPr>
                <w:rFonts w:asciiTheme="minorHAnsi" w:hAnsiTheme="minorHAnsi" w:cstheme="minorHAnsi"/>
              </w:rPr>
            </w:pPr>
            <w:r w:rsidRPr="00AE3C3C">
              <w:rPr>
                <w:rFonts w:asciiTheme="minorHAnsi" w:hAnsiTheme="minorHAnsi" w:cstheme="minorHAnsi"/>
              </w:rPr>
              <w:t>D</w:t>
            </w:r>
            <w:r>
              <w:rPr>
                <w:rFonts w:asciiTheme="minorHAnsi" w:hAnsiTheme="minorHAnsi" w:cstheme="minorHAnsi"/>
              </w:rPr>
              <w:t>E</w:t>
            </w:r>
            <w:r w:rsidRPr="00AE3C3C">
              <w:rPr>
                <w:rFonts w:asciiTheme="minorHAnsi" w:hAnsiTheme="minorHAnsi" w:cstheme="minorHAnsi"/>
              </w:rPr>
              <w:t>V</w:t>
            </w:r>
          </w:p>
        </w:tc>
        <w:tc>
          <w:tcPr>
            <w:tcW w:w="6464" w:type="dxa"/>
          </w:tcPr>
          <w:p w14:paraId="33440640" w14:textId="37A50491" w:rsidR="009408E9" w:rsidRPr="00AE3C3C" w:rsidRDefault="00A46850" w:rsidP="00BC556A">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A46850">
              <w:rPr>
                <w:rFonts w:asciiTheme="minorHAnsi" w:hAnsiTheme="minorHAnsi" w:cstheme="minorHAnsi"/>
              </w:rPr>
              <w:t>CN=</w:t>
            </w:r>
            <w:proofErr w:type="spellStart"/>
            <w:r w:rsidRPr="00A46850">
              <w:rPr>
                <w:rFonts w:asciiTheme="minorHAnsi" w:hAnsiTheme="minorHAnsi" w:cstheme="minorHAnsi"/>
              </w:rPr>
              <w:t>mrsaviyntdev,OU</w:t>
            </w:r>
            <w:proofErr w:type="spellEnd"/>
            <w:r w:rsidRPr="00A46850">
              <w:rPr>
                <w:rFonts w:asciiTheme="minorHAnsi" w:hAnsiTheme="minorHAnsi" w:cstheme="minorHAnsi"/>
              </w:rPr>
              <w:t xml:space="preserve">=Service </w:t>
            </w:r>
            <w:proofErr w:type="spellStart"/>
            <w:r w:rsidRPr="00A46850">
              <w:rPr>
                <w:rFonts w:asciiTheme="minorHAnsi" w:hAnsiTheme="minorHAnsi" w:cstheme="minorHAnsi"/>
              </w:rPr>
              <w:t>Accounts,OU</w:t>
            </w:r>
            <w:proofErr w:type="spellEnd"/>
            <w:r w:rsidRPr="00A46850">
              <w:rPr>
                <w:rFonts w:asciiTheme="minorHAnsi" w:hAnsiTheme="minorHAnsi" w:cstheme="minorHAnsi"/>
              </w:rPr>
              <w:t xml:space="preserve">=Admin </w:t>
            </w:r>
            <w:proofErr w:type="spellStart"/>
            <w:r w:rsidRPr="00A46850">
              <w:rPr>
                <w:rFonts w:asciiTheme="minorHAnsi" w:hAnsiTheme="minorHAnsi" w:cstheme="minorHAnsi"/>
              </w:rPr>
              <w:t>Groups,OU</w:t>
            </w:r>
            <w:proofErr w:type="spellEnd"/>
            <w:r w:rsidRPr="00A46850">
              <w:rPr>
                <w:rFonts w:asciiTheme="minorHAnsi" w:hAnsiTheme="minorHAnsi" w:cstheme="minorHAnsi"/>
              </w:rPr>
              <w:t>=</w:t>
            </w:r>
            <w:proofErr w:type="spellStart"/>
            <w:r w:rsidRPr="00A46850">
              <w:rPr>
                <w:rFonts w:asciiTheme="minorHAnsi" w:hAnsiTheme="minorHAnsi" w:cstheme="minorHAnsi"/>
              </w:rPr>
              <w:t>HormelTestLab,DC</w:t>
            </w:r>
            <w:proofErr w:type="spellEnd"/>
            <w:r w:rsidRPr="00A46850">
              <w:rPr>
                <w:rFonts w:asciiTheme="minorHAnsi" w:hAnsiTheme="minorHAnsi" w:cstheme="minorHAnsi"/>
              </w:rPr>
              <w:t>=</w:t>
            </w:r>
            <w:proofErr w:type="spellStart"/>
            <w:r w:rsidRPr="00A46850">
              <w:rPr>
                <w:rFonts w:asciiTheme="minorHAnsi" w:hAnsiTheme="minorHAnsi" w:cstheme="minorHAnsi"/>
              </w:rPr>
              <w:t>hormeltestlab,DC</w:t>
            </w:r>
            <w:proofErr w:type="spellEnd"/>
            <w:r w:rsidRPr="00A46850">
              <w:rPr>
                <w:rFonts w:asciiTheme="minorHAnsi" w:hAnsiTheme="minorHAnsi" w:cstheme="minorHAnsi"/>
              </w:rPr>
              <w:t>=com</w:t>
            </w:r>
          </w:p>
        </w:tc>
      </w:tr>
      <w:tr w:rsidR="00A46850" w:rsidRPr="00AE3C3C" w14:paraId="5B839C81" w14:textId="77777777" w:rsidTr="00B121C1">
        <w:trPr>
          <w:trHeight w:val="320"/>
        </w:trPr>
        <w:tc>
          <w:tcPr>
            <w:cnfStyle w:val="001000000000" w:firstRow="0" w:lastRow="0" w:firstColumn="1" w:lastColumn="0" w:oddVBand="0" w:evenVBand="0" w:oddHBand="0" w:evenHBand="0" w:firstRowFirstColumn="0" w:firstRowLastColumn="0" w:lastRowFirstColumn="0" w:lastRowLastColumn="0"/>
            <w:tcW w:w="2621" w:type="dxa"/>
          </w:tcPr>
          <w:p w14:paraId="57B8E6E0" w14:textId="12D8D83C" w:rsidR="00A46850" w:rsidRPr="00AE3C3C" w:rsidRDefault="00A46850" w:rsidP="00905623">
            <w:pPr>
              <w:spacing w:after="0"/>
              <w:jc w:val="center"/>
              <w:rPr>
                <w:rFonts w:asciiTheme="minorHAnsi" w:hAnsiTheme="minorHAnsi" w:cstheme="minorHAnsi"/>
              </w:rPr>
            </w:pPr>
            <w:r>
              <w:rPr>
                <w:rFonts w:asciiTheme="minorHAnsi" w:hAnsiTheme="minorHAnsi" w:cstheme="minorHAnsi"/>
              </w:rPr>
              <w:t>TEST</w:t>
            </w:r>
          </w:p>
        </w:tc>
        <w:tc>
          <w:tcPr>
            <w:tcW w:w="6464" w:type="dxa"/>
          </w:tcPr>
          <w:p w14:paraId="6B7DFDEF" w14:textId="199B356F" w:rsidR="00A46850" w:rsidRPr="00A46850" w:rsidRDefault="00A46850" w:rsidP="00BC556A">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46850">
              <w:rPr>
                <w:rFonts w:asciiTheme="minorHAnsi" w:hAnsiTheme="minorHAnsi" w:cstheme="minorHAnsi"/>
              </w:rPr>
              <w:t>CN=</w:t>
            </w:r>
            <w:proofErr w:type="spellStart"/>
            <w:r w:rsidRPr="00A46850">
              <w:rPr>
                <w:rFonts w:asciiTheme="minorHAnsi" w:hAnsiTheme="minorHAnsi" w:cstheme="minorHAnsi"/>
              </w:rPr>
              <w:t>mrsaviyntdev,OU</w:t>
            </w:r>
            <w:proofErr w:type="spellEnd"/>
            <w:r w:rsidRPr="00A46850">
              <w:rPr>
                <w:rFonts w:asciiTheme="minorHAnsi" w:hAnsiTheme="minorHAnsi" w:cstheme="minorHAnsi"/>
              </w:rPr>
              <w:t xml:space="preserve">=Service </w:t>
            </w:r>
            <w:proofErr w:type="spellStart"/>
            <w:r w:rsidRPr="00A46850">
              <w:rPr>
                <w:rFonts w:asciiTheme="minorHAnsi" w:hAnsiTheme="minorHAnsi" w:cstheme="minorHAnsi"/>
              </w:rPr>
              <w:t>Accounts,OU</w:t>
            </w:r>
            <w:proofErr w:type="spellEnd"/>
            <w:r w:rsidRPr="00A46850">
              <w:rPr>
                <w:rFonts w:asciiTheme="minorHAnsi" w:hAnsiTheme="minorHAnsi" w:cstheme="minorHAnsi"/>
              </w:rPr>
              <w:t xml:space="preserve">=Admin </w:t>
            </w:r>
            <w:proofErr w:type="spellStart"/>
            <w:r w:rsidRPr="00A46850">
              <w:rPr>
                <w:rFonts w:asciiTheme="minorHAnsi" w:hAnsiTheme="minorHAnsi" w:cstheme="minorHAnsi"/>
              </w:rPr>
              <w:t>Groups,OU</w:t>
            </w:r>
            <w:proofErr w:type="spellEnd"/>
            <w:r w:rsidRPr="00A46850">
              <w:rPr>
                <w:rFonts w:asciiTheme="minorHAnsi" w:hAnsiTheme="minorHAnsi" w:cstheme="minorHAnsi"/>
              </w:rPr>
              <w:t>=</w:t>
            </w:r>
            <w:proofErr w:type="spellStart"/>
            <w:r w:rsidRPr="00A46850">
              <w:rPr>
                <w:rFonts w:asciiTheme="minorHAnsi" w:hAnsiTheme="minorHAnsi" w:cstheme="minorHAnsi"/>
              </w:rPr>
              <w:t>HormelTestLab,DC</w:t>
            </w:r>
            <w:proofErr w:type="spellEnd"/>
            <w:r w:rsidRPr="00A46850">
              <w:rPr>
                <w:rFonts w:asciiTheme="minorHAnsi" w:hAnsiTheme="minorHAnsi" w:cstheme="minorHAnsi"/>
              </w:rPr>
              <w:t>=</w:t>
            </w:r>
            <w:proofErr w:type="spellStart"/>
            <w:r w:rsidRPr="00A46850">
              <w:rPr>
                <w:rFonts w:asciiTheme="minorHAnsi" w:hAnsiTheme="minorHAnsi" w:cstheme="minorHAnsi"/>
              </w:rPr>
              <w:t>hormeltestlab,DC</w:t>
            </w:r>
            <w:proofErr w:type="spellEnd"/>
            <w:r w:rsidRPr="00A46850">
              <w:rPr>
                <w:rFonts w:asciiTheme="minorHAnsi" w:hAnsiTheme="minorHAnsi" w:cstheme="minorHAnsi"/>
              </w:rPr>
              <w:t>=com</w:t>
            </w:r>
          </w:p>
        </w:tc>
      </w:tr>
      <w:tr w:rsidR="009408E9" w:rsidRPr="00AE3C3C" w14:paraId="300EAAFC" w14:textId="77777777" w:rsidTr="00B121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21" w:type="dxa"/>
          </w:tcPr>
          <w:p w14:paraId="5448417E" w14:textId="77777777" w:rsidR="009408E9" w:rsidRPr="00AE3C3C" w:rsidRDefault="009408E9" w:rsidP="00905623">
            <w:pPr>
              <w:spacing w:after="0"/>
              <w:jc w:val="center"/>
              <w:rPr>
                <w:rFonts w:asciiTheme="minorHAnsi" w:hAnsiTheme="minorHAnsi" w:cstheme="minorHAnsi"/>
              </w:rPr>
            </w:pPr>
            <w:r w:rsidRPr="00AE3C3C">
              <w:rPr>
                <w:rFonts w:asciiTheme="minorHAnsi" w:hAnsiTheme="minorHAnsi" w:cstheme="minorHAnsi"/>
              </w:rPr>
              <w:t>P</w:t>
            </w:r>
            <w:r>
              <w:rPr>
                <w:rFonts w:asciiTheme="minorHAnsi" w:hAnsiTheme="minorHAnsi" w:cstheme="minorHAnsi"/>
              </w:rPr>
              <w:t>R</w:t>
            </w:r>
            <w:r w:rsidRPr="00AE3C3C">
              <w:rPr>
                <w:rFonts w:asciiTheme="minorHAnsi" w:hAnsiTheme="minorHAnsi" w:cstheme="minorHAnsi"/>
              </w:rPr>
              <w:t>D</w:t>
            </w:r>
          </w:p>
        </w:tc>
        <w:tc>
          <w:tcPr>
            <w:tcW w:w="6464" w:type="dxa"/>
          </w:tcPr>
          <w:p w14:paraId="7305534A" w14:textId="2633FCEC" w:rsidR="009408E9" w:rsidRPr="00AE3C3C" w:rsidRDefault="00753D5D" w:rsidP="00BC556A">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753D5D">
              <w:rPr>
                <w:rFonts w:asciiTheme="minorHAnsi" w:hAnsiTheme="minorHAnsi" w:cstheme="minorHAnsi"/>
                <w:color w:val="000000"/>
              </w:rPr>
              <w:t>CN=</w:t>
            </w:r>
            <w:proofErr w:type="spellStart"/>
            <w:r w:rsidRPr="00753D5D">
              <w:rPr>
                <w:rFonts w:asciiTheme="minorHAnsi" w:hAnsiTheme="minorHAnsi" w:cstheme="minorHAnsi"/>
                <w:color w:val="000000"/>
              </w:rPr>
              <w:t>mrsaviyntprd,OU</w:t>
            </w:r>
            <w:proofErr w:type="spellEnd"/>
            <w:r w:rsidRPr="00753D5D">
              <w:rPr>
                <w:rFonts w:asciiTheme="minorHAnsi" w:hAnsiTheme="minorHAnsi" w:cstheme="minorHAnsi"/>
                <w:color w:val="000000"/>
              </w:rPr>
              <w:t xml:space="preserve">=O365_Service-Accounts,OU=Admin </w:t>
            </w:r>
            <w:proofErr w:type="spellStart"/>
            <w:r w:rsidRPr="00753D5D">
              <w:rPr>
                <w:rFonts w:asciiTheme="minorHAnsi" w:hAnsiTheme="minorHAnsi" w:cstheme="minorHAnsi"/>
                <w:color w:val="000000"/>
              </w:rPr>
              <w:t>Groups,OU</w:t>
            </w:r>
            <w:proofErr w:type="spellEnd"/>
            <w:r w:rsidRPr="00753D5D">
              <w:rPr>
                <w:rFonts w:asciiTheme="minorHAnsi" w:hAnsiTheme="minorHAnsi" w:cstheme="minorHAnsi"/>
                <w:color w:val="000000"/>
              </w:rPr>
              <w:t>=</w:t>
            </w:r>
            <w:proofErr w:type="spellStart"/>
            <w:r w:rsidRPr="00753D5D">
              <w:rPr>
                <w:rFonts w:asciiTheme="minorHAnsi" w:hAnsiTheme="minorHAnsi" w:cstheme="minorHAnsi"/>
                <w:color w:val="000000"/>
              </w:rPr>
              <w:t>Hormel,DC</w:t>
            </w:r>
            <w:proofErr w:type="spellEnd"/>
            <w:r w:rsidRPr="00753D5D">
              <w:rPr>
                <w:rFonts w:asciiTheme="minorHAnsi" w:hAnsiTheme="minorHAnsi" w:cstheme="minorHAnsi"/>
                <w:color w:val="000000"/>
              </w:rPr>
              <w:t>=HFC,DC=AD</w:t>
            </w:r>
          </w:p>
        </w:tc>
      </w:tr>
    </w:tbl>
    <w:p w14:paraId="3DC24024" w14:textId="7FF69616" w:rsidR="00A6222D" w:rsidRDefault="00A6222D" w:rsidP="006E0668"/>
    <w:p w14:paraId="713E534D" w14:textId="77777777" w:rsidR="001F2E95" w:rsidRPr="00145BF5" w:rsidRDefault="001F2E95" w:rsidP="00145BF5">
      <w:pPr>
        <w:pStyle w:val="Heading3"/>
        <w:rPr>
          <w:szCs w:val="18"/>
        </w:rPr>
      </w:pPr>
      <w:bookmarkStart w:id="306" w:name="_Toc48061995"/>
      <w:bookmarkStart w:id="307" w:name="_Toc48062860"/>
      <w:bookmarkStart w:id="308" w:name="_Toc48066472"/>
      <w:bookmarkStart w:id="309" w:name="_Toc47711216"/>
      <w:bookmarkStart w:id="310" w:name="_Toc48061998"/>
      <w:bookmarkStart w:id="311" w:name="_Toc48062863"/>
      <w:bookmarkStart w:id="312" w:name="_Toc48066475"/>
      <w:bookmarkStart w:id="313" w:name="_Toc47711226"/>
      <w:bookmarkStart w:id="314" w:name="_Toc48062008"/>
      <w:bookmarkStart w:id="315" w:name="_Toc48062873"/>
      <w:bookmarkStart w:id="316" w:name="_Toc48066485"/>
      <w:bookmarkStart w:id="317" w:name="_Toc61521728"/>
      <w:bookmarkEnd w:id="306"/>
      <w:bookmarkEnd w:id="307"/>
      <w:bookmarkEnd w:id="308"/>
      <w:bookmarkEnd w:id="309"/>
      <w:bookmarkEnd w:id="310"/>
      <w:bookmarkEnd w:id="311"/>
      <w:bookmarkEnd w:id="312"/>
      <w:bookmarkEnd w:id="313"/>
      <w:bookmarkEnd w:id="314"/>
      <w:bookmarkEnd w:id="315"/>
      <w:bookmarkEnd w:id="316"/>
      <w:r w:rsidRPr="00145BF5">
        <w:rPr>
          <w:szCs w:val="18"/>
        </w:rPr>
        <w:t>Windows Connector Server</w:t>
      </w:r>
      <w:bookmarkEnd w:id="317"/>
    </w:p>
    <w:p w14:paraId="7F0EB79E" w14:textId="007AF450" w:rsidR="001F2E95" w:rsidRDefault="001F2E95" w:rsidP="006E0668">
      <w:pPr>
        <w:rPr>
          <w:rFonts w:asciiTheme="minorHAnsi" w:hAnsiTheme="minorHAnsi" w:cstheme="minorHAnsi"/>
        </w:rPr>
      </w:pPr>
      <w:r>
        <w:t>Purpose of this server</w:t>
      </w:r>
      <w:r w:rsidR="0096741C">
        <w:t xml:space="preserve"> is</w:t>
      </w:r>
      <w:r>
        <w:t xml:space="preserve"> to </w:t>
      </w:r>
      <w:r w:rsidR="00766257">
        <w:t>run</w:t>
      </w:r>
      <w:r>
        <w:t xml:space="preserve"> </w:t>
      </w:r>
      <w:r w:rsidR="0096741C">
        <w:t>“</w:t>
      </w:r>
      <w:r w:rsidR="00E01B2A">
        <w:t>Saviynt Application Pool</w:t>
      </w:r>
      <w:r w:rsidR="0096741C">
        <w:t>”</w:t>
      </w:r>
      <w:r>
        <w:t xml:space="preserve"> agent and </w:t>
      </w:r>
      <w:r w:rsidR="00E01B2A">
        <w:t xml:space="preserve">execute PowerShell script </w:t>
      </w:r>
      <w:r>
        <w:t xml:space="preserve">for </w:t>
      </w:r>
      <w:r w:rsidR="0096741C">
        <w:t>m</w:t>
      </w:r>
      <w:r>
        <w:t>ailbox</w:t>
      </w:r>
      <w:r w:rsidR="00E01B2A">
        <w:t xml:space="preserve"> provision</w:t>
      </w:r>
      <w:r w:rsidR="0096741C">
        <w:t>ing</w:t>
      </w:r>
      <w:r>
        <w:t>.</w:t>
      </w:r>
      <w:r w:rsidRPr="009616C6">
        <w:rPr>
          <w:rFonts w:asciiTheme="minorHAnsi" w:hAnsiTheme="minorHAnsi" w:cstheme="minorHAnsi"/>
        </w:rPr>
        <w:t xml:space="preserve"> </w:t>
      </w:r>
      <w:r w:rsidRPr="00AE3C3C">
        <w:rPr>
          <w:rFonts w:asciiTheme="minorHAnsi" w:hAnsiTheme="minorHAnsi" w:cstheme="minorHAnsi"/>
        </w:rPr>
        <w:t xml:space="preserve">Below are the service accounts used in each environment to connect to </w:t>
      </w:r>
      <w:r>
        <w:rPr>
          <w:rFonts w:asciiTheme="minorHAnsi" w:hAnsiTheme="minorHAnsi" w:cstheme="minorHAnsi"/>
        </w:rPr>
        <w:t>Window server</w:t>
      </w:r>
    </w:p>
    <w:p w14:paraId="4E9237A2" w14:textId="4D0EFB0A" w:rsidR="007C233C" w:rsidRDefault="007C233C" w:rsidP="00B121C1">
      <w:pPr>
        <w:pStyle w:val="Caption"/>
      </w:pPr>
      <w:bookmarkStart w:id="318" w:name="_Toc61522092"/>
      <w:r>
        <w:t xml:space="preserve">Table </w:t>
      </w:r>
      <w:r w:rsidR="00BC222A">
        <w:fldChar w:fldCharType="begin"/>
      </w:r>
      <w:r w:rsidR="00BC222A">
        <w:instrText xml:space="preserve"> SEQ Table \* ARABIC </w:instrText>
      </w:r>
      <w:r w:rsidR="00BC222A">
        <w:fldChar w:fldCharType="separate"/>
      </w:r>
      <w:r w:rsidR="00C825B7">
        <w:rPr>
          <w:noProof/>
        </w:rPr>
        <w:t>10</w:t>
      </w:r>
      <w:r w:rsidR="00BC222A">
        <w:rPr>
          <w:noProof/>
        </w:rPr>
        <w:fldChar w:fldCharType="end"/>
      </w:r>
      <w:r>
        <w:t xml:space="preserve"> : </w:t>
      </w:r>
      <w:r w:rsidRPr="00442E2B">
        <w:t>Windows Connector Server Service Accounts</w:t>
      </w:r>
      <w:bookmarkEnd w:id="318"/>
    </w:p>
    <w:tbl>
      <w:tblPr>
        <w:tblStyle w:val="GridTable4-Accent1"/>
        <w:tblW w:w="9085" w:type="dxa"/>
        <w:tblLook w:val="04A0" w:firstRow="1" w:lastRow="0" w:firstColumn="1" w:lastColumn="0" w:noHBand="0" w:noVBand="1"/>
      </w:tblPr>
      <w:tblGrid>
        <w:gridCol w:w="5102"/>
        <w:gridCol w:w="3983"/>
      </w:tblGrid>
      <w:tr w:rsidR="0026338D" w:rsidRPr="00AE3C3C" w14:paraId="6C371314" w14:textId="77777777" w:rsidTr="00B121C1">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102" w:type="dxa"/>
          </w:tcPr>
          <w:p w14:paraId="0E6954C0" w14:textId="77777777" w:rsidR="0026338D" w:rsidRPr="00AE3C3C" w:rsidRDefault="0026338D" w:rsidP="00905623">
            <w:pPr>
              <w:spacing w:after="0"/>
              <w:jc w:val="center"/>
              <w:rPr>
                <w:rFonts w:asciiTheme="minorHAnsi" w:hAnsiTheme="minorHAnsi" w:cstheme="minorHAnsi"/>
                <w:b w:val="0"/>
              </w:rPr>
            </w:pPr>
            <w:r w:rsidRPr="00AE3C3C">
              <w:rPr>
                <w:rFonts w:asciiTheme="minorHAnsi" w:hAnsiTheme="minorHAnsi" w:cstheme="minorHAnsi"/>
                <w:b w:val="0"/>
              </w:rPr>
              <w:t>Environment</w:t>
            </w:r>
          </w:p>
        </w:tc>
        <w:tc>
          <w:tcPr>
            <w:tcW w:w="3983" w:type="dxa"/>
          </w:tcPr>
          <w:p w14:paraId="79E514C0" w14:textId="77777777" w:rsidR="0026338D" w:rsidRPr="00AE3C3C" w:rsidRDefault="0026338D" w:rsidP="00905623">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rPr>
            </w:pPr>
            <w:r w:rsidRPr="00AE3C3C">
              <w:rPr>
                <w:rFonts w:asciiTheme="minorHAnsi" w:hAnsiTheme="minorHAnsi" w:cstheme="minorHAnsi"/>
                <w:b w:val="0"/>
              </w:rPr>
              <w:t>Service Accounts</w:t>
            </w:r>
          </w:p>
        </w:tc>
      </w:tr>
      <w:tr w:rsidR="0026338D" w:rsidRPr="00AE3C3C" w14:paraId="3C116731" w14:textId="77777777" w:rsidTr="00B121C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102" w:type="dxa"/>
          </w:tcPr>
          <w:p w14:paraId="17E3DD68" w14:textId="77777777" w:rsidR="0026338D" w:rsidRPr="00AE3C3C" w:rsidRDefault="0026338D" w:rsidP="00905623">
            <w:pPr>
              <w:spacing w:after="0"/>
              <w:jc w:val="center"/>
              <w:rPr>
                <w:rFonts w:asciiTheme="minorHAnsi" w:hAnsiTheme="minorHAnsi" w:cstheme="minorHAnsi"/>
              </w:rPr>
            </w:pPr>
            <w:r w:rsidRPr="00AE3C3C">
              <w:rPr>
                <w:rFonts w:asciiTheme="minorHAnsi" w:hAnsiTheme="minorHAnsi" w:cstheme="minorHAnsi"/>
              </w:rPr>
              <w:t>D</w:t>
            </w:r>
            <w:r>
              <w:rPr>
                <w:rFonts w:asciiTheme="minorHAnsi" w:hAnsiTheme="minorHAnsi" w:cstheme="minorHAnsi"/>
              </w:rPr>
              <w:t>E</w:t>
            </w:r>
            <w:r w:rsidRPr="00AE3C3C">
              <w:rPr>
                <w:rFonts w:asciiTheme="minorHAnsi" w:hAnsiTheme="minorHAnsi" w:cstheme="minorHAnsi"/>
              </w:rPr>
              <w:t>V</w:t>
            </w:r>
          </w:p>
        </w:tc>
        <w:tc>
          <w:tcPr>
            <w:tcW w:w="3983" w:type="dxa"/>
          </w:tcPr>
          <w:p w14:paraId="1BB18B11" w14:textId="52C18BB1" w:rsidR="0026338D" w:rsidRPr="00AE3C3C" w:rsidRDefault="00886657" w:rsidP="001D7FA0">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hyperlink r:id="rId15" w:history="1">
              <w:r w:rsidRPr="001D7FA0">
                <w:t>mrsaviyntdev@hfc.ad</w:t>
              </w:r>
            </w:hyperlink>
          </w:p>
        </w:tc>
      </w:tr>
      <w:tr w:rsidR="00B37AB1" w:rsidRPr="00AE3C3C" w14:paraId="0CBBE05B" w14:textId="77777777" w:rsidTr="00B121C1">
        <w:trPr>
          <w:trHeight w:val="320"/>
        </w:trPr>
        <w:tc>
          <w:tcPr>
            <w:cnfStyle w:val="001000000000" w:firstRow="0" w:lastRow="0" w:firstColumn="1" w:lastColumn="0" w:oddVBand="0" w:evenVBand="0" w:oddHBand="0" w:evenHBand="0" w:firstRowFirstColumn="0" w:firstRowLastColumn="0" w:lastRowFirstColumn="0" w:lastRowLastColumn="0"/>
            <w:tcW w:w="5102" w:type="dxa"/>
          </w:tcPr>
          <w:p w14:paraId="5C4A8437" w14:textId="60122F0A" w:rsidR="00B37AB1" w:rsidRPr="00AE3C3C" w:rsidRDefault="00B37AB1" w:rsidP="00905623">
            <w:pPr>
              <w:spacing w:after="0"/>
              <w:jc w:val="center"/>
              <w:rPr>
                <w:rFonts w:asciiTheme="minorHAnsi" w:hAnsiTheme="minorHAnsi" w:cstheme="minorHAnsi"/>
              </w:rPr>
            </w:pPr>
            <w:r>
              <w:rPr>
                <w:rFonts w:asciiTheme="minorHAnsi" w:hAnsiTheme="minorHAnsi" w:cstheme="minorHAnsi"/>
              </w:rPr>
              <w:t>TEST</w:t>
            </w:r>
          </w:p>
        </w:tc>
        <w:tc>
          <w:tcPr>
            <w:tcW w:w="3983" w:type="dxa"/>
          </w:tcPr>
          <w:p w14:paraId="31BF2359" w14:textId="6618F611" w:rsidR="00B37AB1" w:rsidRPr="001D7FA0" w:rsidRDefault="00886657" w:rsidP="001D7FA0">
            <w:pPr>
              <w:spacing w:after="0"/>
              <w:jc w:val="left"/>
              <w:cnfStyle w:val="000000000000" w:firstRow="0" w:lastRow="0" w:firstColumn="0" w:lastColumn="0" w:oddVBand="0" w:evenVBand="0" w:oddHBand="0" w:evenHBand="0" w:firstRowFirstColumn="0" w:firstRowLastColumn="0" w:lastRowFirstColumn="0" w:lastRowLastColumn="0"/>
            </w:pPr>
            <w:hyperlink r:id="rId16" w:history="1">
              <w:r w:rsidRPr="001D7FA0">
                <w:t>mrsaviyntdev@hfc.ad</w:t>
              </w:r>
            </w:hyperlink>
          </w:p>
        </w:tc>
      </w:tr>
      <w:tr w:rsidR="0026338D" w:rsidRPr="00AE3C3C" w14:paraId="0B239358" w14:textId="77777777" w:rsidTr="00B121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102" w:type="dxa"/>
          </w:tcPr>
          <w:p w14:paraId="7C352A7F" w14:textId="77777777" w:rsidR="0026338D" w:rsidRPr="00AE3C3C" w:rsidRDefault="0026338D" w:rsidP="00905623">
            <w:pPr>
              <w:spacing w:after="0"/>
              <w:jc w:val="center"/>
              <w:rPr>
                <w:rFonts w:asciiTheme="minorHAnsi" w:hAnsiTheme="minorHAnsi" w:cstheme="minorHAnsi"/>
              </w:rPr>
            </w:pPr>
            <w:r w:rsidRPr="00AE3C3C">
              <w:rPr>
                <w:rFonts w:asciiTheme="minorHAnsi" w:hAnsiTheme="minorHAnsi" w:cstheme="minorHAnsi"/>
              </w:rPr>
              <w:t>P</w:t>
            </w:r>
            <w:r>
              <w:rPr>
                <w:rFonts w:asciiTheme="minorHAnsi" w:hAnsiTheme="minorHAnsi" w:cstheme="minorHAnsi"/>
              </w:rPr>
              <w:t>R</w:t>
            </w:r>
            <w:r w:rsidRPr="00AE3C3C">
              <w:rPr>
                <w:rFonts w:asciiTheme="minorHAnsi" w:hAnsiTheme="minorHAnsi" w:cstheme="minorHAnsi"/>
              </w:rPr>
              <w:t>D</w:t>
            </w:r>
          </w:p>
        </w:tc>
        <w:tc>
          <w:tcPr>
            <w:tcW w:w="3983" w:type="dxa"/>
          </w:tcPr>
          <w:p w14:paraId="1EAC3FC7" w14:textId="706FE4D6" w:rsidR="0026338D" w:rsidRPr="00AE3C3C" w:rsidRDefault="009D6642" w:rsidP="00886657">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9D6642">
              <w:rPr>
                <w:rFonts w:asciiTheme="minorHAnsi" w:hAnsiTheme="minorHAnsi" w:cstheme="minorHAnsi"/>
                <w:color w:val="000000"/>
              </w:rPr>
              <w:t>mrsaviyntprd</w:t>
            </w:r>
            <w:r>
              <w:rPr>
                <w:rFonts w:asciiTheme="minorHAnsi" w:hAnsiTheme="minorHAnsi" w:cstheme="minorHAnsi"/>
                <w:color w:val="000000"/>
              </w:rPr>
              <w:t>@hfc.ad</w:t>
            </w:r>
          </w:p>
        </w:tc>
      </w:tr>
    </w:tbl>
    <w:p w14:paraId="7B480219" w14:textId="77777777" w:rsidR="001F2E95" w:rsidRPr="00145BF5" w:rsidRDefault="001F2E95" w:rsidP="00145BF5">
      <w:pPr>
        <w:pStyle w:val="Heading3"/>
        <w:rPr>
          <w:szCs w:val="18"/>
        </w:rPr>
      </w:pPr>
      <w:bookmarkStart w:id="319" w:name="_Toc61521729"/>
      <w:r w:rsidRPr="00145BF5">
        <w:rPr>
          <w:szCs w:val="18"/>
        </w:rPr>
        <w:t>Oracle HCM</w:t>
      </w:r>
      <w:bookmarkEnd w:id="304"/>
      <w:bookmarkEnd w:id="319"/>
    </w:p>
    <w:p w14:paraId="1485807B" w14:textId="6BE72872" w:rsidR="001F2E95" w:rsidRPr="00AE3C3C" w:rsidRDefault="001F2E95" w:rsidP="006E0668">
      <w:pPr>
        <w:spacing w:after="0"/>
        <w:rPr>
          <w:rFonts w:asciiTheme="minorHAnsi" w:hAnsiTheme="minorHAnsi" w:cstheme="minorHAnsi"/>
        </w:rPr>
      </w:pPr>
      <w:r>
        <w:rPr>
          <w:rFonts w:asciiTheme="minorHAnsi" w:hAnsiTheme="minorHAnsi" w:cstheme="minorHAnsi"/>
        </w:rPr>
        <w:t>Oracle HCM</w:t>
      </w:r>
      <w:r w:rsidRPr="00AE3C3C">
        <w:rPr>
          <w:rFonts w:asciiTheme="minorHAnsi" w:hAnsiTheme="minorHAnsi" w:cstheme="minorHAnsi"/>
        </w:rPr>
        <w:t xml:space="preserve"> is the source of all </w:t>
      </w:r>
      <w:r w:rsidR="007B5405">
        <w:rPr>
          <w:rFonts w:asciiTheme="minorHAnsi" w:hAnsiTheme="minorHAnsi" w:cstheme="minorHAnsi"/>
        </w:rPr>
        <w:t xml:space="preserve">Full Time </w:t>
      </w:r>
      <w:r w:rsidR="005B66D5">
        <w:rPr>
          <w:rFonts w:asciiTheme="minorHAnsi" w:hAnsiTheme="minorHAnsi" w:cstheme="minorHAnsi"/>
        </w:rPr>
        <w:t>E</w:t>
      </w:r>
      <w:r>
        <w:rPr>
          <w:rFonts w:asciiTheme="minorHAnsi" w:hAnsiTheme="minorHAnsi" w:cstheme="minorHAnsi"/>
        </w:rPr>
        <w:t>mployee</w:t>
      </w:r>
      <w:r w:rsidRPr="00AE3C3C">
        <w:rPr>
          <w:rFonts w:asciiTheme="minorHAnsi" w:hAnsiTheme="minorHAnsi" w:cstheme="minorHAnsi"/>
        </w:rPr>
        <w:t xml:space="preserve"> </w:t>
      </w:r>
      <w:r w:rsidR="007B5405">
        <w:rPr>
          <w:rFonts w:asciiTheme="minorHAnsi" w:hAnsiTheme="minorHAnsi" w:cstheme="minorHAnsi"/>
        </w:rPr>
        <w:t xml:space="preserve">and Contingent worker </w:t>
      </w:r>
      <w:r w:rsidR="00EF5566" w:rsidRPr="00AE3C3C">
        <w:rPr>
          <w:rFonts w:asciiTheme="minorHAnsi" w:hAnsiTheme="minorHAnsi" w:cstheme="minorHAnsi"/>
        </w:rPr>
        <w:t>records,</w:t>
      </w:r>
      <w:r w:rsidRPr="00AE3C3C">
        <w:rPr>
          <w:rFonts w:asciiTheme="minorHAnsi" w:hAnsiTheme="minorHAnsi" w:cstheme="minorHAnsi"/>
        </w:rPr>
        <w:t xml:space="preserve"> and this is the source of truth for all data regarding </w:t>
      </w:r>
      <w:r w:rsidR="005B66D5">
        <w:rPr>
          <w:rFonts w:asciiTheme="minorHAnsi" w:hAnsiTheme="minorHAnsi" w:cstheme="minorHAnsi"/>
        </w:rPr>
        <w:t>E</w:t>
      </w:r>
      <w:r>
        <w:rPr>
          <w:rFonts w:asciiTheme="minorHAnsi" w:hAnsiTheme="minorHAnsi" w:cstheme="minorHAnsi"/>
        </w:rPr>
        <w:t>mployee</w:t>
      </w:r>
      <w:r w:rsidR="007B5405">
        <w:rPr>
          <w:rFonts w:asciiTheme="minorHAnsi" w:hAnsiTheme="minorHAnsi" w:cstheme="minorHAnsi"/>
        </w:rPr>
        <w:t xml:space="preserve"> and Contingent worker</w:t>
      </w:r>
      <w:r w:rsidRPr="00AE3C3C">
        <w:rPr>
          <w:rFonts w:asciiTheme="minorHAnsi" w:hAnsiTheme="minorHAnsi" w:cstheme="minorHAnsi"/>
        </w:rPr>
        <w:t xml:space="preserve"> being on-boarded, managed or off-boarded. </w:t>
      </w:r>
      <w:r>
        <w:rPr>
          <w:rFonts w:asciiTheme="minorHAnsi" w:hAnsiTheme="minorHAnsi" w:cstheme="minorHAnsi"/>
        </w:rPr>
        <w:t>Saviynt</w:t>
      </w:r>
      <w:r w:rsidRPr="00AE3C3C">
        <w:rPr>
          <w:rFonts w:asciiTheme="minorHAnsi" w:hAnsiTheme="minorHAnsi" w:cstheme="minorHAnsi"/>
        </w:rPr>
        <w:t xml:space="preserve"> is integrated with this HR source to </w:t>
      </w:r>
      <w:r w:rsidR="009C3DD1">
        <w:rPr>
          <w:rFonts w:asciiTheme="minorHAnsi" w:hAnsiTheme="minorHAnsi" w:cstheme="minorHAnsi"/>
        </w:rPr>
        <w:t>reconcile</w:t>
      </w:r>
      <w:r w:rsidR="009C3DD1" w:rsidRPr="00AE3C3C">
        <w:rPr>
          <w:rFonts w:asciiTheme="minorHAnsi" w:hAnsiTheme="minorHAnsi" w:cstheme="minorHAnsi"/>
        </w:rPr>
        <w:t xml:space="preserve"> </w:t>
      </w:r>
      <w:r>
        <w:rPr>
          <w:rFonts w:asciiTheme="minorHAnsi" w:hAnsiTheme="minorHAnsi" w:cstheme="minorHAnsi"/>
        </w:rPr>
        <w:t>employee</w:t>
      </w:r>
      <w:r w:rsidRPr="00AE3C3C">
        <w:rPr>
          <w:rFonts w:asciiTheme="minorHAnsi" w:hAnsiTheme="minorHAnsi" w:cstheme="minorHAnsi"/>
        </w:rPr>
        <w:t xml:space="preserve"> data in </w:t>
      </w:r>
      <w:r w:rsidR="001D7FA0">
        <w:rPr>
          <w:rFonts w:asciiTheme="minorHAnsi" w:hAnsiTheme="minorHAnsi" w:cstheme="minorHAnsi"/>
        </w:rPr>
        <w:t xml:space="preserve">incremental recon </w:t>
      </w:r>
      <w:r w:rsidRPr="00AE3C3C">
        <w:rPr>
          <w:rFonts w:asciiTheme="minorHAnsi" w:hAnsiTheme="minorHAnsi" w:cstheme="minorHAnsi"/>
        </w:rPr>
        <w:t xml:space="preserve">and based on </w:t>
      </w:r>
      <w:r w:rsidR="009C3DD1">
        <w:rPr>
          <w:rFonts w:asciiTheme="minorHAnsi" w:hAnsiTheme="minorHAnsi" w:cstheme="minorHAnsi"/>
        </w:rPr>
        <w:t xml:space="preserve">the </w:t>
      </w:r>
      <w:r w:rsidRPr="00AE3C3C">
        <w:rPr>
          <w:rFonts w:asciiTheme="minorHAnsi" w:hAnsiTheme="minorHAnsi" w:cstheme="minorHAnsi"/>
        </w:rPr>
        <w:t>data</w:t>
      </w:r>
      <w:r w:rsidR="009C3DD1">
        <w:rPr>
          <w:rFonts w:asciiTheme="minorHAnsi" w:hAnsiTheme="minorHAnsi" w:cstheme="minorHAnsi"/>
        </w:rPr>
        <w:t xml:space="preserve"> reconciled</w:t>
      </w:r>
      <w:r w:rsidRPr="00AE3C3C">
        <w:rPr>
          <w:rFonts w:asciiTheme="minorHAnsi" w:hAnsiTheme="minorHAnsi" w:cstheme="minorHAnsi"/>
        </w:rPr>
        <w:t xml:space="preserve">, </w:t>
      </w:r>
      <w:r>
        <w:rPr>
          <w:rFonts w:asciiTheme="minorHAnsi" w:hAnsiTheme="minorHAnsi" w:cstheme="minorHAnsi"/>
        </w:rPr>
        <w:t>employee</w:t>
      </w:r>
      <w:r w:rsidRPr="00AE3C3C">
        <w:rPr>
          <w:rFonts w:asciiTheme="minorHAnsi" w:hAnsiTheme="minorHAnsi" w:cstheme="minorHAnsi"/>
        </w:rPr>
        <w:t xml:space="preserve"> lifecycle events are automated within </w:t>
      </w:r>
      <w:r>
        <w:rPr>
          <w:rFonts w:asciiTheme="minorHAnsi" w:hAnsiTheme="minorHAnsi" w:cstheme="minorHAnsi"/>
        </w:rPr>
        <w:t>Saviynt</w:t>
      </w:r>
      <w:r w:rsidRPr="00AE3C3C">
        <w:rPr>
          <w:rFonts w:asciiTheme="minorHAnsi" w:hAnsiTheme="minorHAnsi" w:cstheme="minorHAnsi"/>
        </w:rPr>
        <w:t>.</w:t>
      </w:r>
      <w:r>
        <w:rPr>
          <w:rFonts w:asciiTheme="minorHAnsi" w:hAnsiTheme="minorHAnsi" w:cstheme="minorHAnsi"/>
        </w:rPr>
        <w:tab/>
      </w:r>
    </w:p>
    <w:p w14:paraId="420D4191" w14:textId="736A0EB0" w:rsidR="001F2E95" w:rsidRPr="00AE3C3C" w:rsidRDefault="001F2E95" w:rsidP="006E0668">
      <w:pPr>
        <w:spacing w:after="0"/>
        <w:rPr>
          <w:rFonts w:cstheme="minorHAnsi"/>
        </w:rPr>
      </w:pPr>
      <w:r w:rsidRPr="00AE3C3C">
        <w:rPr>
          <w:rFonts w:asciiTheme="minorHAnsi" w:hAnsiTheme="minorHAnsi" w:cstheme="minorHAnsi"/>
        </w:rPr>
        <w:t xml:space="preserve">For this integration with </w:t>
      </w:r>
      <w:r>
        <w:rPr>
          <w:rFonts w:asciiTheme="minorHAnsi" w:hAnsiTheme="minorHAnsi" w:cstheme="minorHAnsi"/>
        </w:rPr>
        <w:t>Saviynt</w:t>
      </w:r>
      <w:r w:rsidRPr="00AE3C3C">
        <w:rPr>
          <w:rFonts w:asciiTheme="minorHAnsi" w:hAnsiTheme="minorHAnsi" w:cstheme="minorHAnsi"/>
        </w:rPr>
        <w:t xml:space="preserve">, </w:t>
      </w:r>
      <w:r>
        <w:rPr>
          <w:rFonts w:asciiTheme="minorHAnsi" w:hAnsiTheme="minorHAnsi" w:cstheme="minorHAnsi"/>
        </w:rPr>
        <w:t>Rest</w:t>
      </w:r>
      <w:r w:rsidRPr="00AE3C3C">
        <w:rPr>
          <w:rFonts w:asciiTheme="minorHAnsi" w:hAnsiTheme="minorHAnsi" w:cstheme="minorHAnsi"/>
        </w:rPr>
        <w:t xml:space="preserve"> connector </w:t>
      </w:r>
      <w:r w:rsidR="001D7FA0">
        <w:rPr>
          <w:rFonts w:asciiTheme="minorHAnsi" w:hAnsiTheme="minorHAnsi" w:cstheme="minorHAnsi"/>
        </w:rPr>
        <w:t xml:space="preserve">and custom jar </w:t>
      </w:r>
      <w:r w:rsidRPr="00AE3C3C">
        <w:rPr>
          <w:rFonts w:asciiTheme="minorHAnsi" w:hAnsiTheme="minorHAnsi" w:cstheme="minorHAnsi"/>
        </w:rPr>
        <w:t xml:space="preserve">is used for </w:t>
      </w:r>
      <w:r w:rsidR="009C3DD1">
        <w:rPr>
          <w:rFonts w:asciiTheme="minorHAnsi" w:hAnsiTheme="minorHAnsi" w:cstheme="minorHAnsi"/>
        </w:rPr>
        <w:t>reconciling</w:t>
      </w:r>
      <w:r w:rsidR="009C3DD1" w:rsidRPr="00AE3C3C">
        <w:rPr>
          <w:rFonts w:asciiTheme="minorHAnsi" w:hAnsiTheme="minorHAnsi" w:cstheme="minorHAnsi"/>
        </w:rPr>
        <w:t xml:space="preserve"> </w:t>
      </w:r>
      <w:r>
        <w:rPr>
          <w:rFonts w:asciiTheme="minorHAnsi" w:hAnsiTheme="minorHAnsi" w:cstheme="minorHAnsi"/>
        </w:rPr>
        <w:t>employee</w:t>
      </w:r>
      <w:r w:rsidRPr="00AE3C3C">
        <w:rPr>
          <w:rFonts w:asciiTheme="minorHAnsi" w:hAnsiTheme="minorHAnsi" w:cstheme="minorHAnsi"/>
        </w:rPr>
        <w:t xml:space="preserve"> personal and </w:t>
      </w:r>
      <w:r>
        <w:rPr>
          <w:rFonts w:asciiTheme="minorHAnsi" w:hAnsiTheme="minorHAnsi" w:cstheme="minorHAnsi"/>
        </w:rPr>
        <w:t>assignment</w:t>
      </w:r>
      <w:r w:rsidRPr="00AE3C3C">
        <w:rPr>
          <w:rFonts w:asciiTheme="minorHAnsi" w:hAnsiTheme="minorHAnsi" w:cstheme="minorHAnsi"/>
        </w:rPr>
        <w:t xml:space="preserve">-related information from </w:t>
      </w:r>
      <w:r>
        <w:rPr>
          <w:rFonts w:asciiTheme="minorHAnsi" w:hAnsiTheme="minorHAnsi" w:cstheme="minorHAnsi"/>
        </w:rPr>
        <w:t>HCM</w:t>
      </w:r>
      <w:r w:rsidRPr="00AE3C3C">
        <w:rPr>
          <w:rFonts w:asciiTheme="minorHAnsi" w:hAnsiTheme="minorHAnsi" w:cstheme="minorHAnsi"/>
        </w:rPr>
        <w:t xml:space="preserve">. Below are the service accounts used in each environment to connect to </w:t>
      </w:r>
      <w:r>
        <w:rPr>
          <w:rFonts w:asciiTheme="minorHAnsi" w:hAnsiTheme="minorHAnsi" w:cstheme="minorHAnsi"/>
        </w:rPr>
        <w:t>HCM</w:t>
      </w:r>
      <w:r w:rsidRPr="00AE3C3C">
        <w:rPr>
          <w:rFonts w:asciiTheme="minorHAnsi" w:hAnsiTheme="minorHAnsi" w:cstheme="minorHAnsi"/>
        </w:rPr>
        <w:t xml:space="preserve"> HR system</w:t>
      </w:r>
      <w:r w:rsidRPr="00AE3C3C">
        <w:rPr>
          <w:rFonts w:cstheme="minorHAnsi"/>
        </w:rPr>
        <w:t>:</w:t>
      </w:r>
    </w:p>
    <w:p w14:paraId="1D374AA1" w14:textId="3F2B6600" w:rsidR="007C233C" w:rsidRDefault="007C233C" w:rsidP="00B121C1">
      <w:pPr>
        <w:pStyle w:val="Caption"/>
      </w:pPr>
      <w:bookmarkStart w:id="320" w:name="_Toc61522093"/>
      <w:r>
        <w:t xml:space="preserve">Table </w:t>
      </w:r>
      <w:r w:rsidR="00BC222A">
        <w:fldChar w:fldCharType="begin"/>
      </w:r>
      <w:r w:rsidR="00BC222A">
        <w:instrText xml:space="preserve"> SEQ Table \* ARABIC </w:instrText>
      </w:r>
      <w:r w:rsidR="00BC222A">
        <w:fldChar w:fldCharType="separate"/>
      </w:r>
      <w:r w:rsidR="00C825B7">
        <w:rPr>
          <w:noProof/>
        </w:rPr>
        <w:t>11</w:t>
      </w:r>
      <w:r w:rsidR="00BC222A">
        <w:rPr>
          <w:noProof/>
        </w:rPr>
        <w:fldChar w:fldCharType="end"/>
      </w:r>
      <w:r>
        <w:t xml:space="preserve"> : </w:t>
      </w:r>
      <w:r w:rsidRPr="00F139E7">
        <w:t>HCM Service Accounts</w:t>
      </w:r>
      <w:bookmarkEnd w:id="320"/>
    </w:p>
    <w:tbl>
      <w:tblPr>
        <w:tblStyle w:val="GridTable4-Accent1"/>
        <w:tblW w:w="9085" w:type="dxa"/>
        <w:tblLook w:val="04A0" w:firstRow="1" w:lastRow="0" w:firstColumn="1" w:lastColumn="0" w:noHBand="0" w:noVBand="1"/>
      </w:tblPr>
      <w:tblGrid>
        <w:gridCol w:w="3911"/>
        <w:gridCol w:w="5174"/>
      </w:tblGrid>
      <w:tr w:rsidR="005B66D5" w:rsidRPr="00AE3C3C" w14:paraId="2FC6402B" w14:textId="77777777" w:rsidTr="00B121C1">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11" w:type="dxa"/>
          </w:tcPr>
          <w:p w14:paraId="3A55C5EC" w14:textId="77777777" w:rsidR="005B66D5" w:rsidRPr="00AE3C3C" w:rsidRDefault="005B66D5" w:rsidP="00905623">
            <w:pPr>
              <w:spacing w:after="0"/>
              <w:jc w:val="center"/>
              <w:rPr>
                <w:rFonts w:asciiTheme="minorHAnsi" w:hAnsiTheme="minorHAnsi" w:cstheme="minorHAnsi"/>
                <w:b w:val="0"/>
              </w:rPr>
            </w:pPr>
            <w:r w:rsidRPr="00AE3C3C">
              <w:rPr>
                <w:rFonts w:asciiTheme="minorHAnsi" w:hAnsiTheme="minorHAnsi" w:cstheme="minorHAnsi"/>
                <w:b w:val="0"/>
              </w:rPr>
              <w:t>Environment</w:t>
            </w:r>
          </w:p>
        </w:tc>
        <w:tc>
          <w:tcPr>
            <w:tcW w:w="5174" w:type="dxa"/>
          </w:tcPr>
          <w:p w14:paraId="0796C7FA" w14:textId="77777777" w:rsidR="005B66D5" w:rsidRPr="00AE3C3C" w:rsidRDefault="005B66D5" w:rsidP="00905623">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rPr>
            </w:pPr>
            <w:r w:rsidRPr="00AE3C3C">
              <w:rPr>
                <w:rFonts w:asciiTheme="minorHAnsi" w:hAnsiTheme="minorHAnsi" w:cstheme="minorHAnsi"/>
                <w:b w:val="0"/>
              </w:rPr>
              <w:t>Service Accounts</w:t>
            </w:r>
          </w:p>
        </w:tc>
      </w:tr>
      <w:tr w:rsidR="005B66D5" w:rsidRPr="00AE3C3C" w14:paraId="6C3D0D83" w14:textId="77777777" w:rsidTr="00B121C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11" w:type="dxa"/>
          </w:tcPr>
          <w:p w14:paraId="63987CD9" w14:textId="77777777" w:rsidR="005B66D5" w:rsidRPr="00AE3C3C" w:rsidRDefault="005B66D5" w:rsidP="00905623">
            <w:pPr>
              <w:spacing w:after="0"/>
              <w:jc w:val="center"/>
              <w:rPr>
                <w:rFonts w:asciiTheme="minorHAnsi" w:hAnsiTheme="minorHAnsi" w:cstheme="minorHAnsi"/>
              </w:rPr>
            </w:pPr>
            <w:r w:rsidRPr="00AE3C3C">
              <w:rPr>
                <w:rFonts w:asciiTheme="minorHAnsi" w:hAnsiTheme="minorHAnsi" w:cstheme="minorHAnsi"/>
              </w:rPr>
              <w:t>D</w:t>
            </w:r>
            <w:r>
              <w:rPr>
                <w:rFonts w:asciiTheme="minorHAnsi" w:hAnsiTheme="minorHAnsi" w:cstheme="minorHAnsi"/>
              </w:rPr>
              <w:t>E</w:t>
            </w:r>
            <w:r w:rsidRPr="00AE3C3C">
              <w:rPr>
                <w:rFonts w:asciiTheme="minorHAnsi" w:hAnsiTheme="minorHAnsi" w:cstheme="minorHAnsi"/>
              </w:rPr>
              <w:t>V</w:t>
            </w:r>
          </w:p>
        </w:tc>
        <w:tc>
          <w:tcPr>
            <w:tcW w:w="5174" w:type="dxa"/>
          </w:tcPr>
          <w:p w14:paraId="6BFA78C1" w14:textId="36ED4315" w:rsidR="005B66D5" w:rsidRPr="001D7FA0" w:rsidRDefault="001D7FA0" w:rsidP="001D7FA0">
            <w:pPr>
              <w:spacing w:after="0"/>
              <w:jc w:val="left"/>
              <w:cnfStyle w:val="000000100000" w:firstRow="0" w:lastRow="0" w:firstColumn="0" w:lastColumn="0" w:oddVBand="0" w:evenVBand="0" w:oddHBand="1" w:evenHBand="0" w:firstRowFirstColumn="0" w:firstRowLastColumn="0" w:lastRowFirstColumn="0" w:lastRowLastColumn="0"/>
            </w:pPr>
            <w:proofErr w:type="spellStart"/>
            <w:r w:rsidRPr="001D7FA0">
              <w:t>Saviynt.HCMTest</w:t>
            </w:r>
            <w:proofErr w:type="spellEnd"/>
          </w:p>
        </w:tc>
      </w:tr>
      <w:tr w:rsidR="00B37AB1" w:rsidRPr="00AE3C3C" w14:paraId="45114D42" w14:textId="77777777" w:rsidTr="00B121C1">
        <w:trPr>
          <w:trHeight w:val="320"/>
        </w:trPr>
        <w:tc>
          <w:tcPr>
            <w:cnfStyle w:val="001000000000" w:firstRow="0" w:lastRow="0" w:firstColumn="1" w:lastColumn="0" w:oddVBand="0" w:evenVBand="0" w:oddHBand="0" w:evenHBand="0" w:firstRowFirstColumn="0" w:firstRowLastColumn="0" w:lastRowFirstColumn="0" w:lastRowLastColumn="0"/>
            <w:tcW w:w="3911" w:type="dxa"/>
          </w:tcPr>
          <w:p w14:paraId="1C1390B3" w14:textId="0F385198" w:rsidR="00B37AB1" w:rsidRPr="00AE3C3C" w:rsidRDefault="00B37AB1" w:rsidP="00905623">
            <w:pPr>
              <w:spacing w:after="0"/>
              <w:jc w:val="center"/>
              <w:rPr>
                <w:rFonts w:asciiTheme="minorHAnsi" w:hAnsiTheme="minorHAnsi" w:cstheme="minorHAnsi"/>
              </w:rPr>
            </w:pPr>
            <w:r>
              <w:rPr>
                <w:rFonts w:asciiTheme="minorHAnsi" w:hAnsiTheme="minorHAnsi" w:cstheme="minorHAnsi"/>
              </w:rPr>
              <w:t>TEST</w:t>
            </w:r>
          </w:p>
        </w:tc>
        <w:tc>
          <w:tcPr>
            <w:tcW w:w="5174" w:type="dxa"/>
          </w:tcPr>
          <w:p w14:paraId="35A2E3FE" w14:textId="5F8DC228" w:rsidR="00B37AB1" w:rsidRPr="001D7FA0" w:rsidRDefault="001D7FA0" w:rsidP="001D7FA0">
            <w:pPr>
              <w:spacing w:after="0"/>
              <w:jc w:val="left"/>
              <w:cnfStyle w:val="000000000000" w:firstRow="0" w:lastRow="0" w:firstColumn="0" w:lastColumn="0" w:oddVBand="0" w:evenVBand="0" w:oddHBand="0" w:evenHBand="0" w:firstRowFirstColumn="0" w:firstRowLastColumn="0" w:lastRowFirstColumn="0" w:lastRowLastColumn="0"/>
            </w:pPr>
            <w:proofErr w:type="spellStart"/>
            <w:r w:rsidRPr="001D7FA0">
              <w:t>Saviynt.HCMTest</w:t>
            </w:r>
            <w:proofErr w:type="spellEnd"/>
          </w:p>
        </w:tc>
      </w:tr>
      <w:tr w:rsidR="005B66D5" w:rsidRPr="00AE3C3C" w14:paraId="7B8CAA5A" w14:textId="77777777" w:rsidTr="00B121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11" w:type="dxa"/>
          </w:tcPr>
          <w:p w14:paraId="74CC6D36" w14:textId="77777777" w:rsidR="005B66D5" w:rsidRPr="00AE3C3C" w:rsidRDefault="005B66D5" w:rsidP="00905623">
            <w:pPr>
              <w:spacing w:after="0"/>
              <w:jc w:val="center"/>
              <w:rPr>
                <w:rFonts w:asciiTheme="minorHAnsi" w:hAnsiTheme="minorHAnsi" w:cstheme="minorHAnsi"/>
              </w:rPr>
            </w:pPr>
            <w:r>
              <w:rPr>
                <w:rFonts w:asciiTheme="minorHAnsi" w:hAnsiTheme="minorHAnsi" w:cstheme="minorHAnsi"/>
              </w:rPr>
              <w:t>PRD</w:t>
            </w:r>
          </w:p>
        </w:tc>
        <w:tc>
          <w:tcPr>
            <w:tcW w:w="5174" w:type="dxa"/>
          </w:tcPr>
          <w:p w14:paraId="6186AAC0" w14:textId="0ABF0AA3" w:rsidR="005B66D5" w:rsidRPr="00AE3C3C" w:rsidRDefault="00E269F6" w:rsidP="00E269F6">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proofErr w:type="spellStart"/>
            <w:r w:rsidRPr="00E269F6">
              <w:t>Saviynt.HCMProd</w:t>
            </w:r>
            <w:proofErr w:type="spellEnd"/>
          </w:p>
        </w:tc>
      </w:tr>
    </w:tbl>
    <w:p w14:paraId="5E70330F" w14:textId="560B6EF7" w:rsidR="001F2E95" w:rsidRDefault="001F2E95" w:rsidP="006E0668"/>
    <w:p w14:paraId="57D77FC8" w14:textId="77777777" w:rsidR="00F47E82" w:rsidRPr="00AE3C3C" w:rsidRDefault="00F47E82" w:rsidP="00B61CF8">
      <w:pPr>
        <w:pStyle w:val="Heading2"/>
      </w:pPr>
      <w:bookmarkStart w:id="321" w:name="_Toc36831403"/>
      <w:bookmarkStart w:id="322" w:name="_Toc36834762"/>
      <w:bookmarkStart w:id="323" w:name="_Toc36835960"/>
      <w:bookmarkStart w:id="324" w:name="_Ref37843484"/>
      <w:bookmarkStart w:id="325" w:name="_Ref37843499"/>
      <w:bookmarkStart w:id="326" w:name="_Toc38014662"/>
      <w:bookmarkStart w:id="327" w:name="_Toc61521730"/>
      <w:bookmarkEnd w:id="321"/>
      <w:bookmarkEnd w:id="322"/>
      <w:bookmarkEnd w:id="323"/>
      <w:r w:rsidRPr="00AE3C3C">
        <w:t>Server Infrastructure</w:t>
      </w:r>
      <w:bookmarkEnd w:id="324"/>
      <w:bookmarkEnd w:id="325"/>
      <w:bookmarkEnd w:id="326"/>
      <w:bookmarkEnd w:id="327"/>
    </w:p>
    <w:p w14:paraId="014DEFCE" w14:textId="7716EC63" w:rsidR="00F47E82" w:rsidRPr="00AE3C3C" w:rsidRDefault="00F47E82" w:rsidP="006E0668">
      <w:pPr>
        <w:rPr>
          <w:rFonts w:asciiTheme="minorHAnsi" w:hAnsiTheme="minorHAnsi" w:cstheme="minorHAnsi"/>
        </w:rPr>
      </w:pPr>
      <w:r w:rsidRPr="00AE3C3C">
        <w:rPr>
          <w:rFonts w:asciiTheme="minorHAnsi" w:hAnsiTheme="minorHAnsi" w:cstheme="minorHAnsi"/>
        </w:rPr>
        <w:t>This section describes all the servers used for Development (</w:t>
      </w:r>
      <w:r w:rsidR="00110CAD">
        <w:rPr>
          <w:rFonts w:asciiTheme="minorHAnsi" w:hAnsiTheme="minorHAnsi" w:cstheme="minorHAnsi"/>
        </w:rPr>
        <w:t>DEV</w:t>
      </w:r>
      <w:r w:rsidRPr="00AE3C3C">
        <w:rPr>
          <w:rFonts w:asciiTheme="minorHAnsi" w:hAnsiTheme="minorHAnsi" w:cstheme="minorHAnsi"/>
        </w:rPr>
        <w:t>) and Production (P</w:t>
      </w:r>
      <w:r w:rsidR="00110CAD">
        <w:rPr>
          <w:rFonts w:asciiTheme="minorHAnsi" w:hAnsiTheme="minorHAnsi" w:cstheme="minorHAnsi"/>
        </w:rPr>
        <w:t>R</w:t>
      </w:r>
      <w:r w:rsidR="00EE12F1">
        <w:rPr>
          <w:rFonts w:asciiTheme="minorHAnsi" w:hAnsiTheme="minorHAnsi" w:cstheme="minorHAnsi"/>
        </w:rPr>
        <w:t>O</w:t>
      </w:r>
      <w:r w:rsidRPr="00AE3C3C">
        <w:rPr>
          <w:rFonts w:asciiTheme="minorHAnsi" w:hAnsiTheme="minorHAnsi" w:cstheme="minorHAnsi"/>
        </w:rPr>
        <w:t xml:space="preserve">D) environment as part of  </w:t>
      </w:r>
      <w:r w:rsidR="00E64146">
        <w:rPr>
          <w:rFonts w:asciiTheme="minorHAnsi" w:hAnsiTheme="minorHAnsi" w:cstheme="minorHAnsi"/>
        </w:rPr>
        <w:t>this implementation</w:t>
      </w:r>
      <w:r w:rsidRPr="00AE3C3C">
        <w:rPr>
          <w:rFonts w:asciiTheme="minorHAnsi" w:hAnsiTheme="minorHAnsi" w:cstheme="minorHAnsi"/>
        </w:rPr>
        <w:t>.</w:t>
      </w:r>
    </w:p>
    <w:p w14:paraId="25F564A4" w14:textId="77777777" w:rsidR="00F47E82" w:rsidRPr="00B121C1" w:rsidRDefault="00F47E82" w:rsidP="00914585">
      <w:pPr>
        <w:pStyle w:val="Heading3"/>
        <w:rPr>
          <w:szCs w:val="18"/>
        </w:rPr>
      </w:pPr>
      <w:bookmarkStart w:id="328" w:name="_Toc38014663"/>
      <w:bookmarkStart w:id="329" w:name="_Toc61521731"/>
      <w:r w:rsidRPr="00914585">
        <w:rPr>
          <w:szCs w:val="18"/>
        </w:rPr>
        <w:t>D</w:t>
      </w:r>
      <w:r w:rsidRPr="00B121C1">
        <w:rPr>
          <w:szCs w:val="18"/>
        </w:rPr>
        <w:t>EV Environment</w:t>
      </w:r>
      <w:bookmarkEnd w:id="328"/>
      <w:bookmarkEnd w:id="329"/>
    </w:p>
    <w:p w14:paraId="5222A0E6" w14:textId="77777777" w:rsidR="00F47E82" w:rsidRPr="00AE3C3C" w:rsidRDefault="00F47E82" w:rsidP="006E0668">
      <w:pPr>
        <w:rPr>
          <w:rFonts w:asciiTheme="minorHAnsi" w:hAnsiTheme="minorHAnsi" w:cstheme="minorHAnsi"/>
        </w:rPr>
      </w:pPr>
      <w:r w:rsidRPr="00AE3C3C">
        <w:rPr>
          <w:rFonts w:asciiTheme="minorHAnsi" w:hAnsiTheme="minorHAnsi" w:cstheme="minorHAnsi"/>
        </w:rPr>
        <w:t>Below table lists all the servers and components for the Development environment.</w:t>
      </w:r>
    </w:p>
    <w:p w14:paraId="15837B2D" w14:textId="2E870813" w:rsidR="00F47E82" w:rsidRPr="00AE3C3C" w:rsidRDefault="00F47E82" w:rsidP="006E0668">
      <w:pPr>
        <w:pStyle w:val="Caption"/>
        <w:rPr>
          <w:sz w:val="20"/>
          <w:szCs w:val="20"/>
        </w:rPr>
      </w:pPr>
      <w:bookmarkStart w:id="330" w:name="_Ref36812130"/>
      <w:bookmarkStart w:id="331" w:name="_Toc61522094"/>
      <w:r w:rsidRPr="00AE3C3C">
        <w:rPr>
          <w:sz w:val="20"/>
          <w:szCs w:val="20"/>
        </w:rPr>
        <w:t xml:space="preserve">Table </w:t>
      </w:r>
      <w:r w:rsidR="00EB23C8">
        <w:rPr>
          <w:sz w:val="20"/>
          <w:szCs w:val="20"/>
        </w:rPr>
        <w:fldChar w:fldCharType="begin"/>
      </w:r>
      <w:r w:rsidR="00EB23C8">
        <w:rPr>
          <w:sz w:val="20"/>
          <w:szCs w:val="20"/>
        </w:rPr>
        <w:instrText xml:space="preserve"> SEQ Table \* ARABIC </w:instrText>
      </w:r>
      <w:r w:rsidR="00EB23C8">
        <w:rPr>
          <w:sz w:val="20"/>
          <w:szCs w:val="20"/>
        </w:rPr>
        <w:fldChar w:fldCharType="separate"/>
      </w:r>
      <w:r w:rsidR="00C825B7">
        <w:rPr>
          <w:noProof/>
          <w:sz w:val="20"/>
          <w:szCs w:val="20"/>
        </w:rPr>
        <w:t>12</w:t>
      </w:r>
      <w:r w:rsidR="00EB23C8">
        <w:rPr>
          <w:sz w:val="20"/>
          <w:szCs w:val="20"/>
        </w:rPr>
        <w:fldChar w:fldCharType="end"/>
      </w:r>
      <w:r w:rsidRPr="00AE3C3C">
        <w:rPr>
          <w:sz w:val="20"/>
          <w:szCs w:val="20"/>
        </w:rPr>
        <w:t>: Development Environment Server Structure</w:t>
      </w:r>
      <w:bookmarkEnd w:id="330"/>
      <w:bookmarkEnd w:id="331"/>
    </w:p>
    <w:tbl>
      <w:tblPr>
        <w:tblStyle w:val="GridTable4-Accent1"/>
        <w:tblW w:w="5000" w:type="pct"/>
        <w:tblLayout w:type="fixed"/>
        <w:tblLook w:val="04A0" w:firstRow="1" w:lastRow="0" w:firstColumn="1" w:lastColumn="0" w:noHBand="0" w:noVBand="1"/>
      </w:tblPr>
      <w:tblGrid>
        <w:gridCol w:w="1704"/>
        <w:gridCol w:w="2430"/>
        <w:gridCol w:w="1386"/>
        <w:gridCol w:w="1224"/>
        <w:gridCol w:w="1012"/>
        <w:gridCol w:w="1324"/>
      </w:tblGrid>
      <w:tr w:rsidR="00E64146" w:rsidRPr="00AE3C3C" w14:paraId="59CAC372" w14:textId="222B62C3" w:rsidTr="005625F4">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38" w:type="pct"/>
            <w:noWrap/>
          </w:tcPr>
          <w:p w14:paraId="70192072" w14:textId="77777777" w:rsidR="00905623" w:rsidRPr="00AE3C3C" w:rsidRDefault="00905623" w:rsidP="00905623">
            <w:pPr>
              <w:spacing w:after="0"/>
              <w:jc w:val="center"/>
              <w:rPr>
                <w:rFonts w:asciiTheme="minorHAnsi" w:hAnsiTheme="minorHAnsi" w:cstheme="minorHAnsi"/>
                <w:b w:val="0"/>
                <w:bCs w:val="0"/>
              </w:rPr>
            </w:pPr>
            <w:r w:rsidRPr="00AE3C3C">
              <w:rPr>
                <w:rFonts w:asciiTheme="minorHAnsi" w:hAnsiTheme="minorHAnsi" w:cstheme="minorHAnsi"/>
                <w:b w:val="0"/>
                <w:bCs w:val="0"/>
              </w:rPr>
              <w:t>Server Name</w:t>
            </w:r>
          </w:p>
        </w:tc>
        <w:tc>
          <w:tcPr>
            <w:tcW w:w="1338" w:type="pct"/>
          </w:tcPr>
          <w:p w14:paraId="0EFEB0F9" w14:textId="4F55A768" w:rsidR="00905623" w:rsidRPr="00AE3C3C" w:rsidRDefault="00905623" w:rsidP="00905623">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AE3C3C">
              <w:rPr>
                <w:rFonts w:asciiTheme="minorHAnsi" w:hAnsiTheme="minorHAnsi" w:cstheme="minorHAnsi"/>
                <w:b w:val="0"/>
                <w:bCs w:val="0"/>
              </w:rPr>
              <w:t>IP Address</w:t>
            </w:r>
            <w:r w:rsidR="00E64146">
              <w:rPr>
                <w:rFonts w:asciiTheme="minorHAnsi" w:hAnsiTheme="minorHAnsi" w:cstheme="minorHAnsi"/>
                <w:b w:val="0"/>
                <w:bCs w:val="0"/>
              </w:rPr>
              <w:t xml:space="preserve"> or URL</w:t>
            </w:r>
          </w:p>
        </w:tc>
        <w:tc>
          <w:tcPr>
            <w:tcW w:w="763" w:type="pct"/>
            <w:noWrap/>
          </w:tcPr>
          <w:p w14:paraId="09BE0695" w14:textId="77777777" w:rsidR="00905623" w:rsidRPr="00AE3C3C" w:rsidRDefault="00905623" w:rsidP="00905623">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AE3C3C">
              <w:rPr>
                <w:rFonts w:asciiTheme="minorHAnsi" w:hAnsiTheme="minorHAnsi" w:cstheme="minorHAnsi"/>
                <w:b w:val="0"/>
                <w:bCs w:val="0"/>
              </w:rPr>
              <w:t>Environment</w:t>
            </w:r>
          </w:p>
        </w:tc>
        <w:tc>
          <w:tcPr>
            <w:tcW w:w="674" w:type="pct"/>
            <w:noWrap/>
          </w:tcPr>
          <w:p w14:paraId="5A0F3501" w14:textId="77777777" w:rsidR="00905623" w:rsidRPr="00AE3C3C" w:rsidRDefault="00905623" w:rsidP="00905623">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AE3C3C">
              <w:rPr>
                <w:rFonts w:asciiTheme="minorHAnsi" w:hAnsiTheme="minorHAnsi" w:cstheme="minorHAnsi"/>
                <w:b w:val="0"/>
                <w:bCs w:val="0"/>
              </w:rPr>
              <w:t>Type</w:t>
            </w:r>
          </w:p>
        </w:tc>
        <w:tc>
          <w:tcPr>
            <w:tcW w:w="557" w:type="pct"/>
            <w:noWrap/>
          </w:tcPr>
          <w:p w14:paraId="14714E05" w14:textId="77777777" w:rsidR="00905623" w:rsidRPr="00AE3C3C" w:rsidRDefault="00905623" w:rsidP="00905623">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AE3C3C">
              <w:rPr>
                <w:rFonts w:asciiTheme="minorHAnsi" w:hAnsiTheme="minorHAnsi" w:cstheme="minorHAnsi"/>
                <w:b w:val="0"/>
                <w:bCs w:val="0"/>
              </w:rPr>
              <w:t>OS</w:t>
            </w:r>
          </w:p>
        </w:tc>
        <w:tc>
          <w:tcPr>
            <w:tcW w:w="729" w:type="pct"/>
          </w:tcPr>
          <w:p w14:paraId="7578A123" w14:textId="05570FD9" w:rsidR="00905623" w:rsidRPr="00AE3C3C" w:rsidRDefault="00905623" w:rsidP="00905623">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AE3C3C">
              <w:rPr>
                <w:rFonts w:asciiTheme="minorHAnsi" w:hAnsiTheme="minorHAnsi" w:cstheme="minorHAnsi"/>
                <w:b w:val="0"/>
                <w:bCs w:val="0"/>
              </w:rPr>
              <w:t>Function</w:t>
            </w:r>
          </w:p>
        </w:tc>
      </w:tr>
      <w:tr w:rsidR="00E64146" w:rsidRPr="00AE3C3C" w14:paraId="03B08F73" w14:textId="2FCAB4CD" w:rsidTr="005625F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8" w:type="pct"/>
            <w:noWrap/>
          </w:tcPr>
          <w:p w14:paraId="52B8DE01" w14:textId="0D4D7CC6" w:rsidR="00905623" w:rsidRPr="00AE3C3C" w:rsidRDefault="00905623" w:rsidP="00905623">
            <w:pPr>
              <w:spacing w:after="0"/>
              <w:contextualSpacing/>
              <w:jc w:val="left"/>
              <w:rPr>
                <w:rFonts w:asciiTheme="minorHAnsi" w:hAnsiTheme="minorHAnsi" w:cstheme="minorHAnsi"/>
              </w:rPr>
            </w:pPr>
            <w:hyperlink r:id="rId17" w:history="1">
              <w:r w:rsidRPr="00F0412C">
                <w:rPr>
                  <w:rFonts w:asciiTheme="minorHAnsi" w:hAnsiTheme="minorHAnsi" w:cstheme="minorHAnsi"/>
                </w:rPr>
                <w:t>Saviynt</w:t>
              </w:r>
            </w:hyperlink>
            <w:r w:rsidRPr="00F0412C">
              <w:rPr>
                <w:rFonts w:asciiTheme="minorHAnsi" w:hAnsiTheme="minorHAnsi" w:cstheme="minorHAnsi"/>
              </w:rPr>
              <w:t xml:space="preserve"> Cloud</w:t>
            </w:r>
          </w:p>
        </w:tc>
        <w:tc>
          <w:tcPr>
            <w:tcW w:w="1338" w:type="pct"/>
          </w:tcPr>
          <w:p w14:paraId="1929B44B" w14:textId="6CAD7FF0" w:rsidR="00905623" w:rsidRPr="00AE3C3C" w:rsidRDefault="005625F4" w:rsidP="00905623">
            <w:pPr>
              <w:spacing w:after="0"/>
              <w:contextualSpacing/>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625F4">
              <w:rPr>
                <w:rFonts w:asciiTheme="minorHAnsi" w:hAnsiTheme="minorHAnsi" w:cstheme="minorHAnsi"/>
              </w:rPr>
              <w:t>ssm-dev-hormel.ssmcloud.net</w:t>
            </w:r>
          </w:p>
        </w:tc>
        <w:tc>
          <w:tcPr>
            <w:tcW w:w="763" w:type="pct"/>
            <w:noWrap/>
          </w:tcPr>
          <w:p w14:paraId="57BE3325" w14:textId="77777777" w:rsidR="00905623" w:rsidRPr="00AE3C3C" w:rsidRDefault="00905623" w:rsidP="00905623">
            <w:pPr>
              <w:spacing w:after="0"/>
              <w:contextualSpacing/>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AE3C3C">
              <w:rPr>
                <w:rFonts w:asciiTheme="minorHAnsi" w:hAnsiTheme="minorHAnsi" w:cstheme="minorHAnsi"/>
              </w:rPr>
              <w:t>Development</w:t>
            </w:r>
          </w:p>
        </w:tc>
        <w:tc>
          <w:tcPr>
            <w:tcW w:w="674" w:type="pct"/>
            <w:noWrap/>
          </w:tcPr>
          <w:p w14:paraId="36BD00D0" w14:textId="77777777" w:rsidR="00905623" w:rsidRPr="00AE3C3C" w:rsidRDefault="00905623" w:rsidP="00905623">
            <w:pPr>
              <w:spacing w:after="0"/>
              <w:contextualSpacing/>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Cloud</w:t>
            </w:r>
          </w:p>
        </w:tc>
        <w:tc>
          <w:tcPr>
            <w:tcW w:w="557" w:type="pct"/>
            <w:noWrap/>
          </w:tcPr>
          <w:p w14:paraId="0BD4F465" w14:textId="4FBCD6A5" w:rsidR="00905623" w:rsidRPr="00AE3C3C" w:rsidRDefault="00E64146" w:rsidP="00B121C1">
            <w:pPr>
              <w:spacing w:after="0"/>
              <w:contextual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N/A</w:t>
            </w:r>
          </w:p>
        </w:tc>
        <w:tc>
          <w:tcPr>
            <w:tcW w:w="729" w:type="pct"/>
          </w:tcPr>
          <w:p w14:paraId="0E86E455" w14:textId="7807B9D7" w:rsidR="00905623" w:rsidRPr="00AE3C3C" w:rsidRDefault="00905623" w:rsidP="00905623">
            <w:pPr>
              <w:spacing w:after="0"/>
              <w:contextualSpacing/>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Saviynt DEV Environment</w:t>
            </w:r>
            <w:r w:rsidRPr="00AE3C3C">
              <w:rPr>
                <w:rFonts w:asciiTheme="minorHAnsi" w:hAnsiTheme="minorHAnsi" w:cstheme="minorHAnsi"/>
              </w:rPr>
              <w:t xml:space="preserve"> </w:t>
            </w:r>
          </w:p>
        </w:tc>
      </w:tr>
      <w:tr w:rsidR="00E64146" w:rsidRPr="00AE3C3C" w14:paraId="208625D1" w14:textId="3BA35A80" w:rsidTr="005625F4">
        <w:trPr>
          <w:trHeight w:val="300"/>
        </w:trPr>
        <w:tc>
          <w:tcPr>
            <w:cnfStyle w:val="001000000000" w:firstRow="0" w:lastRow="0" w:firstColumn="1" w:lastColumn="0" w:oddVBand="0" w:evenVBand="0" w:oddHBand="0" w:evenHBand="0" w:firstRowFirstColumn="0" w:firstRowLastColumn="0" w:lastRowFirstColumn="0" w:lastRowLastColumn="0"/>
            <w:tcW w:w="938" w:type="pct"/>
            <w:noWrap/>
          </w:tcPr>
          <w:p w14:paraId="5C1DD00D" w14:textId="77777777" w:rsidR="00905623" w:rsidRPr="00AE3C3C" w:rsidRDefault="00905623" w:rsidP="00905623">
            <w:pPr>
              <w:spacing w:after="0"/>
              <w:contextualSpacing/>
              <w:jc w:val="left"/>
              <w:rPr>
                <w:rFonts w:asciiTheme="minorHAnsi" w:hAnsiTheme="minorHAnsi" w:cstheme="minorHAnsi"/>
              </w:rPr>
            </w:pPr>
            <w:r>
              <w:rPr>
                <w:rFonts w:asciiTheme="minorHAnsi" w:hAnsiTheme="minorHAnsi" w:cstheme="minorHAnsi"/>
              </w:rPr>
              <w:t>HCM Server</w:t>
            </w:r>
          </w:p>
        </w:tc>
        <w:tc>
          <w:tcPr>
            <w:tcW w:w="1338" w:type="pct"/>
          </w:tcPr>
          <w:p w14:paraId="277AF538" w14:textId="1FBBE389" w:rsidR="00905623" w:rsidRPr="00E723A2" w:rsidRDefault="005625F4" w:rsidP="00905623">
            <w:pPr>
              <w:spacing w:after="0"/>
              <w:contextualSpacing/>
              <w:jc w:val="left"/>
              <w:cnfStyle w:val="000000000000" w:firstRow="0" w:lastRow="0" w:firstColumn="0" w:lastColumn="0" w:oddVBand="0" w:evenVBand="0" w:oddHBand="0" w:evenHBand="0" w:firstRowFirstColumn="0" w:firstRowLastColumn="0" w:lastRowFirstColumn="0" w:lastRowLastColumn="0"/>
            </w:pPr>
            <w:r w:rsidRPr="005625F4">
              <w:t>https://ekkh-test.fa.us2.oraclecloud.com/</w:t>
            </w:r>
          </w:p>
        </w:tc>
        <w:tc>
          <w:tcPr>
            <w:tcW w:w="763" w:type="pct"/>
            <w:noWrap/>
          </w:tcPr>
          <w:p w14:paraId="288D9537" w14:textId="348E0BAC" w:rsidR="00905623" w:rsidRPr="00AE3C3C" w:rsidRDefault="002378ED" w:rsidP="00905623">
            <w:pPr>
              <w:spacing w:after="0"/>
              <w:contextualSpacing/>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E3C3C">
              <w:rPr>
                <w:rFonts w:asciiTheme="minorHAnsi" w:hAnsiTheme="minorHAnsi" w:cstheme="minorHAnsi"/>
              </w:rPr>
              <w:t>Development</w:t>
            </w:r>
          </w:p>
        </w:tc>
        <w:tc>
          <w:tcPr>
            <w:tcW w:w="674" w:type="pct"/>
            <w:noWrap/>
          </w:tcPr>
          <w:p w14:paraId="5AA231ED" w14:textId="77777777" w:rsidR="00905623" w:rsidRPr="00AE3C3C" w:rsidRDefault="00905623" w:rsidP="00905623">
            <w:pPr>
              <w:spacing w:after="0"/>
              <w:contextualSpacing/>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Cloud</w:t>
            </w:r>
          </w:p>
        </w:tc>
        <w:tc>
          <w:tcPr>
            <w:tcW w:w="557" w:type="pct"/>
            <w:noWrap/>
          </w:tcPr>
          <w:p w14:paraId="1B622DDD" w14:textId="1A83542E" w:rsidR="00905623" w:rsidRPr="00AE3C3C" w:rsidRDefault="00E64146" w:rsidP="00B121C1">
            <w:pPr>
              <w:spacing w:after="0"/>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N/A</w:t>
            </w:r>
          </w:p>
        </w:tc>
        <w:tc>
          <w:tcPr>
            <w:tcW w:w="729" w:type="pct"/>
          </w:tcPr>
          <w:p w14:paraId="04D3AD75" w14:textId="29A09FB1" w:rsidR="00905623" w:rsidRPr="00AE3C3C" w:rsidRDefault="00905623" w:rsidP="00905623">
            <w:pPr>
              <w:spacing w:after="0"/>
              <w:contextualSpacing/>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HCM Server for Trusted Source</w:t>
            </w:r>
          </w:p>
        </w:tc>
      </w:tr>
      <w:tr w:rsidR="00E64146" w:rsidRPr="00AE3C3C" w14:paraId="50140C10" w14:textId="4A52F46C" w:rsidTr="005625F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8" w:type="pct"/>
            <w:noWrap/>
          </w:tcPr>
          <w:p w14:paraId="4957F267" w14:textId="77777777" w:rsidR="00905623" w:rsidRPr="00AE3C3C" w:rsidRDefault="00905623" w:rsidP="00905623">
            <w:pPr>
              <w:spacing w:after="0"/>
              <w:contextualSpacing/>
              <w:jc w:val="left"/>
              <w:rPr>
                <w:rFonts w:asciiTheme="minorHAnsi" w:hAnsiTheme="minorHAnsi" w:cstheme="minorHAnsi"/>
              </w:rPr>
            </w:pPr>
            <w:r>
              <w:rPr>
                <w:rFonts w:asciiTheme="minorHAnsi" w:hAnsiTheme="minorHAnsi" w:cstheme="minorHAnsi"/>
              </w:rPr>
              <w:t>Active Directory</w:t>
            </w:r>
          </w:p>
        </w:tc>
        <w:tc>
          <w:tcPr>
            <w:tcW w:w="1338" w:type="pct"/>
          </w:tcPr>
          <w:p w14:paraId="4DFB4683" w14:textId="1DCBCC7C" w:rsidR="00905623" w:rsidRPr="00AE3C3C" w:rsidRDefault="006E22F9" w:rsidP="00905623">
            <w:pPr>
              <w:spacing w:after="0"/>
              <w:contextualSpacing/>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6E22F9">
              <w:rPr>
                <w:rFonts w:asciiTheme="minorHAnsi" w:hAnsiTheme="minorHAnsi" w:cstheme="minorHAnsi"/>
              </w:rPr>
              <w:t>172.16.40.82</w:t>
            </w:r>
            <w:r>
              <w:rPr>
                <w:rFonts w:asciiTheme="minorHAnsi" w:hAnsiTheme="minorHAnsi" w:cstheme="minorHAnsi"/>
              </w:rPr>
              <w:t>,</w:t>
            </w:r>
            <w:r>
              <w:t xml:space="preserve"> </w:t>
            </w:r>
            <w:r w:rsidRPr="006E22F9">
              <w:rPr>
                <w:rFonts w:asciiTheme="minorHAnsi" w:hAnsiTheme="minorHAnsi" w:cstheme="minorHAnsi"/>
              </w:rPr>
              <w:t>172.16.42.78</w:t>
            </w:r>
          </w:p>
        </w:tc>
        <w:tc>
          <w:tcPr>
            <w:tcW w:w="763" w:type="pct"/>
            <w:noWrap/>
          </w:tcPr>
          <w:p w14:paraId="41D5D398" w14:textId="77777777" w:rsidR="00905623" w:rsidRPr="00AE3C3C" w:rsidRDefault="00905623" w:rsidP="00905623">
            <w:pPr>
              <w:spacing w:after="0"/>
              <w:contextualSpacing/>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AE3C3C">
              <w:rPr>
                <w:rFonts w:asciiTheme="minorHAnsi" w:hAnsiTheme="minorHAnsi" w:cstheme="minorHAnsi"/>
              </w:rPr>
              <w:t>Development</w:t>
            </w:r>
          </w:p>
        </w:tc>
        <w:tc>
          <w:tcPr>
            <w:tcW w:w="674" w:type="pct"/>
            <w:noWrap/>
          </w:tcPr>
          <w:p w14:paraId="43235000" w14:textId="77777777" w:rsidR="00905623" w:rsidRPr="00AE3C3C" w:rsidRDefault="00905623" w:rsidP="00905623">
            <w:pPr>
              <w:spacing w:after="0"/>
              <w:contextualSpacing/>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AE3C3C">
              <w:rPr>
                <w:rFonts w:asciiTheme="minorHAnsi" w:hAnsiTheme="minorHAnsi" w:cstheme="minorHAnsi"/>
              </w:rPr>
              <w:t>On-Premise</w:t>
            </w:r>
          </w:p>
        </w:tc>
        <w:tc>
          <w:tcPr>
            <w:tcW w:w="557" w:type="pct"/>
            <w:noWrap/>
          </w:tcPr>
          <w:p w14:paraId="3CC0EB6A" w14:textId="391E66B7" w:rsidR="00905623" w:rsidRPr="00AE3C3C" w:rsidRDefault="00905623" w:rsidP="00905623">
            <w:pPr>
              <w:autoSpaceDE w:val="0"/>
              <w:autoSpaceDN w:val="0"/>
              <w:spacing w:after="0"/>
              <w:contextualSpacing/>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AE3C3C">
              <w:rPr>
                <w:rFonts w:asciiTheme="minorHAnsi" w:hAnsiTheme="minorHAnsi" w:cstheme="minorHAnsi"/>
              </w:rPr>
              <w:t>Windows Server</w:t>
            </w:r>
          </w:p>
        </w:tc>
        <w:tc>
          <w:tcPr>
            <w:tcW w:w="729" w:type="pct"/>
          </w:tcPr>
          <w:p w14:paraId="6B77BD41" w14:textId="33C728C8" w:rsidR="00905623" w:rsidRPr="00AE3C3C" w:rsidRDefault="00905623" w:rsidP="00905623">
            <w:pPr>
              <w:autoSpaceDE w:val="0"/>
              <w:autoSpaceDN w:val="0"/>
              <w:spacing w:after="0"/>
              <w:contextualSpacing/>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Active Directory for Provisioning</w:t>
            </w:r>
          </w:p>
        </w:tc>
      </w:tr>
      <w:tr w:rsidR="00E64146" w:rsidRPr="00AE3C3C" w14:paraId="7A3AEB23" w14:textId="41CCE096" w:rsidTr="005625F4">
        <w:trPr>
          <w:trHeight w:val="300"/>
        </w:trPr>
        <w:tc>
          <w:tcPr>
            <w:cnfStyle w:val="001000000000" w:firstRow="0" w:lastRow="0" w:firstColumn="1" w:lastColumn="0" w:oddVBand="0" w:evenVBand="0" w:oddHBand="0" w:evenHBand="0" w:firstRowFirstColumn="0" w:firstRowLastColumn="0" w:lastRowFirstColumn="0" w:lastRowLastColumn="0"/>
            <w:tcW w:w="938" w:type="pct"/>
            <w:noWrap/>
          </w:tcPr>
          <w:p w14:paraId="20ACF0A4" w14:textId="6FEA461C" w:rsidR="00905623" w:rsidRDefault="00E64146" w:rsidP="00905623">
            <w:pPr>
              <w:spacing w:after="0"/>
              <w:contextualSpacing/>
              <w:jc w:val="left"/>
              <w:rPr>
                <w:rFonts w:asciiTheme="minorHAnsi" w:hAnsiTheme="minorHAnsi" w:cstheme="minorHAnsi"/>
              </w:rPr>
            </w:pPr>
            <w:r>
              <w:rPr>
                <w:rFonts w:asciiTheme="minorHAnsi" w:hAnsiTheme="minorHAnsi" w:cstheme="minorHAnsi"/>
              </w:rPr>
              <w:t>Windows Connector Server (used for mailbox provisioning)</w:t>
            </w:r>
          </w:p>
        </w:tc>
        <w:tc>
          <w:tcPr>
            <w:tcW w:w="1338" w:type="pct"/>
          </w:tcPr>
          <w:p w14:paraId="25989627" w14:textId="2914FBA4" w:rsidR="00905623" w:rsidRPr="00F0412C" w:rsidRDefault="005625F4" w:rsidP="00905623">
            <w:pPr>
              <w:autoSpaceDE w:val="0"/>
              <w:autoSpaceDN w:val="0"/>
              <w:spacing w:after="0"/>
              <w:contextualSpacing/>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5625F4">
              <w:rPr>
                <w:rFonts w:asciiTheme="minorHAnsi" w:hAnsiTheme="minorHAnsi" w:cstheme="minorHAnsi"/>
              </w:rPr>
              <w:t>172.16.41.62</w:t>
            </w:r>
          </w:p>
        </w:tc>
        <w:tc>
          <w:tcPr>
            <w:tcW w:w="763" w:type="pct"/>
            <w:noWrap/>
          </w:tcPr>
          <w:p w14:paraId="4807057E" w14:textId="77777777" w:rsidR="00905623" w:rsidRPr="00AE3C3C" w:rsidRDefault="00905623" w:rsidP="00905623">
            <w:pPr>
              <w:spacing w:after="0"/>
              <w:contextualSpacing/>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Development</w:t>
            </w:r>
          </w:p>
        </w:tc>
        <w:tc>
          <w:tcPr>
            <w:tcW w:w="674" w:type="pct"/>
            <w:noWrap/>
          </w:tcPr>
          <w:p w14:paraId="506A8305" w14:textId="38678C27" w:rsidR="00905623" w:rsidRPr="00AE3C3C" w:rsidRDefault="000125DF" w:rsidP="00905623">
            <w:pPr>
              <w:spacing w:after="0"/>
              <w:contextualSpacing/>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E3C3C">
              <w:rPr>
                <w:rFonts w:asciiTheme="minorHAnsi" w:hAnsiTheme="minorHAnsi" w:cstheme="minorHAnsi"/>
              </w:rPr>
              <w:t>On-Premise</w:t>
            </w:r>
          </w:p>
        </w:tc>
        <w:tc>
          <w:tcPr>
            <w:tcW w:w="557" w:type="pct"/>
            <w:noWrap/>
          </w:tcPr>
          <w:p w14:paraId="21314543" w14:textId="53972993" w:rsidR="00905623" w:rsidRPr="00AE3C3C" w:rsidRDefault="000125DF" w:rsidP="00905623">
            <w:pPr>
              <w:autoSpaceDE w:val="0"/>
              <w:autoSpaceDN w:val="0"/>
              <w:spacing w:after="0"/>
              <w:contextualSpacing/>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E3C3C">
              <w:rPr>
                <w:rFonts w:asciiTheme="minorHAnsi" w:hAnsiTheme="minorHAnsi" w:cstheme="minorHAnsi"/>
              </w:rPr>
              <w:t>Windows Server</w:t>
            </w:r>
          </w:p>
        </w:tc>
        <w:tc>
          <w:tcPr>
            <w:tcW w:w="729" w:type="pct"/>
          </w:tcPr>
          <w:p w14:paraId="6BD0AB90" w14:textId="0EC6F4D5" w:rsidR="00905623" w:rsidRPr="00AE3C3C" w:rsidRDefault="008E3CAE" w:rsidP="00905623">
            <w:pPr>
              <w:autoSpaceDE w:val="0"/>
              <w:autoSpaceDN w:val="0"/>
              <w:spacing w:after="0"/>
              <w:contextualSpacing/>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 xml:space="preserve">Mailbox </w:t>
            </w:r>
            <w:r w:rsidR="00905623">
              <w:rPr>
                <w:rFonts w:asciiTheme="minorHAnsi" w:hAnsiTheme="minorHAnsi" w:cstheme="minorHAnsi"/>
              </w:rPr>
              <w:t>Provisioning</w:t>
            </w:r>
          </w:p>
        </w:tc>
      </w:tr>
    </w:tbl>
    <w:p w14:paraId="415B88B6" w14:textId="3F50BD81" w:rsidR="00F47E82" w:rsidRDefault="00F47E82" w:rsidP="006E0668"/>
    <w:p w14:paraId="0FBCBB89" w14:textId="1280D8A3" w:rsidR="005625F4" w:rsidRPr="00B121C1" w:rsidRDefault="005625F4" w:rsidP="005625F4">
      <w:pPr>
        <w:pStyle w:val="Heading3"/>
        <w:rPr>
          <w:szCs w:val="18"/>
        </w:rPr>
      </w:pPr>
      <w:bookmarkStart w:id="332" w:name="_Toc61521732"/>
      <w:r>
        <w:rPr>
          <w:szCs w:val="18"/>
        </w:rPr>
        <w:t>TEST</w:t>
      </w:r>
      <w:r w:rsidRPr="00B121C1">
        <w:rPr>
          <w:szCs w:val="18"/>
        </w:rPr>
        <w:t xml:space="preserve"> Environment</w:t>
      </w:r>
      <w:bookmarkEnd w:id="332"/>
    </w:p>
    <w:p w14:paraId="5673235A" w14:textId="0596CA30" w:rsidR="005625F4" w:rsidRPr="00AE3C3C" w:rsidRDefault="005625F4" w:rsidP="005625F4">
      <w:pPr>
        <w:rPr>
          <w:rFonts w:asciiTheme="minorHAnsi" w:hAnsiTheme="minorHAnsi" w:cstheme="minorHAnsi"/>
        </w:rPr>
      </w:pPr>
      <w:r w:rsidRPr="00AE3C3C">
        <w:rPr>
          <w:rFonts w:asciiTheme="minorHAnsi" w:hAnsiTheme="minorHAnsi" w:cstheme="minorHAnsi"/>
        </w:rPr>
        <w:t xml:space="preserve">Below table lists all the servers and components for the </w:t>
      </w:r>
      <w:r>
        <w:rPr>
          <w:rFonts w:asciiTheme="minorHAnsi" w:hAnsiTheme="minorHAnsi" w:cstheme="minorHAnsi"/>
        </w:rPr>
        <w:t>TEST</w:t>
      </w:r>
      <w:r w:rsidRPr="00AE3C3C">
        <w:rPr>
          <w:rFonts w:asciiTheme="minorHAnsi" w:hAnsiTheme="minorHAnsi" w:cstheme="minorHAnsi"/>
        </w:rPr>
        <w:t xml:space="preserve"> environment.</w:t>
      </w:r>
    </w:p>
    <w:p w14:paraId="1A201076" w14:textId="61647229" w:rsidR="005625F4" w:rsidRPr="00AE3C3C" w:rsidRDefault="005625F4" w:rsidP="005625F4">
      <w:pPr>
        <w:pStyle w:val="Caption"/>
        <w:rPr>
          <w:sz w:val="20"/>
          <w:szCs w:val="20"/>
        </w:rPr>
      </w:pPr>
      <w:bookmarkStart w:id="333" w:name="_Toc61522095"/>
      <w:r w:rsidRPr="00AE3C3C">
        <w:rPr>
          <w:sz w:val="20"/>
          <w:szCs w:val="20"/>
        </w:rPr>
        <w:t xml:space="preserve">Table </w:t>
      </w:r>
      <w:r>
        <w:rPr>
          <w:sz w:val="20"/>
          <w:szCs w:val="20"/>
        </w:rPr>
        <w:fldChar w:fldCharType="begin"/>
      </w:r>
      <w:r>
        <w:rPr>
          <w:sz w:val="20"/>
          <w:szCs w:val="20"/>
        </w:rPr>
        <w:instrText xml:space="preserve"> SEQ Table \* ARABIC </w:instrText>
      </w:r>
      <w:r>
        <w:rPr>
          <w:sz w:val="20"/>
          <w:szCs w:val="20"/>
        </w:rPr>
        <w:fldChar w:fldCharType="separate"/>
      </w:r>
      <w:r w:rsidR="00C825B7">
        <w:rPr>
          <w:noProof/>
          <w:sz w:val="20"/>
          <w:szCs w:val="20"/>
        </w:rPr>
        <w:t>13</w:t>
      </w:r>
      <w:r>
        <w:rPr>
          <w:sz w:val="20"/>
          <w:szCs w:val="20"/>
        </w:rPr>
        <w:fldChar w:fldCharType="end"/>
      </w:r>
      <w:r w:rsidRPr="00AE3C3C">
        <w:rPr>
          <w:sz w:val="20"/>
          <w:szCs w:val="20"/>
        </w:rPr>
        <w:t>: Development Environment Server Structure</w:t>
      </w:r>
      <w:bookmarkEnd w:id="333"/>
    </w:p>
    <w:tbl>
      <w:tblPr>
        <w:tblStyle w:val="GridTable4-Accent1"/>
        <w:tblW w:w="5000" w:type="pct"/>
        <w:tblLayout w:type="fixed"/>
        <w:tblLook w:val="04A0" w:firstRow="1" w:lastRow="0" w:firstColumn="1" w:lastColumn="0" w:noHBand="0" w:noVBand="1"/>
      </w:tblPr>
      <w:tblGrid>
        <w:gridCol w:w="1704"/>
        <w:gridCol w:w="2430"/>
        <w:gridCol w:w="1386"/>
        <w:gridCol w:w="1224"/>
        <w:gridCol w:w="1012"/>
        <w:gridCol w:w="1324"/>
      </w:tblGrid>
      <w:tr w:rsidR="005625F4" w:rsidRPr="00AE3C3C" w14:paraId="642EBC6D" w14:textId="77777777" w:rsidTr="00F045BC">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38" w:type="pct"/>
            <w:noWrap/>
          </w:tcPr>
          <w:p w14:paraId="5B242D65" w14:textId="77777777" w:rsidR="005625F4" w:rsidRPr="00AE3C3C" w:rsidRDefault="005625F4" w:rsidP="00F045BC">
            <w:pPr>
              <w:spacing w:after="0"/>
              <w:jc w:val="center"/>
              <w:rPr>
                <w:rFonts w:asciiTheme="minorHAnsi" w:hAnsiTheme="minorHAnsi" w:cstheme="minorHAnsi"/>
                <w:b w:val="0"/>
                <w:bCs w:val="0"/>
              </w:rPr>
            </w:pPr>
            <w:r w:rsidRPr="00AE3C3C">
              <w:rPr>
                <w:rFonts w:asciiTheme="minorHAnsi" w:hAnsiTheme="minorHAnsi" w:cstheme="minorHAnsi"/>
                <w:b w:val="0"/>
                <w:bCs w:val="0"/>
              </w:rPr>
              <w:t>Server Name</w:t>
            </w:r>
          </w:p>
        </w:tc>
        <w:tc>
          <w:tcPr>
            <w:tcW w:w="1338" w:type="pct"/>
          </w:tcPr>
          <w:p w14:paraId="15EE742E" w14:textId="77777777" w:rsidR="005625F4" w:rsidRPr="00AE3C3C" w:rsidRDefault="005625F4" w:rsidP="00F045BC">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AE3C3C">
              <w:rPr>
                <w:rFonts w:asciiTheme="minorHAnsi" w:hAnsiTheme="minorHAnsi" w:cstheme="minorHAnsi"/>
                <w:b w:val="0"/>
                <w:bCs w:val="0"/>
              </w:rPr>
              <w:t>IP Address</w:t>
            </w:r>
            <w:r>
              <w:rPr>
                <w:rFonts w:asciiTheme="minorHAnsi" w:hAnsiTheme="minorHAnsi" w:cstheme="minorHAnsi"/>
                <w:b w:val="0"/>
                <w:bCs w:val="0"/>
              </w:rPr>
              <w:t xml:space="preserve"> or URL</w:t>
            </w:r>
          </w:p>
        </w:tc>
        <w:tc>
          <w:tcPr>
            <w:tcW w:w="763" w:type="pct"/>
            <w:noWrap/>
          </w:tcPr>
          <w:p w14:paraId="77EBBF2E" w14:textId="77777777" w:rsidR="005625F4" w:rsidRPr="00AE3C3C" w:rsidRDefault="005625F4" w:rsidP="00F045BC">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AE3C3C">
              <w:rPr>
                <w:rFonts w:asciiTheme="minorHAnsi" w:hAnsiTheme="minorHAnsi" w:cstheme="minorHAnsi"/>
                <w:b w:val="0"/>
                <w:bCs w:val="0"/>
              </w:rPr>
              <w:t>Environment</w:t>
            </w:r>
          </w:p>
        </w:tc>
        <w:tc>
          <w:tcPr>
            <w:tcW w:w="674" w:type="pct"/>
            <w:noWrap/>
          </w:tcPr>
          <w:p w14:paraId="2A1249F0" w14:textId="77777777" w:rsidR="005625F4" w:rsidRPr="00AE3C3C" w:rsidRDefault="005625F4" w:rsidP="00F045BC">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AE3C3C">
              <w:rPr>
                <w:rFonts w:asciiTheme="minorHAnsi" w:hAnsiTheme="minorHAnsi" w:cstheme="minorHAnsi"/>
                <w:b w:val="0"/>
                <w:bCs w:val="0"/>
              </w:rPr>
              <w:t>Type</w:t>
            </w:r>
          </w:p>
        </w:tc>
        <w:tc>
          <w:tcPr>
            <w:tcW w:w="557" w:type="pct"/>
            <w:noWrap/>
          </w:tcPr>
          <w:p w14:paraId="1AAB4A57" w14:textId="77777777" w:rsidR="005625F4" w:rsidRPr="00AE3C3C" w:rsidRDefault="005625F4" w:rsidP="00F045BC">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AE3C3C">
              <w:rPr>
                <w:rFonts w:asciiTheme="minorHAnsi" w:hAnsiTheme="minorHAnsi" w:cstheme="minorHAnsi"/>
                <w:b w:val="0"/>
                <w:bCs w:val="0"/>
              </w:rPr>
              <w:t>OS</w:t>
            </w:r>
          </w:p>
        </w:tc>
        <w:tc>
          <w:tcPr>
            <w:tcW w:w="729" w:type="pct"/>
          </w:tcPr>
          <w:p w14:paraId="384FB064" w14:textId="77777777" w:rsidR="005625F4" w:rsidRPr="00AE3C3C" w:rsidRDefault="005625F4" w:rsidP="00F045BC">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AE3C3C">
              <w:rPr>
                <w:rFonts w:asciiTheme="minorHAnsi" w:hAnsiTheme="minorHAnsi" w:cstheme="minorHAnsi"/>
                <w:b w:val="0"/>
                <w:bCs w:val="0"/>
              </w:rPr>
              <w:t>Function</w:t>
            </w:r>
          </w:p>
        </w:tc>
      </w:tr>
      <w:tr w:rsidR="005625F4" w:rsidRPr="00AE3C3C" w14:paraId="658B3398" w14:textId="77777777" w:rsidTr="00F045B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8" w:type="pct"/>
            <w:noWrap/>
          </w:tcPr>
          <w:p w14:paraId="6FFF821A" w14:textId="657C7E16" w:rsidR="005625F4" w:rsidRPr="00AE3C3C" w:rsidRDefault="005625F4" w:rsidP="00F045BC">
            <w:pPr>
              <w:spacing w:after="0"/>
              <w:contextualSpacing/>
              <w:jc w:val="left"/>
              <w:rPr>
                <w:rFonts w:asciiTheme="minorHAnsi" w:hAnsiTheme="minorHAnsi" w:cstheme="minorHAnsi"/>
              </w:rPr>
            </w:pPr>
            <w:hyperlink r:id="rId18" w:history="1">
              <w:r w:rsidRPr="00F0412C">
                <w:rPr>
                  <w:rFonts w:asciiTheme="minorHAnsi" w:hAnsiTheme="minorHAnsi" w:cstheme="minorHAnsi"/>
                </w:rPr>
                <w:t>Saviynt</w:t>
              </w:r>
            </w:hyperlink>
            <w:r w:rsidRPr="00F0412C">
              <w:rPr>
                <w:rFonts w:asciiTheme="minorHAnsi" w:hAnsiTheme="minorHAnsi" w:cstheme="minorHAnsi"/>
              </w:rPr>
              <w:t xml:space="preserve"> Cloud</w:t>
            </w:r>
          </w:p>
        </w:tc>
        <w:tc>
          <w:tcPr>
            <w:tcW w:w="1338" w:type="pct"/>
          </w:tcPr>
          <w:p w14:paraId="382F1DDA" w14:textId="4848FCA8" w:rsidR="005625F4" w:rsidRPr="00AE3C3C" w:rsidRDefault="005625F4" w:rsidP="00F045BC">
            <w:pPr>
              <w:spacing w:after="0"/>
              <w:contextualSpacing/>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625F4">
              <w:rPr>
                <w:rFonts w:asciiTheme="minorHAnsi" w:hAnsiTheme="minorHAnsi" w:cstheme="minorHAnsi"/>
              </w:rPr>
              <w:t>hormel-uat.ssmcloud.net/ECM</w:t>
            </w:r>
          </w:p>
        </w:tc>
        <w:tc>
          <w:tcPr>
            <w:tcW w:w="763" w:type="pct"/>
            <w:noWrap/>
          </w:tcPr>
          <w:p w14:paraId="0298F829" w14:textId="1C029985" w:rsidR="005625F4" w:rsidRPr="00AE3C3C" w:rsidRDefault="005625F4" w:rsidP="00F045BC">
            <w:pPr>
              <w:spacing w:after="0"/>
              <w:contextualSpacing/>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TEST</w:t>
            </w:r>
          </w:p>
        </w:tc>
        <w:tc>
          <w:tcPr>
            <w:tcW w:w="674" w:type="pct"/>
            <w:noWrap/>
          </w:tcPr>
          <w:p w14:paraId="4174E6B4" w14:textId="77777777" w:rsidR="005625F4" w:rsidRPr="00AE3C3C" w:rsidRDefault="005625F4" w:rsidP="00F045BC">
            <w:pPr>
              <w:spacing w:after="0"/>
              <w:contextualSpacing/>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Cloud</w:t>
            </w:r>
          </w:p>
        </w:tc>
        <w:tc>
          <w:tcPr>
            <w:tcW w:w="557" w:type="pct"/>
            <w:noWrap/>
          </w:tcPr>
          <w:p w14:paraId="3CC36EDF" w14:textId="77777777" w:rsidR="005625F4" w:rsidRPr="00AE3C3C" w:rsidRDefault="005625F4" w:rsidP="00F045BC">
            <w:pPr>
              <w:spacing w:after="0"/>
              <w:contextual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N/A</w:t>
            </w:r>
          </w:p>
        </w:tc>
        <w:tc>
          <w:tcPr>
            <w:tcW w:w="729" w:type="pct"/>
          </w:tcPr>
          <w:p w14:paraId="30812593" w14:textId="77777777" w:rsidR="005625F4" w:rsidRPr="00AE3C3C" w:rsidRDefault="005625F4" w:rsidP="00F045BC">
            <w:pPr>
              <w:spacing w:after="0"/>
              <w:contextualSpacing/>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Saviynt DEV Environment</w:t>
            </w:r>
            <w:r w:rsidRPr="00AE3C3C">
              <w:rPr>
                <w:rFonts w:asciiTheme="minorHAnsi" w:hAnsiTheme="minorHAnsi" w:cstheme="minorHAnsi"/>
              </w:rPr>
              <w:t xml:space="preserve"> </w:t>
            </w:r>
          </w:p>
        </w:tc>
      </w:tr>
      <w:tr w:rsidR="005625F4" w:rsidRPr="00AE3C3C" w14:paraId="4DB3C8F1" w14:textId="77777777" w:rsidTr="00F045BC">
        <w:trPr>
          <w:trHeight w:val="300"/>
        </w:trPr>
        <w:tc>
          <w:tcPr>
            <w:cnfStyle w:val="001000000000" w:firstRow="0" w:lastRow="0" w:firstColumn="1" w:lastColumn="0" w:oddVBand="0" w:evenVBand="0" w:oddHBand="0" w:evenHBand="0" w:firstRowFirstColumn="0" w:firstRowLastColumn="0" w:lastRowFirstColumn="0" w:lastRowLastColumn="0"/>
            <w:tcW w:w="938" w:type="pct"/>
            <w:noWrap/>
          </w:tcPr>
          <w:p w14:paraId="28473B17" w14:textId="77777777" w:rsidR="005625F4" w:rsidRPr="00AE3C3C" w:rsidRDefault="005625F4" w:rsidP="00F045BC">
            <w:pPr>
              <w:spacing w:after="0"/>
              <w:contextualSpacing/>
              <w:jc w:val="left"/>
              <w:rPr>
                <w:rFonts w:asciiTheme="minorHAnsi" w:hAnsiTheme="minorHAnsi" w:cstheme="minorHAnsi"/>
              </w:rPr>
            </w:pPr>
            <w:r>
              <w:rPr>
                <w:rFonts w:asciiTheme="minorHAnsi" w:hAnsiTheme="minorHAnsi" w:cstheme="minorHAnsi"/>
              </w:rPr>
              <w:t>HCM Server</w:t>
            </w:r>
          </w:p>
        </w:tc>
        <w:tc>
          <w:tcPr>
            <w:tcW w:w="1338" w:type="pct"/>
          </w:tcPr>
          <w:p w14:paraId="4FB2B846" w14:textId="77777777" w:rsidR="005625F4" w:rsidRPr="00E723A2" w:rsidRDefault="005625F4" w:rsidP="00F045BC">
            <w:pPr>
              <w:spacing w:after="0"/>
              <w:contextualSpacing/>
              <w:jc w:val="left"/>
              <w:cnfStyle w:val="000000000000" w:firstRow="0" w:lastRow="0" w:firstColumn="0" w:lastColumn="0" w:oddVBand="0" w:evenVBand="0" w:oddHBand="0" w:evenHBand="0" w:firstRowFirstColumn="0" w:firstRowLastColumn="0" w:lastRowFirstColumn="0" w:lastRowLastColumn="0"/>
            </w:pPr>
            <w:r w:rsidRPr="005625F4">
              <w:t>https://ekkh-test.fa.us2.oraclecloud.com/</w:t>
            </w:r>
          </w:p>
        </w:tc>
        <w:tc>
          <w:tcPr>
            <w:tcW w:w="763" w:type="pct"/>
            <w:noWrap/>
          </w:tcPr>
          <w:p w14:paraId="165423E2" w14:textId="4F66F1BE" w:rsidR="005625F4" w:rsidRPr="00AE3C3C" w:rsidRDefault="005625F4" w:rsidP="00F045BC">
            <w:pPr>
              <w:spacing w:after="0"/>
              <w:contextualSpacing/>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TEST</w:t>
            </w:r>
          </w:p>
        </w:tc>
        <w:tc>
          <w:tcPr>
            <w:tcW w:w="674" w:type="pct"/>
            <w:noWrap/>
          </w:tcPr>
          <w:p w14:paraId="34F14F66" w14:textId="77777777" w:rsidR="005625F4" w:rsidRPr="00AE3C3C" w:rsidRDefault="005625F4" w:rsidP="00F045BC">
            <w:pPr>
              <w:spacing w:after="0"/>
              <w:contextualSpacing/>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Cloud</w:t>
            </w:r>
          </w:p>
        </w:tc>
        <w:tc>
          <w:tcPr>
            <w:tcW w:w="557" w:type="pct"/>
            <w:noWrap/>
          </w:tcPr>
          <w:p w14:paraId="287FBBAC" w14:textId="77777777" w:rsidR="005625F4" w:rsidRPr="00AE3C3C" w:rsidRDefault="005625F4" w:rsidP="00F045BC">
            <w:pPr>
              <w:spacing w:after="0"/>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N/A</w:t>
            </w:r>
          </w:p>
        </w:tc>
        <w:tc>
          <w:tcPr>
            <w:tcW w:w="729" w:type="pct"/>
          </w:tcPr>
          <w:p w14:paraId="474F7121" w14:textId="77777777" w:rsidR="005625F4" w:rsidRPr="00AE3C3C" w:rsidRDefault="005625F4" w:rsidP="00F045BC">
            <w:pPr>
              <w:spacing w:after="0"/>
              <w:contextualSpacing/>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HCM Server for Trusted Source</w:t>
            </w:r>
          </w:p>
        </w:tc>
      </w:tr>
      <w:tr w:rsidR="005625F4" w:rsidRPr="00AE3C3C" w14:paraId="6E9F2F19" w14:textId="77777777" w:rsidTr="00F045B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8" w:type="pct"/>
            <w:noWrap/>
          </w:tcPr>
          <w:p w14:paraId="0530AA1C" w14:textId="77777777" w:rsidR="005625F4" w:rsidRPr="00AE3C3C" w:rsidRDefault="005625F4" w:rsidP="00F045BC">
            <w:pPr>
              <w:spacing w:after="0"/>
              <w:contextualSpacing/>
              <w:jc w:val="left"/>
              <w:rPr>
                <w:rFonts w:asciiTheme="minorHAnsi" w:hAnsiTheme="minorHAnsi" w:cstheme="minorHAnsi"/>
              </w:rPr>
            </w:pPr>
            <w:r>
              <w:rPr>
                <w:rFonts w:asciiTheme="minorHAnsi" w:hAnsiTheme="minorHAnsi" w:cstheme="minorHAnsi"/>
              </w:rPr>
              <w:t>Active Directory</w:t>
            </w:r>
          </w:p>
        </w:tc>
        <w:tc>
          <w:tcPr>
            <w:tcW w:w="1338" w:type="pct"/>
          </w:tcPr>
          <w:p w14:paraId="36FA9E82" w14:textId="0FB07BE2" w:rsidR="005625F4" w:rsidRPr="00AE3C3C" w:rsidRDefault="006E22F9" w:rsidP="00F045BC">
            <w:pPr>
              <w:spacing w:after="0"/>
              <w:contextualSpacing/>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6E22F9">
              <w:rPr>
                <w:rFonts w:asciiTheme="minorHAnsi" w:hAnsiTheme="minorHAnsi" w:cstheme="minorHAnsi"/>
              </w:rPr>
              <w:t>172.16.40.82</w:t>
            </w:r>
            <w:r>
              <w:rPr>
                <w:rFonts w:asciiTheme="minorHAnsi" w:hAnsiTheme="minorHAnsi" w:cstheme="minorHAnsi"/>
              </w:rPr>
              <w:t>,</w:t>
            </w:r>
            <w:r>
              <w:t xml:space="preserve"> </w:t>
            </w:r>
            <w:r w:rsidRPr="006E22F9">
              <w:rPr>
                <w:rFonts w:asciiTheme="minorHAnsi" w:hAnsiTheme="minorHAnsi" w:cstheme="minorHAnsi"/>
              </w:rPr>
              <w:t>172.16.42.78</w:t>
            </w:r>
          </w:p>
        </w:tc>
        <w:tc>
          <w:tcPr>
            <w:tcW w:w="763" w:type="pct"/>
            <w:noWrap/>
          </w:tcPr>
          <w:p w14:paraId="479FACC1" w14:textId="08A6C5B1" w:rsidR="005625F4" w:rsidRPr="00AE3C3C" w:rsidRDefault="006E22F9" w:rsidP="00F045BC">
            <w:pPr>
              <w:spacing w:after="0"/>
              <w:contextualSpacing/>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TEST</w:t>
            </w:r>
          </w:p>
        </w:tc>
        <w:tc>
          <w:tcPr>
            <w:tcW w:w="674" w:type="pct"/>
            <w:noWrap/>
          </w:tcPr>
          <w:p w14:paraId="53B3458C" w14:textId="77777777" w:rsidR="005625F4" w:rsidRPr="00AE3C3C" w:rsidRDefault="005625F4" w:rsidP="00F045BC">
            <w:pPr>
              <w:spacing w:after="0"/>
              <w:contextualSpacing/>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AE3C3C">
              <w:rPr>
                <w:rFonts w:asciiTheme="minorHAnsi" w:hAnsiTheme="minorHAnsi" w:cstheme="minorHAnsi"/>
              </w:rPr>
              <w:t>On-Premise</w:t>
            </w:r>
          </w:p>
        </w:tc>
        <w:tc>
          <w:tcPr>
            <w:tcW w:w="557" w:type="pct"/>
            <w:noWrap/>
          </w:tcPr>
          <w:p w14:paraId="1F7FF91B" w14:textId="77777777" w:rsidR="005625F4" w:rsidRPr="00AE3C3C" w:rsidRDefault="005625F4" w:rsidP="00F045BC">
            <w:pPr>
              <w:autoSpaceDE w:val="0"/>
              <w:autoSpaceDN w:val="0"/>
              <w:spacing w:after="0"/>
              <w:contextualSpacing/>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AE3C3C">
              <w:rPr>
                <w:rFonts w:asciiTheme="minorHAnsi" w:hAnsiTheme="minorHAnsi" w:cstheme="minorHAnsi"/>
              </w:rPr>
              <w:t>Windows Server</w:t>
            </w:r>
          </w:p>
        </w:tc>
        <w:tc>
          <w:tcPr>
            <w:tcW w:w="729" w:type="pct"/>
          </w:tcPr>
          <w:p w14:paraId="0B845435" w14:textId="77777777" w:rsidR="005625F4" w:rsidRPr="00AE3C3C" w:rsidRDefault="005625F4" w:rsidP="00F045BC">
            <w:pPr>
              <w:autoSpaceDE w:val="0"/>
              <w:autoSpaceDN w:val="0"/>
              <w:spacing w:after="0"/>
              <w:contextualSpacing/>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Active Directory for Provisioning</w:t>
            </w:r>
          </w:p>
        </w:tc>
      </w:tr>
      <w:tr w:rsidR="005625F4" w:rsidRPr="00AE3C3C" w14:paraId="164BBE7D" w14:textId="77777777" w:rsidTr="00F045BC">
        <w:trPr>
          <w:trHeight w:val="300"/>
        </w:trPr>
        <w:tc>
          <w:tcPr>
            <w:cnfStyle w:val="001000000000" w:firstRow="0" w:lastRow="0" w:firstColumn="1" w:lastColumn="0" w:oddVBand="0" w:evenVBand="0" w:oddHBand="0" w:evenHBand="0" w:firstRowFirstColumn="0" w:firstRowLastColumn="0" w:lastRowFirstColumn="0" w:lastRowLastColumn="0"/>
            <w:tcW w:w="938" w:type="pct"/>
            <w:noWrap/>
          </w:tcPr>
          <w:p w14:paraId="6BDEB49C" w14:textId="77777777" w:rsidR="005625F4" w:rsidRDefault="005625F4" w:rsidP="00F045BC">
            <w:pPr>
              <w:spacing w:after="0"/>
              <w:contextualSpacing/>
              <w:jc w:val="left"/>
              <w:rPr>
                <w:rFonts w:asciiTheme="minorHAnsi" w:hAnsiTheme="minorHAnsi" w:cstheme="minorHAnsi"/>
              </w:rPr>
            </w:pPr>
            <w:r>
              <w:rPr>
                <w:rFonts w:asciiTheme="minorHAnsi" w:hAnsiTheme="minorHAnsi" w:cstheme="minorHAnsi"/>
              </w:rPr>
              <w:t>Windows Connector Server (used for mailbox provisioning)</w:t>
            </w:r>
          </w:p>
        </w:tc>
        <w:tc>
          <w:tcPr>
            <w:tcW w:w="1338" w:type="pct"/>
          </w:tcPr>
          <w:p w14:paraId="59C3BF7A" w14:textId="77777777" w:rsidR="005625F4" w:rsidRPr="00F0412C" w:rsidRDefault="005625F4" w:rsidP="00F045BC">
            <w:pPr>
              <w:autoSpaceDE w:val="0"/>
              <w:autoSpaceDN w:val="0"/>
              <w:spacing w:after="0"/>
              <w:contextualSpacing/>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5625F4">
              <w:rPr>
                <w:rFonts w:asciiTheme="minorHAnsi" w:hAnsiTheme="minorHAnsi" w:cstheme="minorHAnsi"/>
              </w:rPr>
              <w:t>172.16.41.62</w:t>
            </w:r>
          </w:p>
        </w:tc>
        <w:tc>
          <w:tcPr>
            <w:tcW w:w="763" w:type="pct"/>
            <w:noWrap/>
          </w:tcPr>
          <w:p w14:paraId="4595A06F" w14:textId="35753888" w:rsidR="005625F4" w:rsidRPr="00AE3C3C" w:rsidRDefault="006E22F9" w:rsidP="00F045BC">
            <w:pPr>
              <w:spacing w:after="0"/>
              <w:contextualSpacing/>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TEST</w:t>
            </w:r>
          </w:p>
        </w:tc>
        <w:tc>
          <w:tcPr>
            <w:tcW w:w="674" w:type="pct"/>
            <w:noWrap/>
          </w:tcPr>
          <w:p w14:paraId="1838987F" w14:textId="77777777" w:rsidR="005625F4" w:rsidRPr="00AE3C3C" w:rsidRDefault="005625F4" w:rsidP="00F045BC">
            <w:pPr>
              <w:spacing w:after="0"/>
              <w:contextualSpacing/>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E3C3C">
              <w:rPr>
                <w:rFonts w:asciiTheme="minorHAnsi" w:hAnsiTheme="minorHAnsi" w:cstheme="minorHAnsi"/>
              </w:rPr>
              <w:t>On-Premise</w:t>
            </w:r>
          </w:p>
        </w:tc>
        <w:tc>
          <w:tcPr>
            <w:tcW w:w="557" w:type="pct"/>
            <w:noWrap/>
          </w:tcPr>
          <w:p w14:paraId="4E3EEF44" w14:textId="77777777" w:rsidR="005625F4" w:rsidRPr="00AE3C3C" w:rsidRDefault="005625F4" w:rsidP="00F045BC">
            <w:pPr>
              <w:autoSpaceDE w:val="0"/>
              <w:autoSpaceDN w:val="0"/>
              <w:spacing w:after="0"/>
              <w:contextualSpacing/>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E3C3C">
              <w:rPr>
                <w:rFonts w:asciiTheme="minorHAnsi" w:hAnsiTheme="minorHAnsi" w:cstheme="minorHAnsi"/>
              </w:rPr>
              <w:t>Windows Server</w:t>
            </w:r>
          </w:p>
        </w:tc>
        <w:tc>
          <w:tcPr>
            <w:tcW w:w="729" w:type="pct"/>
          </w:tcPr>
          <w:p w14:paraId="5F6DE735" w14:textId="2C447521" w:rsidR="005625F4" w:rsidRPr="00AE3C3C" w:rsidRDefault="005625F4" w:rsidP="00F045BC">
            <w:pPr>
              <w:autoSpaceDE w:val="0"/>
              <w:autoSpaceDN w:val="0"/>
              <w:spacing w:after="0"/>
              <w:contextualSpacing/>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Mail</w:t>
            </w:r>
            <w:r w:rsidR="008E3CAE">
              <w:rPr>
                <w:rFonts w:asciiTheme="minorHAnsi" w:hAnsiTheme="minorHAnsi" w:cstheme="minorHAnsi"/>
              </w:rPr>
              <w:t>b</w:t>
            </w:r>
            <w:r>
              <w:rPr>
                <w:rFonts w:asciiTheme="minorHAnsi" w:hAnsiTheme="minorHAnsi" w:cstheme="minorHAnsi"/>
              </w:rPr>
              <w:t>ox Provisioning</w:t>
            </w:r>
          </w:p>
        </w:tc>
      </w:tr>
    </w:tbl>
    <w:p w14:paraId="1782CB44" w14:textId="77777777" w:rsidR="005625F4" w:rsidRPr="00AE3C3C" w:rsidRDefault="005625F4" w:rsidP="006E0668"/>
    <w:p w14:paraId="6F9896A4" w14:textId="3751858C" w:rsidR="00F47E82" w:rsidRPr="00B121C1" w:rsidRDefault="0014244A" w:rsidP="00914585">
      <w:pPr>
        <w:pStyle w:val="Heading3"/>
        <w:rPr>
          <w:szCs w:val="18"/>
        </w:rPr>
      </w:pPr>
      <w:bookmarkStart w:id="334" w:name="_Toc38014665"/>
      <w:bookmarkStart w:id="335" w:name="_Toc61521733"/>
      <w:r w:rsidRPr="00B121C1">
        <w:rPr>
          <w:szCs w:val="18"/>
        </w:rPr>
        <w:t>PROD</w:t>
      </w:r>
      <w:r w:rsidRPr="00914585">
        <w:rPr>
          <w:szCs w:val="18"/>
        </w:rPr>
        <w:t xml:space="preserve"> </w:t>
      </w:r>
      <w:r w:rsidR="00F47E82" w:rsidRPr="00B121C1">
        <w:rPr>
          <w:szCs w:val="18"/>
        </w:rPr>
        <w:t>Environment</w:t>
      </w:r>
      <w:bookmarkEnd w:id="334"/>
      <w:bookmarkEnd w:id="335"/>
    </w:p>
    <w:p w14:paraId="4BD7FA54" w14:textId="77777777" w:rsidR="00F47E82" w:rsidRPr="00AE3C3C" w:rsidRDefault="00F47E82" w:rsidP="006E0668">
      <w:pPr>
        <w:keepNext/>
        <w:rPr>
          <w:rFonts w:asciiTheme="minorHAnsi" w:hAnsiTheme="minorHAnsi" w:cstheme="minorHAnsi"/>
        </w:rPr>
      </w:pPr>
      <w:r w:rsidRPr="00AE3C3C">
        <w:rPr>
          <w:rFonts w:asciiTheme="minorHAnsi" w:hAnsiTheme="minorHAnsi" w:cstheme="minorHAnsi"/>
        </w:rPr>
        <w:t>Below table lists all the servers and components for the Production environment.</w:t>
      </w:r>
    </w:p>
    <w:p w14:paraId="37AB3FF5" w14:textId="7F9EF829" w:rsidR="00F47E82" w:rsidRPr="00AE3C3C" w:rsidRDefault="00F47E82" w:rsidP="006E0668">
      <w:pPr>
        <w:pStyle w:val="Caption"/>
        <w:rPr>
          <w:sz w:val="20"/>
          <w:szCs w:val="20"/>
        </w:rPr>
      </w:pPr>
      <w:bookmarkStart w:id="336" w:name="_Ref36812276"/>
      <w:bookmarkStart w:id="337" w:name="_Toc61522096"/>
      <w:r w:rsidRPr="00AE3C3C">
        <w:rPr>
          <w:sz w:val="20"/>
          <w:szCs w:val="20"/>
        </w:rPr>
        <w:t xml:space="preserve">Table </w:t>
      </w:r>
      <w:r w:rsidR="00EB23C8">
        <w:rPr>
          <w:sz w:val="20"/>
          <w:szCs w:val="20"/>
        </w:rPr>
        <w:fldChar w:fldCharType="begin"/>
      </w:r>
      <w:r w:rsidR="00EB23C8">
        <w:rPr>
          <w:sz w:val="20"/>
          <w:szCs w:val="20"/>
        </w:rPr>
        <w:instrText xml:space="preserve"> SEQ Table \* ARABIC </w:instrText>
      </w:r>
      <w:r w:rsidR="00EB23C8">
        <w:rPr>
          <w:sz w:val="20"/>
          <w:szCs w:val="20"/>
        </w:rPr>
        <w:fldChar w:fldCharType="separate"/>
      </w:r>
      <w:r w:rsidR="00C825B7">
        <w:rPr>
          <w:noProof/>
          <w:sz w:val="20"/>
          <w:szCs w:val="20"/>
        </w:rPr>
        <w:t>14</w:t>
      </w:r>
      <w:r w:rsidR="00EB23C8">
        <w:rPr>
          <w:sz w:val="20"/>
          <w:szCs w:val="20"/>
        </w:rPr>
        <w:fldChar w:fldCharType="end"/>
      </w:r>
      <w:r w:rsidRPr="00AE3C3C">
        <w:rPr>
          <w:sz w:val="20"/>
          <w:szCs w:val="20"/>
        </w:rPr>
        <w:t>: Production Environment Server Structure</w:t>
      </w:r>
      <w:bookmarkEnd w:id="336"/>
      <w:bookmarkEnd w:id="337"/>
    </w:p>
    <w:tbl>
      <w:tblPr>
        <w:tblStyle w:val="GridTable4-Accent1"/>
        <w:tblW w:w="5000" w:type="pct"/>
        <w:tblLayout w:type="fixed"/>
        <w:tblLook w:val="04A0" w:firstRow="1" w:lastRow="0" w:firstColumn="1" w:lastColumn="0" w:noHBand="0" w:noVBand="1"/>
      </w:tblPr>
      <w:tblGrid>
        <w:gridCol w:w="1704"/>
        <w:gridCol w:w="1711"/>
        <w:gridCol w:w="1331"/>
        <w:gridCol w:w="1188"/>
        <w:gridCol w:w="990"/>
        <w:gridCol w:w="2156"/>
      </w:tblGrid>
      <w:tr w:rsidR="00E64146" w:rsidRPr="00AE3C3C" w14:paraId="23011655" w14:textId="1032D29D" w:rsidTr="00A2071F">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39" w:type="pct"/>
            <w:noWrap/>
          </w:tcPr>
          <w:p w14:paraId="3FC172DF" w14:textId="77777777" w:rsidR="00C34985" w:rsidRPr="00AE3C3C" w:rsidRDefault="00C34985" w:rsidP="00C34985">
            <w:pPr>
              <w:keepNext/>
              <w:spacing w:after="0"/>
              <w:jc w:val="center"/>
              <w:rPr>
                <w:rFonts w:asciiTheme="minorHAnsi" w:hAnsiTheme="minorHAnsi" w:cstheme="minorHAnsi"/>
                <w:b w:val="0"/>
                <w:bCs w:val="0"/>
              </w:rPr>
            </w:pPr>
            <w:r w:rsidRPr="00AE3C3C">
              <w:rPr>
                <w:rFonts w:asciiTheme="minorHAnsi" w:hAnsiTheme="minorHAnsi" w:cstheme="minorHAnsi"/>
                <w:b w:val="0"/>
                <w:bCs w:val="0"/>
              </w:rPr>
              <w:t>Server Name</w:t>
            </w:r>
          </w:p>
        </w:tc>
        <w:tc>
          <w:tcPr>
            <w:tcW w:w="942" w:type="pct"/>
          </w:tcPr>
          <w:p w14:paraId="7B6098D2" w14:textId="17A90097" w:rsidR="00C34985" w:rsidRPr="00AE3C3C" w:rsidRDefault="00C34985" w:rsidP="00C34985">
            <w:pPr>
              <w:keepNext/>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AE3C3C">
              <w:rPr>
                <w:rFonts w:asciiTheme="minorHAnsi" w:hAnsiTheme="minorHAnsi" w:cstheme="minorHAnsi"/>
                <w:b w:val="0"/>
                <w:bCs w:val="0"/>
              </w:rPr>
              <w:t>IP Address</w:t>
            </w:r>
            <w:r w:rsidR="00E64146">
              <w:rPr>
                <w:rFonts w:asciiTheme="minorHAnsi" w:hAnsiTheme="minorHAnsi" w:cstheme="minorHAnsi"/>
                <w:b w:val="0"/>
                <w:bCs w:val="0"/>
              </w:rPr>
              <w:t xml:space="preserve"> or URL</w:t>
            </w:r>
          </w:p>
        </w:tc>
        <w:tc>
          <w:tcPr>
            <w:tcW w:w="733" w:type="pct"/>
            <w:noWrap/>
          </w:tcPr>
          <w:p w14:paraId="279D2C2F" w14:textId="77777777" w:rsidR="00C34985" w:rsidRPr="00AE3C3C" w:rsidRDefault="00C34985" w:rsidP="00C34985">
            <w:pPr>
              <w:keepNext/>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AE3C3C">
              <w:rPr>
                <w:rFonts w:asciiTheme="minorHAnsi" w:hAnsiTheme="minorHAnsi" w:cstheme="minorHAnsi"/>
                <w:b w:val="0"/>
                <w:bCs w:val="0"/>
              </w:rPr>
              <w:t>Environment</w:t>
            </w:r>
          </w:p>
        </w:tc>
        <w:tc>
          <w:tcPr>
            <w:tcW w:w="654" w:type="pct"/>
            <w:noWrap/>
          </w:tcPr>
          <w:p w14:paraId="53B4DA3E" w14:textId="77777777" w:rsidR="00C34985" w:rsidRPr="00AE3C3C" w:rsidRDefault="00C34985" w:rsidP="00C34985">
            <w:pPr>
              <w:keepNext/>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AE3C3C">
              <w:rPr>
                <w:rFonts w:asciiTheme="minorHAnsi" w:hAnsiTheme="minorHAnsi" w:cstheme="minorHAnsi"/>
                <w:b w:val="0"/>
                <w:bCs w:val="0"/>
              </w:rPr>
              <w:t>Type</w:t>
            </w:r>
          </w:p>
        </w:tc>
        <w:tc>
          <w:tcPr>
            <w:tcW w:w="545" w:type="pct"/>
            <w:noWrap/>
          </w:tcPr>
          <w:p w14:paraId="5C256E30" w14:textId="77777777" w:rsidR="00C34985" w:rsidRPr="00AE3C3C" w:rsidRDefault="00C34985" w:rsidP="00C34985">
            <w:pPr>
              <w:keepNext/>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AE3C3C">
              <w:rPr>
                <w:rFonts w:asciiTheme="minorHAnsi" w:hAnsiTheme="minorHAnsi" w:cstheme="minorHAnsi"/>
                <w:b w:val="0"/>
                <w:bCs w:val="0"/>
              </w:rPr>
              <w:t>OS</w:t>
            </w:r>
          </w:p>
        </w:tc>
        <w:tc>
          <w:tcPr>
            <w:tcW w:w="1187" w:type="pct"/>
          </w:tcPr>
          <w:p w14:paraId="08C67FF2" w14:textId="2A0E2C6A" w:rsidR="00C34985" w:rsidRPr="00AE3C3C" w:rsidRDefault="00C34985" w:rsidP="00C34985">
            <w:pPr>
              <w:keepNext/>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AE3C3C">
              <w:rPr>
                <w:rFonts w:asciiTheme="minorHAnsi" w:hAnsiTheme="minorHAnsi" w:cstheme="minorHAnsi"/>
                <w:b w:val="0"/>
                <w:bCs w:val="0"/>
              </w:rPr>
              <w:t>Function</w:t>
            </w:r>
          </w:p>
        </w:tc>
      </w:tr>
      <w:tr w:rsidR="00E64146" w:rsidRPr="00AE3C3C" w14:paraId="7FACFF8F" w14:textId="42271AA7" w:rsidTr="00A2071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9" w:type="pct"/>
            <w:noWrap/>
          </w:tcPr>
          <w:p w14:paraId="7BC28E1F" w14:textId="10A32B0B" w:rsidR="00C34985" w:rsidRPr="00AE3C3C" w:rsidRDefault="00C34985" w:rsidP="00C34985">
            <w:pPr>
              <w:keepNext/>
              <w:spacing w:after="0"/>
              <w:jc w:val="left"/>
              <w:rPr>
                <w:rFonts w:asciiTheme="minorHAnsi" w:hAnsiTheme="minorHAnsi" w:cstheme="minorHAnsi"/>
              </w:rPr>
            </w:pPr>
            <w:hyperlink r:id="rId19" w:history="1">
              <w:r w:rsidRPr="00F0412C">
                <w:rPr>
                  <w:rFonts w:asciiTheme="minorHAnsi" w:hAnsiTheme="minorHAnsi" w:cstheme="minorHAnsi"/>
                </w:rPr>
                <w:t>Saviynt</w:t>
              </w:r>
            </w:hyperlink>
            <w:r w:rsidRPr="00F0412C">
              <w:rPr>
                <w:rFonts w:asciiTheme="minorHAnsi" w:hAnsiTheme="minorHAnsi" w:cstheme="minorHAnsi"/>
              </w:rPr>
              <w:t xml:space="preserve"> Cloud</w:t>
            </w:r>
          </w:p>
        </w:tc>
        <w:tc>
          <w:tcPr>
            <w:tcW w:w="942" w:type="pct"/>
          </w:tcPr>
          <w:p w14:paraId="71D333E5" w14:textId="42102DF7" w:rsidR="00C34985" w:rsidRPr="00AE3C3C" w:rsidRDefault="009F2C02" w:rsidP="00C34985">
            <w:pPr>
              <w:keepNext/>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9F2C02">
              <w:rPr>
                <w:rFonts w:asciiTheme="minorHAnsi" w:hAnsiTheme="minorHAnsi" w:cstheme="minorHAnsi"/>
              </w:rPr>
              <w:t>https://hormel.ssmcloud.net/ECM</w:t>
            </w:r>
          </w:p>
        </w:tc>
        <w:tc>
          <w:tcPr>
            <w:tcW w:w="733" w:type="pct"/>
            <w:noWrap/>
          </w:tcPr>
          <w:p w14:paraId="569C112A" w14:textId="77777777" w:rsidR="00C34985" w:rsidRPr="00AE3C3C" w:rsidRDefault="00C34985" w:rsidP="00C34985">
            <w:pPr>
              <w:keepNext/>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AE3C3C">
              <w:rPr>
                <w:rFonts w:asciiTheme="minorHAnsi" w:hAnsiTheme="minorHAnsi" w:cstheme="minorHAnsi"/>
              </w:rPr>
              <w:t>Production</w:t>
            </w:r>
          </w:p>
        </w:tc>
        <w:tc>
          <w:tcPr>
            <w:tcW w:w="654" w:type="pct"/>
            <w:noWrap/>
          </w:tcPr>
          <w:p w14:paraId="3C4B6C19" w14:textId="77777777" w:rsidR="00C34985" w:rsidRPr="00AE3C3C" w:rsidRDefault="00C34985" w:rsidP="00C34985">
            <w:pPr>
              <w:keepNext/>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Cloud</w:t>
            </w:r>
          </w:p>
        </w:tc>
        <w:tc>
          <w:tcPr>
            <w:tcW w:w="545" w:type="pct"/>
            <w:noWrap/>
          </w:tcPr>
          <w:p w14:paraId="347ECDE1" w14:textId="77777777" w:rsidR="00C34985" w:rsidRPr="00AE3C3C" w:rsidRDefault="00C34985" w:rsidP="00C34985">
            <w:pPr>
              <w:keepNext/>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c>
          <w:tcPr>
            <w:tcW w:w="1187" w:type="pct"/>
          </w:tcPr>
          <w:p w14:paraId="71364F8B" w14:textId="7CCAA9F5" w:rsidR="00C34985" w:rsidRPr="00AE3C3C" w:rsidRDefault="00C34985" w:rsidP="00C34985">
            <w:pPr>
              <w:keepNext/>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Saviynt DEV Environment</w:t>
            </w:r>
          </w:p>
        </w:tc>
      </w:tr>
      <w:tr w:rsidR="00E64146" w:rsidRPr="00AE3C3C" w14:paraId="38C1B6DE" w14:textId="788210DD" w:rsidTr="00A2071F">
        <w:trPr>
          <w:trHeight w:val="300"/>
        </w:trPr>
        <w:tc>
          <w:tcPr>
            <w:cnfStyle w:val="001000000000" w:firstRow="0" w:lastRow="0" w:firstColumn="1" w:lastColumn="0" w:oddVBand="0" w:evenVBand="0" w:oddHBand="0" w:evenHBand="0" w:firstRowFirstColumn="0" w:firstRowLastColumn="0" w:lastRowFirstColumn="0" w:lastRowLastColumn="0"/>
            <w:tcW w:w="939" w:type="pct"/>
            <w:noWrap/>
          </w:tcPr>
          <w:p w14:paraId="54C5AA44" w14:textId="77777777" w:rsidR="00C34985" w:rsidRPr="00AE3C3C" w:rsidRDefault="00C34985" w:rsidP="00C34985">
            <w:pPr>
              <w:keepNext/>
              <w:spacing w:after="0"/>
              <w:jc w:val="left"/>
              <w:rPr>
                <w:rFonts w:asciiTheme="minorHAnsi" w:hAnsiTheme="minorHAnsi" w:cstheme="minorHAnsi"/>
              </w:rPr>
            </w:pPr>
            <w:r>
              <w:rPr>
                <w:rFonts w:asciiTheme="minorHAnsi" w:hAnsiTheme="minorHAnsi" w:cstheme="minorHAnsi"/>
              </w:rPr>
              <w:t>HCM Server</w:t>
            </w:r>
          </w:p>
        </w:tc>
        <w:tc>
          <w:tcPr>
            <w:tcW w:w="942" w:type="pct"/>
          </w:tcPr>
          <w:p w14:paraId="3E21CCFE" w14:textId="5EB6F912" w:rsidR="00C34985" w:rsidRPr="009F2C02" w:rsidRDefault="009F2C02" w:rsidP="009F2C02">
            <w:pPr>
              <w:keepNext/>
              <w:spacing w:after="0"/>
              <w:jc w:val="left"/>
              <w:cnfStyle w:val="000000000000" w:firstRow="0" w:lastRow="0" w:firstColumn="0" w:lastColumn="0" w:oddVBand="0" w:evenVBand="0" w:oddHBand="0" w:evenHBand="0" w:firstRowFirstColumn="0" w:firstRowLastColumn="0" w:lastRowFirstColumn="0" w:lastRowLastColumn="0"/>
            </w:pPr>
            <w:hyperlink r:id="rId20" w:history="1">
              <w:r w:rsidRPr="009F2C02">
                <w:rPr>
                  <w:rFonts w:asciiTheme="minorHAnsi" w:hAnsiTheme="minorHAnsi" w:cstheme="minorHAnsi"/>
                </w:rPr>
                <w:t xml:space="preserve">https://ekkh.fa.us2.oraclecloud.com/ </w:t>
              </w:r>
            </w:hyperlink>
          </w:p>
        </w:tc>
        <w:tc>
          <w:tcPr>
            <w:tcW w:w="733" w:type="pct"/>
            <w:noWrap/>
          </w:tcPr>
          <w:p w14:paraId="7ABC405A" w14:textId="77777777" w:rsidR="00C34985" w:rsidRPr="00AE3C3C" w:rsidRDefault="00C34985" w:rsidP="00C34985">
            <w:pPr>
              <w:keepNext/>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E3C3C">
              <w:rPr>
                <w:rFonts w:asciiTheme="minorHAnsi" w:hAnsiTheme="minorHAnsi" w:cstheme="minorHAnsi"/>
              </w:rPr>
              <w:t>Production</w:t>
            </w:r>
          </w:p>
        </w:tc>
        <w:tc>
          <w:tcPr>
            <w:tcW w:w="654" w:type="pct"/>
            <w:noWrap/>
          </w:tcPr>
          <w:p w14:paraId="22FDB389" w14:textId="77777777" w:rsidR="00C34985" w:rsidRPr="00AE3C3C" w:rsidRDefault="00C34985" w:rsidP="00C34985">
            <w:pPr>
              <w:keepNext/>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Cloud</w:t>
            </w:r>
          </w:p>
        </w:tc>
        <w:tc>
          <w:tcPr>
            <w:tcW w:w="545" w:type="pct"/>
            <w:noWrap/>
          </w:tcPr>
          <w:p w14:paraId="79DD458A" w14:textId="77777777" w:rsidR="00C34985" w:rsidRPr="00AE3C3C" w:rsidRDefault="00C34985" w:rsidP="00C34985">
            <w:pPr>
              <w:keepNext/>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c>
          <w:tcPr>
            <w:tcW w:w="1187" w:type="pct"/>
          </w:tcPr>
          <w:p w14:paraId="30CDEF63" w14:textId="4A4CF626" w:rsidR="00C34985" w:rsidRPr="00AE3C3C" w:rsidRDefault="00C34985" w:rsidP="00C34985">
            <w:pPr>
              <w:keepNext/>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HCM Server for Trusted Source</w:t>
            </w:r>
          </w:p>
        </w:tc>
      </w:tr>
      <w:tr w:rsidR="00E64146" w:rsidRPr="00AE3C3C" w14:paraId="4637D18C" w14:textId="2F65B85E" w:rsidTr="00A2071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9" w:type="pct"/>
            <w:noWrap/>
          </w:tcPr>
          <w:p w14:paraId="74BDBA6B" w14:textId="77777777" w:rsidR="00C34985" w:rsidRPr="00AE3C3C" w:rsidRDefault="00C34985" w:rsidP="00C34985">
            <w:pPr>
              <w:keepNext/>
              <w:spacing w:after="0"/>
              <w:jc w:val="left"/>
              <w:rPr>
                <w:rFonts w:asciiTheme="minorHAnsi" w:hAnsiTheme="minorHAnsi" w:cstheme="minorHAnsi"/>
              </w:rPr>
            </w:pPr>
            <w:r>
              <w:rPr>
                <w:rFonts w:asciiTheme="minorHAnsi" w:hAnsiTheme="minorHAnsi" w:cstheme="minorHAnsi"/>
              </w:rPr>
              <w:t>Active Directory</w:t>
            </w:r>
          </w:p>
        </w:tc>
        <w:tc>
          <w:tcPr>
            <w:tcW w:w="942" w:type="pct"/>
          </w:tcPr>
          <w:p w14:paraId="4B4C677B" w14:textId="77777777" w:rsidR="00A2071F" w:rsidRDefault="00DD04C9" w:rsidP="00C34985">
            <w:pPr>
              <w:keepNext/>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DD04C9">
              <w:rPr>
                <w:rFonts w:asciiTheme="minorHAnsi" w:hAnsiTheme="minorHAnsi" w:cstheme="minorHAnsi"/>
              </w:rPr>
              <w:t>172.16.40.1</w:t>
            </w:r>
          </w:p>
          <w:p w14:paraId="71C79983" w14:textId="77777777" w:rsidR="00A2071F" w:rsidRDefault="00DD04C9" w:rsidP="00C34985">
            <w:pPr>
              <w:keepNext/>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DD04C9">
              <w:rPr>
                <w:rFonts w:asciiTheme="minorHAnsi" w:hAnsiTheme="minorHAnsi" w:cstheme="minorHAnsi"/>
              </w:rPr>
              <w:t>172.16.40.2</w:t>
            </w:r>
          </w:p>
          <w:p w14:paraId="2A87C1F6" w14:textId="77777777" w:rsidR="00A2071F" w:rsidRDefault="00DD04C9" w:rsidP="00C34985">
            <w:pPr>
              <w:keepNext/>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DD04C9">
              <w:rPr>
                <w:rFonts w:asciiTheme="minorHAnsi" w:hAnsiTheme="minorHAnsi" w:cstheme="minorHAnsi"/>
              </w:rPr>
              <w:t>172.16.32.1</w:t>
            </w:r>
          </w:p>
          <w:p w14:paraId="2DA58A97" w14:textId="1C96F93A" w:rsidR="00C34985" w:rsidRPr="00AE3C3C" w:rsidRDefault="00DD04C9" w:rsidP="00C34985">
            <w:pPr>
              <w:keepNext/>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DD04C9">
              <w:rPr>
                <w:rFonts w:asciiTheme="minorHAnsi" w:hAnsiTheme="minorHAnsi" w:cstheme="minorHAnsi"/>
              </w:rPr>
              <w:t>172.16.56.1</w:t>
            </w:r>
          </w:p>
        </w:tc>
        <w:tc>
          <w:tcPr>
            <w:tcW w:w="733" w:type="pct"/>
            <w:noWrap/>
          </w:tcPr>
          <w:p w14:paraId="3E0535B8" w14:textId="77777777" w:rsidR="00C34985" w:rsidRPr="00AE3C3C" w:rsidRDefault="00C34985" w:rsidP="00C34985">
            <w:pPr>
              <w:keepNext/>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AE3C3C">
              <w:rPr>
                <w:rFonts w:asciiTheme="minorHAnsi" w:hAnsiTheme="minorHAnsi" w:cstheme="minorHAnsi"/>
              </w:rPr>
              <w:t>Production</w:t>
            </w:r>
          </w:p>
        </w:tc>
        <w:tc>
          <w:tcPr>
            <w:tcW w:w="654" w:type="pct"/>
            <w:noWrap/>
          </w:tcPr>
          <w:p w14:paraId="68EA9840" w14:textId="77777777" w:rsidR="00C34985" w:rsidRPr="00AE3C3C" w:rsidRDefault="00C34985" w:rsidP="00C34985">
            <w:pPr>
              <w:keepNext/>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AE3C3C">
              <w:rPr>
                <w:rFonts w:asciiTheme="minorHAnsi" w:hAnsiTheme="minorHAnsi" w:cstheme="minorHAnsi"/>
              </w:rPr>
              <w:t>On-Premise</w:t>
            </w:r>
          </w:p>
        </w:tc>
        <w:tc>
          <w:tcPr>
            <w:tcW w:w="545" w:type="pct"/>
            <w:noWrap/>
          </w:tcPr>
          <w:p w14:paraId="0ADFC93D" w14:textId="7FC4807E" w:rsidR="00C34985" w:rsidRPr="00AE3C3C" w:rsidRDefault="00C34985" w:rsidP="00C34985">
            <w:pPr>
              <w:keepNext/>
              <w:autoSpaceDE w:val="0"/>
              <w:autoSpaceDN w:val="0"/>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Windows Server</w:t>
            </w:r>
          </w:p>
        </w:tc>
        <w:tc>
          <w:tcPr>
            <w:tcW w:w="1187" w:type="pct"/>
          </w:tcPr>
          <w:p w14:paraId="6C5EB660" w14:textId="63CE6DC4" w:rsidR="00C34985" w:rsidRPr="00AE3C3C" w:rsidRDefault="00C34985" w:rsidP="00C34985">
            <w:pPr>
              <w:keepNext/>
              <w:autoSpaceDE w:val="0"/>
              <w:autoSpaceDN w:val="0"/>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Active Directory for Provisioning</w:t>
            </w:r>
          </w:p>
        </w:tc>
      </w:tr>
      <w:tr w:rsidR="009F2C02" w:rsidRPr="00AE3C3C" w14:paraId="770DF8CC" w14:textId="2AC10BC4" w:rsidTr="00A2071F">
        <w:trPr>
          <w:trHeight w:val="300"/>
        </w:trPr>
        <w:tc>
          <w:tcPr>
            <w:cnfStyle w:val="001000000000" w:firstRow="0" w:lastRow="0" w:firstColumn="1" w:lastColumn="0" w:oddVBand="0" w:evenVBand="0" w:oddHBand="0" w:evenHBand="0" w:firstRowFirstColumn="0" w:firstRowLastColumn="0" w:lastRowFirstColumn="0" w:lastRowLastColumn="0"/>
            <w:tcW w:w="939" w:type="pct"/>
            <w:noWrap/>
          </w:tcPr>
          <w:p w14:paraId="18988510" w14:textId="1ECAB1EB" w:rsidR="009F2C02" w:rsidRPr="00AE3C3C" w:rsidRDefault="009F2C02" w:rsidP="009F2C02">
            <w:pPr>
              <w:keepNext/>
              <w:autoSpaceDE w:val="0"/>
              <w:autoSpaceDN w:val="0"/>
              <w:spacing w:after="0"/>
              <w:jc w:val="left"/>
              <w:rPr>
                <w:rFonts w:asciiTheme="minorHAnsi" w:hAnsiTheme="minorHAnsi" w:cstheme="minorHAnsi"/>
              </w:rPr>
            </w:pPr>
            <w:r>
              <w:rPr>
                <w:rFonts w:asciiTheme="minorHAnsi" w:hAnsiTheme="minorHAnsi" w:cstheme="minorHAnsi"/>
              </w:rPr>
              <w:t>Windows Connector Server (used for mailbox provisioning)</w:t>
            </w:r>
          </w:p>
        </w:tc>
        <w:tc>
          <w:tcPr>
            <w:tcW w:w="942" w:type="pct"/>
          </w:tcPr>
          <w:p w14:paraId="2E357946" w14:textId="5885FF09" w:rsidR="009F2C02" w:rsidRPr="00AE3C3C" w:rsidRDefault="009F2C02" w:rsidP="009F2C02">
            <w:pPr>
              <w:keepNext/>
              <w:autoSpaceDE w:val="0"/>
              <w:autoSpaceDN w:val="0"/>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5625F4">
              <w:rPr>
                <w:rFonts w:asciiTheme="minorHAnsi" w:hAnsiTheme="minorHAnsi" w:cstheme="minorHAnsi"/>
              </w:rPr>
              <w:t>172.16.41.62</w:t>
            </w:r>
          </w:p>
        </w:tc>
        <w:tc>
          <w:tcPr>
            <w:tcW w:w="733" w:type="pct"/>
            <w:noWrap/>
          </w:tcPr>
          <w:p w14:paraId="73765D1B" w14:textId="77777777" w:rsidR="009F2C02" w:rsidRPr="00AE3C3C" w:rsidRDefault="009F2C02" w:rsidP="009F2C02">
            <w:pPr>
              <w:keepNext/>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E3C3C">
              <w:rPr>
                <w:rFonts w:asciiTheme="minorHAnsi" w:hAnsiTheme="minorHAnsi" w:cstheme="minorHAnsi"/>
              </w:rPr>
              <w:t>Production</w:t>
            </w:r>
          </w:p>
        </w:tc>
        <w:tc>
          <w:tcPr>
            <w:tcW w:w="654" w:type="pct"/>
            <w:noWrap/>
          </w:tcPr>
          <w:p w14:paraId="1EDEC79A" w14:textId="47A98D0E" w:rsidR="009F2C02" w:rsidRPr="00AE3C3C" w:rsidRDefault="009F2C02" w:rsidP="009F2C02">
            <w:pPr>
              <w:keepNext/>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E3C3C">
              <w:rPr>
                <w:rFonts w:asciiTheme="minorHAnsi" w:hAnsiTheme="minorHAnsi" w:cstheme="minorHAnsi"/>
              </w:rPr>
              <w:t>On-Premise</w:t>
            </w:r>
          </w:p>
        </w:tc>
        <w:tc>
          <w:tcPr>
            <w:tcW w:w="545" w:type="pct"/>
            <w:noWrap/>
          </w:tcPr>
          <w:p w14:paraId="639C1CE9" w14:textId="0C274E62" w:rsidR="009F2C02" w:rsidRPr="00AE3C3C" w:rsidRDefault="009F2C02" w:rsidP="009F2C02">
            <w:pPr>
              <w:keepNext/>
              <w:autoSpaceDE w:val="0"/>
              <w:autoSpaceDN w:val="0"/>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Windows Server 201</w:t>
            </w:r>
            <w:r w:rsidR="00A2071F">
              <w:rPr>
                <w:rFonts w:asciiTheme="minorHAnsi" w:hAnsiTheme="minorHAnsi" w:cstheme="minorHAnsi"/>
              </w:rPr>
              <w:t>9</w:t>
            </w:r>
          </w:p>
        </w:tc>
        <w:tc>
          <w:tcPr>
            <w:tcW w:w="1187" w:type="pct"/>
          </w:tcPr>
          <w:p w14:paraId="4AED156D" w14:textId="2DC7D624" w:rsidR="009F2C02" w:rsidRPr="00AE3C3C" w:rsidRDefault="007F1BFD" w:rsidP="009F2C02">
            <w:pPr>
              <w:keepNext/>
              <w:autoSpaceDE w:val="0"/>
              <w:autoSpaceDN w:val="0"/>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Mailbox</w:t>
            </w:r>
            <w:r w:rsidR="009F2C02">
              <w:rPr>
                <w:rFonts w:asciiTheme="minorHAnsi" w:hAnsiTheme="minorHAnsi" w:cstheme="minorHAnsi"/>
              </w:rPr>
              <w:t xml:space="preserve"> Provisioning</w:t>
            </w:r>
          </w:p>
        </w:tc>
      </w:tr>
    </w:tbl>
    <w:p w14:paraId="6E0EA85C" w14:textId="77777777" w:rsidR="00F47E82" w:rsidRPr="00AE3C3C" w:rsidRDefault="00F47E82" w:rsidP="006E0668"/>
    <w:p w14:paraId="435DD42C" w14:textId="21AF089F" w:rsidR="00F47E82" w:rsidRDefault="00F47E82" w:rsidP="00B61CF8">
      <w:pPr>
        <w:pStyle w:val="Heading2"/>
      </w:pPr>
      <w:bookmarkStart w:id="338" w:name="_Toc38014666"/>
      <w:bookmarkStart w:id="339" w:name="_Toc61521734"/>
      <w:r w:rsidRPr="00AE3C3C">
        <w:t>Disaster Recovery</w:t>
      </w:r>
      <w:bookmarkEnd w:id="338"/>
      <w:bookmarkEnd w:id="339"/>
    </w:p>
    <w:p w14:paraId="52EA79A7" w14:textId="5C572ECB" w:rsidR="00E64146" w:rsidRPr="00E64146" w:rsidRDefault="00E64146" w:rsidP="00B121C1">
      <w:r w:rsidRPr="00E64146">
        <w:t>Disaster recovery (DR) is an area of security planning that aims to protect an organization from the effects of significant negative events. Having a disaster recovery strategy in place enables an organization to maintain or quickly resume mission-critical functions following a disruption.</w:t>
      </w:r>
    </w:p>
    <w:p w14:paraId="01A1747B" w14:textId="77777777" w:rsidR="00F47E82" w:rsidRPr="00B121C1" w:rsidRDefault="00F47E82" w:rsidP="00914585">
      <w:pPr>
        <w:pStyle w:val="Heading3"/>
        <w:rPr>
          <w:szCs w:val="18"/>
        </w:rPr>
      </w:pPr>
      <w:bookmarkStart w:id="340" w:name="_Toc61521735"/>
      <w:r w:rsidRPr="00914585">
        <w:rPr>
          <w:szCs w:val="18"/>
        </w:rPr>
        <w:t>DR Terminology</w:t>
      </w:r>
      <w:bookmarkEnd w:id="340"/>
    </w:p>
    <w:p w14:paraId="29FE33A7" w14:textId="77777777" w:rsidR="00F47E82" w:rsidRDefault="00F47E82" w:rsidP="00207D43">
      <w:pPr>
        <w:pStyle w:val="ListParagraph"/>
        <w:numPr>
          <w:ilvl w:val="0"/>
          <w:numId w:val="66"/>
        </w:numPr>
      </w:pPr>
      <w:r w:rsidRPr="00C73DE8">
        <w:t>Recovery Time Objective (RTO):  Once an outage/disruption occurs, this is the acceptable time frame within which an asset or business process needs to be recovered/restored in accordance to the set SLA levels.</w:t>
      </w:r>
    </w:p>
    <w:p w14:paraId="18106484" w14:textId="77777777" w:rsidR="00F47E82" w:rsidRDefault="00F47E82" w:rsidP="00207D43">
      <w:pPr>
        <w:pStyle w:val="ListParagraph"/>
        <w:numPr>
          <w:ilvl w:val="0"/>
          <w:numId w:val="66"/>
        </w:numPr>
      </w:pPr>
      <w:r w:rsidRPr="00C73DE8">
        <w:t>Recovery Point Objective (RPO):  This refers to the point in time in the past to which the system will need to recover once an outage/disruption has occurred.</w:t>
      </w:r>
    </w:p>
    <w:p w14:paraId="47ECC893" w14:textId="77777777" w:rsidR="00F47E82" w:rsidRDefault="00F47E82" w:rsidP="00207D43">
      <w:pPr>
        <w:pStyle w:val="ListParagraph"/>
        <w:numPr>
          <w:ilvl w:val="0"/>
          <w:numId w:val="66"/>
        </w:numPr>
      </w:pPr>
      <w:r w:rsidRPr="00C73DE8">
        <w:t>The RPO is the point to which we will have all data up to that point recovered. The gap between the disaster and the RPO will likely be lost as a result of the disaster.</w:t>
      </w:r>
    </w:p>
    <w:p w14:paraId="61D77C77" w14:textId="77777777" w:rsidR="00F47E82" w:rsidRDefault="00F47E82" w:rsidP="00207D43">
      <w:pPr>
        <w:pStyle w:val="ListParagraph"/>
        <w:numPr>
          <w:ilvl w:val="0"/>
          <w:numId w:val="66"/>
        </w:numPr>
      </w:pPr>
      <w:r w:rsidRPr="00C73DE8">
        <w:t>On the timeline, RTO is the point at which the system will be back up and running. The gap between the disaster and the RTO is the timeframe for which the app will be down and non-functioning.</w:t>
      </w:r>
    </w:p>
    <w:p w14:paraId="22CEC749" w14:textId="77777777" w:rsidR="00F47E82" w:rsidRPr="00914585" w:rsidRDefault="00F47E82" w:rsidP="00914585">
      <w:pPr>
        <w:pStyle w:val="Heading3"/>
        <w:rPr>
          <w:szCs w:val="18"/>
        </w:rPr>
      </w:pPr>
      <w:bookmarkStart w:id="341" w:name="_Toc61521736"/>
      <w:r w:rsidRPr="00914585">
        <w:rPr>
          <w:szCs w:val="18"/>
        </w:rPr>
        <w:t>High-Level Backup and Archival Strategy</w:t>
      </w:r>
      <w:bookmarkEnd w:id="341"/>
    </w:p>
    <w:p w14:paraId="5B65B194" w14:textId="6A54936F" w:rsidR="001E2BBF" w:rsidRDefault="001E2BBF" w:rsidP="006E0668">
      <w:pPr>
        <w:pStyle w:val="Caption"/>
      </w:pPr>
      <w:bookmarkStart w:id="342" w:name="_Toc61522097"/>
      <w:r>
        <w:t xml:space="preserve">Table </w:t>
      </w:r>
      <w:r w:rsidR="00BC222A">
        <w:fldChar w:fldCharType="begin"/>
      </w:r>
      <w:r w:rsidR="00BC222A">
        <w:instrText xml:space="preserve"> SEQ Table \* ARABIC </w:instrText>
      </w:r>
      <w:r w:rsidR="00BC222A">
        <w:fldChar w:fldCharType="separate"/>
      </w:r>
      <w:r w:rsidR="00C825B7">
        <w:rPr>
          <w:noProof/>
        </w:rPr>
        <w:t>15</w:t>
      </w:r>
      <w:r w:rsidR="00BC222A">
        <w:rPr>
          <w:noProof/>
        </w:rPr>
        <w:fldChar w:fldCharType="end"/>
      </w:r>
      <w:r>
        <w:t xml:space="preserve"> : DR Terminology</w:t>
      </w:r>
      <w:bookmarkEnd w:id="342"/>
    </w:p>
    <w:tbl>
      <w:tblPr>
        <w:tblStyle w:val="GridTable4-Accent1"/>
        <w:tblW w:w="9355" w:type="dxa"/>
        <w:tblLook w:val="04A0" w:firstRow="1" w:lastRow="0" w:firstColumn="1" w:lastColumn="0" w:noHBand="0" w:noVBand="1"/>
      </w:tblPr>
      <w:tblGrid>
        <w:gridCol w:w="1629"/>
        <w:gridCol w:w="1966"/>
        <w:gridCol w:w="1439"/>
        <w:gridCol w:w="4321"/>
      </w:tblGrid>
      <w:tr w:rsidR="00F47E82" w14:paraId="397BD64A" w14:textId="77777777" w:rsidTr="00B121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9" w:type="dxa"/>
          </w:tcPr>
          <w:p w14:paraId="71BFFE21" w14:textId="77777777" w:rsidR="00F47E82" w:rsidRPr="00C73DE8" w:rsidRDefault="00F47E82" w:rsidP="00905623">
            <w:pPr>
              <w:jc w:val="center"/>
              <w:rPr>
                <w:b w:val="0"/>
              </w:rPr>
            </w:pPr>
            <w:r w:rsidRPr="00C73DE8">
              <w:rPr>
                <w:rFonts w:eastAsia="Calibri"/>
                <w:b w:val="0"/>
                <w:szCs w:val="22"/>
              </w:rPr>
              <w:t>Data</w:t>
            </w:r>
          </w:p>
        </w:tc>
        <w:tc>
          <w:tcPr>
            <w:tcW w:w="1966" w:type="dxa"/>
          </w:tcPr>
          <w:p w14:paraId="6D85242F" w14:textId="77777777" w:rsidR="00F47E82" w:rsidRDefault="00F47E82" w:rsidP="00905623">
            <w:pPr>
              <w:jc w:val="center"/>
              <w:cnfStyle w:val="100000000000" w:firstRow="1" w:lastRow="0" w:firstColumn="0" w:lastColumn="0" w:oddVBand="0" w:evenVBand="0" w:oddHBand="0" w:evenHBand="0" w:firstRowFirstColumn="0" w:firstRowLastColumn="0" w:lastRowFirstColumn="0" w:lastRowLastColumn="0"/>
            </w:pPr>
            <w:r w:rsidRPr="00C73DE8">
              <w:rPr>
                <w:rFonts w:eastAsia="Calibri"/>
                <w:b w:val="0"/>
                <w:szCs w:val="22"/>
              </w:rPr>
              <w:t>Storage</w:t>
            </w:r>
          </w:p>
        </w:tc>
        <w:tc>
          <w:tcPr>
            <w:tcW w:w="1439" w:type="dxa"/>
          </w:tcPr>
          <w:p w14:paraId="27CA0401" w14:textId="77777777" w:rsidR="00F47E82" w:rsidRDefault="00F47E82" w:rsidP="00905623">
            <w:pPr>
              <w:jc w:val="center"/>
              <w:cnfStyle w:val="100000000000" w:firstRow="1" w:lastRow="0" w:firstColumn="0" w:lastColumn="0" w:oddVBand="0" w:evenVBand="0" w:oddHBand="0" w:evenHBand="0" w:firstRowFirstColumn="0" w:firstRowLastColumn="0" w:lastRowFirstColumn="0" w:lastRowLastColumn="0"/>
            </w:pPr>
            <w:r w:rsidRPr="00C73DE8">
              <w:rPr>
                <w:rFonts w:eastAsia="Calibri"/>
                <w:b w:val="0"/>
                <w:szCs w:val="22"/>
              </w:rPr>
              <w:t>Technology</w:t>
            </w:r>
          </w:p>
        </w:tc>
        <w:tc>
          <w:tcPr>
            <w:tcW w:w="4321" w:type="dxa"/>
          </w:tcPr>
          <w:p w14:paraId="0C08679E" w14:textId="77777777" w:rsidR="00F47E82" w:rsidRDefault="00F47E82" w:rsidP="00905623">
            <w:pPr>
              <w:jc w:val="center"/>
              <w:cnfStyle w:val="100000000000" w:firstRow="1" w:lastRow="0" w:firstColumn="0" w:lastColumn="0" w:oddVBand="0" w:evenVBand="0" w:oddHBand="0" w:evenHBand="0" w:firstRowFirstColumn="0" w:firstRowLastColumn="0" w:lastRowFirstColumn="0" w:lastRowLastColumn="0"/>
            </w:pPr>
            <w:r w:rsidRPr="00C73DE8">
              <w:rPr>
                <w:rFonts w:eastAsia="Calibri"/>
                <w:b w:val="0"/>
                <w:szCs w:val="22"/>
              </w:rPr>
              <w:t>Typical Retention Period</w:t>
            </w:r>
          </w:p>
        </w:tc>
      </w:tr>
      <w:tr w:rsidR="00F47E82" w14:paraId="3C31D628" w14:textId="77777777" w:rsidTr="00B12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9" w:type="dxa"/>
          </w:tcPr>
          <w:p w14:paraId="5ED8B012" w14:textId="77777777" w:rsidR="00F47E82" w:rsidRDefault="00F47E82" w:rsidP="00905623">
            <w:r w:rsidRPr="00880327">
              <w:t>Logs Backup</w:t>
            </w:r>
          </w:p>
        </w:tc>
        <w:tc>
          <w:tcPr>
            <w:tcW w:w="1966" w:type="dxa"/>
          </w:tcPr>
          <w:p w14:paraId="39E77E8D" w14:textId="77777777" w:rsidR="00F47E82" w:rsidRDefault="00F47E82" w:rsidP="00E73901">
            <w:pPr>
              <w:jc w:val="left"/>
              <w:cnfStyle w:val="000000100000" w:firstRow="0" w:lastRow="0" w:firstColumn="0" w:lastColumn="0" w:oddVBand="0" w:evenVBand="0" w:oddHBand="1" w:evenHBand="0" w:firstRowFirstColumn="0" w:firstRowLastColumn="0" w:lastRowFirstColumn="0" w:lastRowLastColumn="0"/>
            </w:pPr>
            <w:r w:rsidRPr="00880327">
              <w:t>Application Server logs and Tomcat logs</w:t>
            </w:r>
          </w:p>
        </w:tc>
        <w:tc>
          <w:tcPr>
            <w:tcW w:w="1439" w:type="dxa"/>
          </w:tcPr>
          <w:p w14:paraId="00EEC32A" w14:textId="0078A337" w:rsidR="00F47E82" w:rsidRDefault="00E73901" w:rsidP="00E73901">
            <w:pPr>
              <w:jc w:val="left"/>
              <w:cnfStyle w:val="000000100000" w:firstRow="0" w:lastRow="0" w:firstColumn="0" w:lastColumn="0" w:oddVBand="0" w:evenVBand="0" w:oddHBand="1" w:evenHBand="0" w:firstRowFirstColumn="0" w:firstRowLastColumn="0" w:lastRowFirstColumn="0" w:lastRowLastColumn="0"/>
            </w:pPr>
            <w:r>
              <w:t>Azure</w:t>
            </w:r>
          </w:p>
        </w:tc>
        <w:tc>
          <w:tcPr>
            <w:tcW w:w="4321" w:type="dxa"/>
          </w:tcPr>
          <w:p w14:paraId="62C1D0DD" w14:textId="726309DB" w:rsidR="00F47E82" w:rsidRDefault="00F47E82" w:rsidP="00E73901">
            <w:pPr>
              <w:jc w:val="left"/>
              <w:cnfStyle w:val="000000100000" w:firstRow="0" w:lastRow="0" w:firstColumn="0" w:lastColumn="0" w:oddVBand="0" w:evenVBand="0" w:oddHBand="1" w:evenHBand="0" w:firstRowFirstColumn="0" w:firstRowLastColumn="0" w:lastRowFirstColumn="0" w:lastRowLastColumn="0"/>
            </w:pPr>
            <w:r w:rsidRPr="00880327">
              <w:t xml:space="preserve">Saviynt policy is to maintain logs for active viewing in </w:t>
            </w:r>
            <w:r w:rsidR="00E73901">
              <w:t xml:space="preserve">Azure </w:t>
            </w:r>
            <w:r w:rsidRPr="00880327">
              <w:t>instance.</w:t>
            </w:r>
          </w:p>
          <w:p w14:paraId="40768760" w14:textId="5B7DB9B7" w:rsidR="00F47E82" w:rsidRDefault="00F47E82" w:rsidP="00E73901">
            <w:pPr>
              <w:jc w:val="left"/>
              <w:cnfStyle w:val="000000100000" w:firstRow="0" w:lastRow="0" w:firstColumn="0" w:lastColumn="0" w:oddVBand="0" w:evenVBand="0" w:oddHBand="1" w:evenHBand="0" w:firstRowFirstColumn="0" w:firstRowLastColumn="0" w:lastRowFirstColumn="0" w:lastRowLastColumn="0"/>
            </w:pPr>
            <w:r w:rsidRPr="00232258">
              <w:t xml:space="preserve">Application Logs will be maintained on </w:t>
            </w:r>
            <w:r w:rsidR="00E73901">
              <w:t xml:space="preserve">Azure </w:t>
            </w:r>
            <w:r w:rsidRPr="00232258">
              <w:t>instance or a centralized logging server as per requirement.</w:t>
            </w:r>
          </w:p>
          <w:p w14:paraId="1E34520E" w14:textId="6F9AC818" w:rsidR="00F47E82" w:rsidRPr="00507FC9" w:rsidRDefault="00F47E82" w:rsidP="00C503FB">
            <w:pPr>
              <w:pStyle w:val="ListParagraph"/>
              <w:numPr>
                <w:ilvl w:val="0"/>
                <w:numId w:val="2"/>
              </w:numPr>
              <w:cnfStyle w:val="000000100000" w:firstRow="0" w:lastRow="0" w:firstColumn="0" w:lastColumn="0" w:oddVBand="0" w:evenVBand="0" w:oddHBand="1" w:evenHBand="0" w:firstRowFirstColumn="0" w:firstRowLastColumn="0" w:lastRowFirstColumn="0" w:lastRowLastColumn="0"/>
            </w:pPr>
            <w:r w:rsidRPr="00507FC9">
              <w:t xml:space="preserve">Logs up-to last 1 week will be persisted on </w:t>
            </w:r>
            <w:r w:rsidR="00E73901">
              <w:t>Azure</w:t>
            </w:r>
            <w:r w:rsidRPr="00507FC9">
              <w:t xml:space="preserve"> instance or (Centralized Logging Server).</w:t>
            </w:r>
          </w:p>
          <w:p w14:paraId="2C510B78" w14:textId="73D34D30" w:rsidR="00F47E82" w:rsidRDefault="00F47E82" w:rsidP="00B121C1">
            <w:pPr>
              <w:pStyle w:val="ListParagraph"/>
              <w:numPr>
                <w:ilvl w:val="0"/>
                <w:numId w:val="2"/>
              </w:numPr>
              <w:cnfStyle w:val="000000100000" w:firstRow="0" w:lastRow="0" w:firstColumn="0" w:lastColumn="0" w:oddVBand="0" w:evenVBand="0" w:oddHBand="1" w:evenHBand="0" w:firstRowFirstColumn="0" w:firstRowLastColumn="0" w:lastRowFirstColumn="0" w:lastRowLastColumn="0"/>
            </w:pPr>
            <w:r w:rsidRPr="00507FC9">
              <w:t>Logs which are older than 1 week will be purged.</w:t>
            </w:r>
          </w:p>
        </w:tc>
      </w:tr>
      <w:tr w:rsidR="00F47E82" w14:paraId="6AC9B4F1" w14:textId="77777777" w:rsidTr="00B121C1">
        <w:tc>
          <w:tcPr>
            <w:cnfStyle w:val="001000000000" w:firstRow="0" w:lastRow="0" w:firstColumn="1" w:lastColumn="0" w:oddVBand="0" w:evenVBand="0" w:oddHBand="0" w:evenHBand="0" w:firstRowFirstColumn="0" w:firstRowLastColumn="0" w:lastRowFirstColumn="0" w:lastRowLastColumn="0"/>
            <w:tcW w:w="1629" w:type="dxa"/>
          </w:tcPr>
          <w:p w14:paraId="5EF19505" w14:textId="77777777" w:rsidR="00F47E82" w:rsidRDefault="00F47E82" w:rsidP="00905623">
            <w:r w:rsidRPr="00AD334D">
              <w:t>Data Backup</w:t>
            </w:r>
          </w:p>
        </w:tc>
        <w:tc>
          <w:tcPr>
            <w:tcW w:w="1966" w:type="dxa"/>
          </w:tcPr>
          <w:p w14:paraId="74EECE82" w14:textId="52653FA3" w:rsidR="00F47E82" w:rsidRDefault="00F47E82" w:rsidP="00E73901">
            <w:pPr>
              <w:jc w:val="left"/>
              <w:cnfStyle w:val="000000000000" w:firstRow="0" w:lastRow="0" w:firstColumn="0" w:lastColumn="0" w:oddVBand="0" w:evenVBand="0" w:oddHBand="0" w:evenHBand="0" w:firstRowFirstColumn="0" w:firstRowLastColumn="0" w:lastRowFirstColumn="0" w:lastRowLastColumn="0"/>
            </w:pPr>
            <w:r w:rsidRPr="00AD334D">
              <w:t xml:space="preserve">Snapshot of RDS instance </w:t>
            </w:r>
            <w:r w:rsidR="00E64146">
              <w:t>v</w:t>
            </w:r>
            <w:r w:rsidRPr="00AD334D">
              <w:t>olumes</w:t>
            </w:r>
          </w:p>
        </w:tc>
        <w:tc>
          <w:tcPr>
            <w:tcW w:w="1439" w:type="dxa"/>
          </w:tcPr>
          <w:p w14:paraId="08754E6F" w14:textId="1FF1B6C6" w:rsidR="00F47E82" w:rsidRDefault="00E73901" w:rsidP="00E73901">
            <w:pPr>
              <w:jc w:val="left"/>
              <w:cnfStyle w:val="000000000000" w:firstRow="0" w:lastRow="0" w:firstColumn="0" w:lastColumn="0" w:oddVBand="0" w:evenVBand="0" w:oddHBand="0" w:evenHBand="0" w:firstRowFirstColumn="0" w:firstRowLastColumn="0" w:lastRowFirstColumn="0" w:lastRowLastColumn="0"/>
            </w:pPr>
            <w:r>
              <w:t>Azure</w:t>
            </w:r>
          </w:p>
        </w:tc>
        <w:tc>
          <w:tcPr>
            <w:tcW w:w="4321" w:type="dxa"/>
          </w:tcPr>
          <w:p w14:paraId="00CC3254" w14:textId="77777777" w:rsidR="008D3D9C" w:rsidRDefault="00F47E82" w:rsidP="00E73901">
            <w:pPr>
              <w:jc w:val="left"/>
              <w:cnfStyle w:val="000000000000" w:firstRow="0" w:lastRow="0" w:firstColumn="0" w:lastColumn="0" w:oddVBand="0" w:evenVBand="0" w:oddHBand="0" w:evenHBand="0" w:firstRowFirstColumn="0" w:firstRowLastColumn="0" w:lastRowFirstColumn="0" w:lastRowLastColumn="0"/>
            </w:pPr>
            <w:r w:rsidRPr="00AD334D">
              <w:t>As per our backup policy, Saviynt stores snapshot of RDS instances.</w:t>
            </w:r>
          </w:p>
          <w:p w14:paraId="59FFF8BF" w14:textId="24A2416C" w:rsidR="008D3D9C" w:rsidRDefault="00F47E82" w:rsidP="00E73901">
            <w:pPr>
              <w:jc w:val="left"/>
              <w:cnfStyle w:val="000000000000" w:firstRow="0" w:lastRow="0" w:firstColumn="0" w:lastColumn="0" w:oddVBand="0" w:evenVBand="0" w:oddHBand="0" w:evenHBand="0" w:firstRowFirstColumn="0" w:firstRowLastColumn="0" w:lastRowFirstColumn="0" w:lastRowLastColumn="0"/>
            </w:pPr>
            <w:r w:rsidRPr="00AD334D">
              <w:t xml:space="preserve">The frequency of snapshots is </w:t>
            </w:r>
            <w:r w:rsidR="000615C9" w:rsidRPr="00B121C1">
              <w:t>1 back-up per day at 10:00 AM UTC</w:t>
            </w:r>
            <w:r w:rsidRPr="00AD334D">
              <w:t>.</w:t>
            </w:r>
          </w:p>
          <w:p w14:paraId="174EBFE2" w14:textId="3FE89DF1" w:rsidR="00F47E82" w:rsidRDefault="00F47E82" w:rsidP="00B121C1">
            <w:pPr>
              <w:spacing w:after="0"/>
              <w:jc w:val="left"/>
              <w:cnfStyle w:val="000000000000" w:firstRow="0" w:lastRow="0" w:firstColumn="0" w:lastColumn="0" w:oddVBand="0" w:evenVBand="0" w:oddHBand="0" w:evenHBand="0" w:firstRowFirstColumn="0" w:firstRowLastColumn="0" w:lastRowFirstColumn="0" w:lastRowLastColumn="0"/>
            </w:pPr>
            <w:r w:rsidRPr="00AD334D">
              <w:t xml:space="preserve"> The retention policy for RDS as below:</w:t>
            </w:r>
          </w:p>
          <w:p w14:paraId="4324067C" w14:textId="77777777" w:rsidR="00F47E82" w:rsidRDefault="00F47E82" w:rsidP="00207D43">
            <w:pPr>
              <w:pStyle w:val="ListParagraph"/>
              <w:numPr>
                <w:ilvl w:val="0"/>
                <w:numId w:val="63"/>
              </w:numPr>
              <w:cnfStyle w:val="000000000000" w:firstRow="0" w:lastRow="0" w:firstColumn="0" w:lastColumn="0" w:oddVBand="0" w:evenVBand="0" w:oddHBand="0" w:evenHBand="0" w:firstRowFirstColumn="0" w:firstRowLastColumn="0" w:lastRowFirstColumn="0" w:lastRowLastColumn="0"/>
            </w:pPr>
            <w:r w:rsidRPr="00AD334D">
              <w:t>Retention Period for Prod: 30 days</w:t>
            </w:r>
          </w:p>
          <w:p w14:paraId="5819A487" w14:textId="77777777" w:rsidR="00F47E82" w:rsidRPr="00AD334D" w:rsidRDefault="00F47E82" w:rsidP="00207D43">
            <w:pPr>
              <w:pStyle w:val="ListParagraph"/>
              <w:numPr>
                <w:ilvl w:val="0"/>
                <w:numId w:val="63"/>
              </w:numPr>
              <w:cnfStyle w:val="000000000000" w:firstRow="0" w:lastRow="0" w:firstColumn="0" w:lastColumn="0" w:oddVBand="0" w:evenVBand="0" w:oddHBand="0" w:evenHBand="0" w:firstRowFirstColumn="0" w:firstRowLastColumn="0" w:lastRowFirstColumn="0" w:lastRowLastColumn="0"/>
            </w:pPr>
            <w:r w:rsidRPr="00AD334D">
              <w:t>Retention Period for Non-Prod: 7 days</w:t>
            </w:r>
          </w:p>
        </w:tc>
      </w:tr>
    </w:tbl>
    <w:p w14:paraId="572F82F3" w14:textId="6CD7C5DF" w:rsidR="00EC3873" w:rsidRDefault="00EC3873" w:rsidP="006E0668">
      <w:r>
        <w:br w:type="page"/>
      </w:r>
    </w:p>
    <w:p w14:paraId="49E0A694" w14:textId="628FCD85" w:rsidR="001559E5" w:rsidRPr="00AE3C3C" w:rsidRDefault="00251F25" w:rsidP="006E0668">
      <w:pPr>
        <w:pStyle w:val="Heading1"/>
        <w:ind w:left="0"/>
      </w:pPr>
      <w:bookmarkStart w:id="343" w:name="_Toc48062018"/>
      <w:bookmarkStart w:id="344" w:name="_Toc48062883"/>
      <w:bookmarkStart w:id="345" w:name="_Toc48066495"/>
      <w:bookmarkStart w:id="346" w:name="_Toc37428129"/>
      <w:bookmarkStart w:id="347" w:name="_Toc37853684"/>
      <w:bookmarkStart w:id="348" w:name="_Toc37854224"/>
      <w:bookmarkStart w:id="349" w:name="_Toc37854767"/>
      <w:bookmarkStart w:id="350" w:name="_Toc37855313"/>
      <w:bookmarkStart w:id="351" w:name="_Toc37428130"/>
      <w:bookmarkStart w:id="352" w:name="_Toc37853685"/>
      <w:bookmarkStart w:id="353" w:name="_Toc37854225"/>
      <w:bookmarkStart w:id="354" w:name="_Toc37854768"/>
      <w:bookmarkStart w:id="355" w:name="_Toc37855314"/>
      <w:bookmarkStart w:id="356" w:name="_Toc61521737"/>
      <w:bookmarkStart w:id="357" w:name="_Toc15406120"/>
      <w:bookmarkEnd w:id="56"/>
      <w:bookmarkEnd w:id="295"/>
      <w:bookmarkEnd w:id="343"/>
      <w:bookmarkEnd w:id="344"/>
      <w:bookmarkEnd w:id="345"/>
      <w:bookmarkEnd w:id="346"/>
      <w:bookmarkEnd w:id="347"/>
      <w:bookmarkEnd w:id="348"/>
      <w:bookmarkEnd w:id="349"/>
      <w:bookmarkEnd w:id="350"/>
      <w:bookmarkEnd w:id="351"/>
      <w:bookmarkEnd w:id="352"/>
      <w:bookmarkEnd w:id="353"/>
      <w:bookmarkEnd w:id="354"/>
      <w:bookmarkEnd w:id="355"/>
      <w:r w:rsidRPr="00AE3C3C">
        <w:t xml:space="preserve">Server Lifecycle </w:t>
      </w:r>
      <w:r w:rsidR="001559E5" w:rsidRPr="00AE3C3C">
        <w:t>Support</w:t>
      </w:r>
      <w:bookmarkEnd w:id="356"/>
    </w:p>
    <w:p w14:paraId="4A6353E2" w14:textId="7FB493CA" w:rsidR="001559E5" w:rsidRPr="00AE3C3C" w:rsidRDefault="001559E5">
      <w:pPr>
        <w:pStyle w:val="H2Normal"/>
        <w:ind w:left="0"/>
        <w:rPr>
          <w:rFonts w:eastAsia="Times New Roman"/>
          <w:sz w:val="20"/>
          <w:szCs w:val="20"/>
          <w:lang w:val="en-GB"/>
        </w:rPr>
      </w:pPr>
      <w:r w:rsidRPr="00AE3C3C">
        <w:rPr>
          <w:rFonts w:eastAsia="Times New Roman"/>
          <w:sz w:val="20"/>
          <w:szCs w:val="20"/>
          <w:lang w:val="en-GB"/>
        </w:rPr>
        <w:t xml:space="preserve">This section provides the details about starting and stopping various processes that are part of </w:t>
      </w:r>
      <w:r w:rsidR="00FA461B">
        <w:rPr>
          <w:rFonts w:eastAsia="Times New Roman"/>
          <w:sz w:val="20"/>
          <w:szCs w:val="20"/>
          <w:lang w:val="en-GB"/>
        </w:rPr>
        <w:t>Saviynt</w:t>
      </w:r>
      <w:r w:rsidRPr="00AE3C3C">
        <w:rPr>
          <w:rFonts w:eastAsia="Times New Roman"/>
          <w:sz w:val="20"/>
          <w:szCs w:val="20"/>
          <w:lang w:val="en-GB"/>
        </w:rPr>
        <w:t>.</w:t>
      </w:r>
    </w:p>
    <w:p w14:paraId="5F95CFF4" w14:textId="30C116F5" w:rsidR="001559E5" w:rsidRDefault="001559E5" w:rsidP="006E0668">
      <w:pPr>
        <w:pStyle w:val="3Normal"/>
        <w:ind w:left="0"/>
        <w:rPr>
          <w:rFonts w:eastAsia="Times New Roman"/>
          <w:sz w:val="20"/>
          <w:szCs w:val="20"/>
          <w:lang w:val="en-GB"/>
        </w:rPr>
      </w:pPr>
      <w:r w:rsidRPr="00AE3C3C">
        <w:rPr>
          <w:rFonts w:eastAsia="Times New Roman"/>
          <w:b/>
          <w:sz w:val="20"/>
          <w:szCs w:val="20"/>
          <w:lang w:val="en-GB"/>
        </w:rPr>
        <w:t>Note</w:t>
      </w:r>
      <w:r w:rsidRPr="00AE3C3C">
        <w:rPr>
          <w:rFonts w:eastAsia="Times New Roman"/>
          <w:sz w:val="20"/>
          <w:szCs w:val="20"/>
          <w:lang w:val="en-GB"/>
        </w:rPr>
        <w:t xml:space="preserve">: The </w:t>
      </w:r>
      <w:r w:rsidR="00FA461B">
        <w:rPr>
          <w:rFonts w:eastAsia="Times New Roman"/>
          <w:sz w:val="20"/>
          <w:szCs w:val="20"/>
          <w:lang w:val="en-GB"/>
        </w:rPr>
        <w:t>machines</w:t>
      </w:r>
      <w:r w:rsidR="00FA461B" w:rsidRPr="00AE3C3C">
        <w:rPr>
          <w:rFonts w:eastAsia="Times New Roman"/>
          <w:sz w:val="20"/>
          <w:szCs w:val="20"/>
          <w:lang w:val="en-GB"/>
        </w:rPr>
        <w:t xml:space="preserve"> </w:t>
      </w:r>
      <w:r w:rsidRPr="00AE3C3C">
        <w:rPr>
          <w:rFonts w:eastAsia="Times New Roman"/>
          <w:sz w:val="20"/>
          <w:szCs w:val="20"/>
          <w:lang w:val="en-GB"/>
        </w:rPr>
        <w:t>ha</w:t>
      </w:r>
      <w:r w:rsidR="00FA461B">
        <w:rPr>
          <w:rFonts w:eastAsia="Times New Roman"/>
          <w:sz w:val="20"/>
          <w:szCs w:val="20"/>
          <w:lang w:val="en-GB"/>
        </w:rPr>
        <w:t>ve</w:t>
      </w:r>
      <w:r w:rsidRPr="00AE3C3C">
        <w:rPr>
          <w:rFonts w:eastAsia="Times New Roman"/>
          <w:sz w:val="20"/>
          <w:szCs w:val="20"/>
          <w:lang w:val="en-GB"/>
        </w:rPr>
        <w:t xml:space="preserve"> been setup to automatically restart the services in case of a reboot</w:t>
      </w:r>
      <w:r w:rsidR="00620DCC">
        <w:rPr>
          <w:rFonts w:eastAsia="Times New Roman"/>
          <w:sz w:val="20"/>
          <w:szCs w:val="20"/>
          <w:lang w:val="en-GB"/>
        </w:rPr>
        <w:t xml:space="preserve"> or service disruption.</w:t>
      </w:r>
    </w:p>
    <w:p w14:paraId="06BFACAE" w14:textId="02503833" w:rsidR="00F5274B" w:rsidRDefault="00F5274B" w:rsidP="000D76F9">
      <w:pPr>
        <w:pStyle w:val="ListParagraph"/>
        <w:ind w:left="-180"/>
      </w:pPr>
    </w:p>
    <w:p w14:paraId="06231F63" w14:textId="155D548A" w:rsidR="00553A43" w:rsidRPr="00553A43" w:rsidRDefault="00BA7030" w:rsidP="00B61CF8">
      <w:pPr>
        <w:pStyle w:val="Heading2"/>
      </w:pPr>
      <w:bookmarkStart w:id="358" w:name="_Toc47711238"/>
      <w:bookmarkStart w:id="359" w:name="_Toc48062021"/>
      <w:bookmarkStart w:id="360" w:name="_Toc48062886"/>
      <w:bookmarkStart w:id="361" w:name="_Toc48066498"/>
      <w:bookmarkStart w:id="362" w:name="_Toc47711239"/>
      <w:bookmarkStart w:id="363" w:name="_Toc48062022"/>
      <w:bookmarkStart w:id="364" w:name="_Toc48062887"/>
      <w:bookmarkStart w:id="365" w:name="_Toc48066499"/>
      <w:bookmarkStart w:id="366" w:name="_Toc47711240"/>
      <w:bookmarkStart w:id="367" w:name="_Toc48062023"/>
      <w:bookmarkStart w:id="368" w:name="_Toc48062888"/>
      <w:bookmarkStart w:id="369" w:name="_Toc48066500"/>
      <w:bookmarkStart w:id="370" w:name="_Toc47711241"/>
      <w:bookmarkStart w:id="371" w:name="_Toc48062024"/>
      <w:bookmarkStart w:id="372" w:name="_Toc48062889"/>
      <w:bookmarkStart w:id="373" w:name="_Toc48066501"/>
      <w:bookmarkStart w:id="374" w:name="_Toc47711242"/>
      <w:bookmarkStart w:id="375" w:name="_Toc48062025"/>
      <w:bookmarkStart w:id="376" w:name="_Toc48062890"/>
      <w:bookmarkStart w:id="377" w:name="_Toc48066502"/>
      <w:bookmarkStart w:id="378" w:name="_Toc47711243"/>
      <w:bookmarkStart w:id="379" w:name="_Toc48062026"/>
      <w:bookmarkStart w:id="380" w:name="_Toc48062891"/>
      <w:bookmarkStart w:id="381" w:name="_Toc48066503"/>
      <w:bookmarkStart w:id="382" w:name="_Toc47711244"/>
      <w:bookmarkStart w:id="383" w:name="_Toc48062027"/>
      <w:bookmarkStart w:id="384" w:name="_Toc48062892"/>
      <w:bookmarkStart w:id="385" w:name="_Toc48066504"/>
      <w:bookmarkStart w:id="386" w:name="_Toc47711245"/>
      <w:bookmarkStart w:id="387" w:name="_Toc48062028"/>
      <w:bookmarkStart w:id="388" w:name="_Toc48062893"/>
      <w:bookmarkStart w:id="389" w:name="_Toc48066505"/>
      <w:bookmarkStart w:id="390" w:name="_Toc47711246"/>
      <w:bookmarkStart w:id="391" w:name="_Toc48062029"/>
      <w:bookmarkStart w:id="392" w:name="_Toc48062894"/>
      <w:bookmarkStart w:id="393" w:name="_Toc48066506"/>
      <w:bookmarkStart w:id="394" w:name="_Toc47711247"/>
      <w:bookmarkStart w:id="395" w:name="_Toc48062030"/>
      <w:bookmarkStart w:id="396" w:name="_Toc48062895"/>
      <w:bookmarkStart w:id="397" w:name="_Toc48066507"/>
      <w:bookmarkStart w:id="398" w:name="_Toc47711248"/>
      <w:bookmarkStart w:id="399" w:name="_Toc48062031"/>
      <w:bookmarkStart w:id="400" w:name="_Toc48062896"/>
      <w:bookmarkStart w:id="401" w:name="_Toc48066508"/>
      <w:bookmarkStart w:id="402" w:name="_Toc47711249"/>
      <w:bookmarkStart w:id="403" w:name="_Toc48062032"/>
      <w:bookmarkStart w:id="404" w:name="_Toc48062897"/>
      <w:bookmarkStart w:id="405" w:name="_Toc48066509"/>
      <w:bookmarkStart w:id="406" w:name="_Toc61521738"/>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r>
        <w:t xml:space="preserve">Reboot Saviynt Application Pool </w:t>
      </w:r>
      <w:r w:rsidR="00553A43">
        <w:t>deployed on Windows Connector Server</w:t>
      </w:r>
      <w:bookmarkEnd w:id="406"/>
    </w:p>
    <w:p w14:paraId="0C089293" w14:textId="5F12FCF9" w:rsidR="00553A43" w:rsidRDefault="00553A43" w:rsidP="006E0668">
      <w:pPr>
        <w:rPr>
          <w:rFonts w:asciiTheme="minorHAnsi" w:eastAsia="Calibri" w:hAnsiTheme="minorHAnsi" w:cstheme="minorHAnsi"/>
          <w:noProof/>
        </w:rPr>
      </w:pPr>
      <w:r w:rsidRPr="00553A43">
        <w:rPr>
          <w:rFonts w:asciiTheme="minorHAnsi" w:eastAsia="Calibri" w:hAnsiTheme="minorHAnsi" w:cstheme="minorHAnsi"/>
          <w:noProof/>
        </w:rPr>
        <w:t xml:space="preserve">The purpose of </w:t>
      </w:r>
      <w:r w:rsidR="00DD6CC8">
        <w:rPr>
          <w:rFonts w:asciiTheme="minorHAnsi" w:eastAsia="Calibri" w:hAnsiTheme="minorHAnsi" w:cstheme="minorHAnsi"/>
          <w:noProof/>
        </w:rPr>
        <w:t xml:space="preserve">Saviynt Application Pool deployed on </w:t>
      </w:r>
      <w:r w:rsidRPr="00553A43">
        <w:rPr>
          <w:rFonts w:asciiTheme="minorHAnsi" w:eastAsia="Calibri" w:hAnsiTheme="minorHAnsi" w:cstheme="minorHAnsi"/>
          <w:noProof/>
        </w:rPr>
        <w:t xml:space="preserve">Windows Connector Server is to allow SSM to execute Windows PowerShell </w:t>
      </w:r>
      <w:r w:rsidR="00620DCC">
        <w:rPr>
          <w:rFonts w:asciiTheme="minorHAnsi" w:eastAsia="Calibri" w:hAnsiTheme="minorHAnsi" w:cstheme="minorHAnsi"/>
          <w:noProof/>
        </w:rPr>
        <w:t xml:space="preserve">scripts </w:t>
      </w:r>
      <w:r w:rsidRPr="00553A43">
        <w:rPr>
          <w:rFonts w:asciiTheme="minorHAnsi" w:eastAsia="Calibri" w:hAnsiTheme="minorHAnsi" w:cstheme="minorHAnsi"/>
          <w:noProof/>
        </w:rPr>
        <w:t xml:space="preserve">and hence able to accomplish IGA use cases related to </w:t>
      </w:r>
      <w:r w:rsidR="00620DCC">
        <w:rPr>
          <w:rFonts w:asciiTheme="minorHAnsi" w:eastAsia="Calibri" w:hAnsiTheme="minorHAnsi" w:cstheme="minorHAnsi"/>
          <w:noProof/>
        </w:rPr>
        <w:t>“</w:t>
      </w:r>
      <w:r w:rsidRPr="00553A43">
        <w:rPr>
          <w:rFonts w:asciiTheme="minorHAnsi" w:eastAsia="Calibri" w:hAnsiTheme="minorHAnsi" w:cstheme="minorHAnsi"/>
          <w:noProof/>
        </w:rPr>
        <w:t>Exchange Online</w:t>
      </w:r>
      <w:r w:rsidR="00620DCC">
        <w:rPr>
          <w:rFonts w:asciiTheme="minorHAnsi" w:eastAsia="Calibri" w:hAnsiTheme="minorHAnsi" w:cstheme="minorHAnsi"/>
          <w:noProof/>
        </w:rPr>
        <w:t>”</w:t>
      </w:r>
      <w:r w:rsidRPr="00553A43">
        <w:rPr>
          <w:rFonts w:asciiTheme="minorHAnsi" w:eastAsia="Calibri" w:hAnsiTheme="minorHAnsi" w:cstheme="minorHAnsi"/>
          <w:noProof/>
        </w:rPr>
        <w:t xml:space="preserve"> </w:t>
      </w:r>
      <w:r w:rsidR="00620DCC">
        <w:rPr>
          <w:rFonts w:asciiTheme="minorHAnsi" w:eastAsia="Calibri" w:hAnsiTheme="minorHAnsi" w:cstheme="minorHAnsi"/>
          <w:noProof/>
        </w:rPr>
        <w:t>a</w:t>
      </w:r>
      <w:r w:rsidRPr="00553A43">
        <w:rPr>
          <w:rFonts w:asciiTheme="minorHAnsi" w:eastAsia="Calibri" w:hAnsiTheme="minorHAnsi" w:cstheme="minorHAnsi"/>
          <w:noProof/>
        </w:rPr>
        <w:t xml:space="preserve">ccount creation, and Office-365 (O365) use cases supported </w:t>
      </w:r>
      <w:r w:rsidR="00620DCC">
        <w:rPr>
          <w:rFonts w:asciiTheme="minorHAnsi" w:eastAsia="Calibri" w:hAnsiTheme="minorHAnsi" w:cstheme="minorHAnsi"/>
          <w:noProof/>
        </w:rPr>
        <w:t xml:space="preserve">only </w:t>
      </w:r>
      <w:r w:rsidRPr="00553A43">
        <w:rPr>
          <w:rFonts w:asciiTheme="minorHAnsi" w:eastAsia="Calibri" w:hAnsiTheme="minorHAnsi" w:cstheme="minorHAnsi"/>
          <w:noProof/>
        </w:rPr>
        <w:t>using PowerShell.</w:t>
      </w:r>
    </w:p>
    <w:p w14:paraId="0DA32FAD" w14:textId="27772D99" w:rsidR="00C846A0" w:rsidRDefault="00C846A0" w:rsidP="006E0668">
      <w:pPr>
        <w:rPr>
          <w:rFonts w:asciiTheme="minorHAnsi" w:eastAsia="Calibri" w:hAnsiTheme="minorHAnsi" w:cstheme="minorHAnsi"/>
          <w:noProof/>
        </w:rPr>
      </w:pPr>
      <w:r w:rsidRPr="00AE3C3C">
        <w:rPr>
          <w:rFonts w:asciiTheme="minorHAnsi" w:eastAsia="Calibri" w:hAnsiTheme="minorHAnsi" w:cstheme="minorHAnsi"/>
          <w:noProof/>
        </w:rPr>
        <w:t xml:space="preserve">Follow below instructions to reboot </w:t>
      </w:r>
      <w:r>
        <w:rPr>
          <w:rFonts w:asciiTheme="minorHAnsi" w:hAnsiTheme="minorHAnsi" w:cstheme="minorHAnsi"/>
          <w:color w:val="444444"/>
        </w:rPr>
        <w:t>Saviynt Application Pool deployed on Windows Connector Server</w:t>
      </w:r>
      <w:r w:rsidRPr="00D971AA">
        <w:rPr>
          <w:rFonts w:asciiTheme="minorHAnsi" w:hAnsiTheme="minorHAnsi" w:cstheme="minorHAnsi"/>
          <w:color w:val="444444"/>
        </w:rPr>
        <w:t xml:space="preserve"> </w:t>
      </w:r>
      <w:r w:rsidRPr="00AE3C3C">
        <w:rPr>
          <w:rFonts w:asciiTheme="minorHAnsi" w:eastAsia="Calibri" w:hAnsiTheme="minorHAnsi" w:cstheme="minorHAnsi"/>
          <w:noProof/>
        </w:rPr>
        <w:t>and then to validate the services</w:t>
      </w:r>
      <w:r>
        <w:rPr>
          <w:rFonts w:asciiTheme="minorHAnsi" w:eastAsia="Calibri" w:hAnsiTheme="minorHAnsi" w:cstheme="minorHAnsi"/>
          <w:noProof/>
        </w:rPr>
        <w:t>.</w:t>
      </w:r>
      <w:r w:rsidR="00620DCC">
        <w:rPr>
          <w:rFonts w:asciiTheme="minorHAnsi" w:eastAsia="Calibri" w:hAnsiTheme="minorHAnsi" w:cstheme="minorHAnsi"/>
          <w:noProof/>
        </w:rPr>
        <w:t xml:space="preserve"> </w:t>
      </w:r>
      <w:r w:rsidR="002B5D87">
        <w:rPr>
          <w:rFonts w:asciiTheme="minorHAnsi" w:eastAsia="Calibri" w:hAnsiTheme="minorHAnsi" w:cstheme="minorHAnsi"/>
          <w:noProof/>
        </w:rPr>
        <w:t>IAM a</w:t>
      </w:r>
      <w:r w:rsidR="00620DCC">
        <w:rPr>
          <w:rFonts w:asciiTheme="minorHAnsi" w:eastAsia="Calibri" w:hAnsiTheme="minorHAnsi" w:cstheme="minorHAnsi"/>
          <w:noProof/>
        </w:rPr>
        <w:t>dministrator might need to reboot this service, if the script fails to execute continuosly with errors not related to script.</w:t>
      </w:r>
    </w:p>
    <w:p w14:paraId="221D1BB4" w14:textId="5C88D7E2" w:rsidR="009C06EE" w:rsidRDefault="009C06EE" w:rsidP="006E0668">
      <w:pPr>
        <w:rPr>
          <w:rFonts w:asciiTheme="minorHAnsi" w:eastAsia="Calibri" w:hAnsiTheme="minorHAnsi" w:cstheme="minorHAnsi"/>
          <w:noProof/>
        </w:rPr>
      </w:pPr>
      <w:r w:rsidRPr="00F034E4">
        <w:rPr>
          <w:rFonts w:asciiTheme="minorHAnsi" w:eastAsia="Calibri" w:hAnsiTheme="minorHAnsi" w:cstheme="minorHAnsi"/>
          <w:b/>
          <w:noProof/>
        </w:rPr>
        <w:t>Note</w:t>
      </w:r>
      <w:r>
        <w:rPr>
          <w:rFonts w:asciiTheme="minorHAnsi" w:eastAsia="Calibri" w:hAnsiTheme="minorHAnsi" w:cstheme="minorHAnsi"/>
          <w:noProof/>
        </w:rPr>
        <w:t>:  Service account must have appropiate permission to do RDP.</w:t>
      </w:r>
    </w:p>
    <w:p w14:paraId="04C2FF29" w14:textId="011BED9C" w:rsidR="00C846A0" w:rsidRPr="00B121C1" w:rsidRDefault="00C846A0" w:rsidP="00207D43">
      <w:pPr>
        <w:pStyle w:val="ListParagraph"/>
        <w:numPr>
          <w:ilvl w:val="0"/>
          <w:numId w:val="54"/>
        </w:numPr>
        <w:tabs>
          <w:tab w:val="clear" w:pos="340"/>
          <w:tab w:val="num" w:pos="-360"/>
        </w:tabs>
        <w:ind w:left="0"/>
        <w:rPr>
          <w:rFonts w:asciiTheme="minorHAnsi" w:hAnsiTheme="minorHAnsi" w:cstheme="minorHAnsi"/>
          <w:noProof/>
        </w:rPr>
      </w:pPr>
      <w:r w:rsidRPr="00B121C1">
        <w:rPr>
          <w:rFonts w:asciiTheme="minorHAnsi" w:hAnsiTheme="minorHAnsi" w:cstheme="minorHAnsi"/>
          <w:noProof/>
        </w:rPr>
        <w:t xml:space="preserve">Login into Windows Connector Server </w:t>
      </w:r>
      <w:r w:rsidR="00333548">
        <w:rPr>
          <w:rFonts w:asciiTheme="minorHAnsi" w:hAnsiTheme="minorHAnsi" w:cstheme="minorHAnsi"/>
          <w:noProof/>
        </w:rPr>
        <w:t>as ‘</w:t>
      </w:r>
      <w:r w:rsidR="009C06EE" w:rsidRPr="009C06EE">
        <w:rPr>
          <w:rFonts w:asciiTheme="minorHAnsi" w:hAnsiTheme="minorHAnsi" w:cstheme="minorHAnsi"/>
          <w:noProof/>
        </w:rPr>
        <w:t>mrsaviyntdev</w:t>
      </w:r>
      <w:r w:rsidR="009C06EE">
        <w:rPr>
          <w:rFonts w:asciiTheme="minorHAnsi" w:hAnsiTheme="minorHAnsi" w:cstheme="minorHAnsi"/>
          <w:noProof/>
        </w:rPr>
        <w:t xml:space="preserve">’ </w:t>
      </w:r>
      <w:r w:rsidR="00333548">
        <w:rPr>
          <w:rFonts w:asciiTheme="minorHAnsi" w:hAnsiTheme="minorHAnsi" w:cstheme="minorHAnsi"/>
          <w:noProof/>
        </w:rPr>
        <w:t xml:space="preserve">user, </w:t>
      </w:r>
      <w:r w:rsidRPr="00B121C1">
        <w:rPr>
          <w:rFonts w:asciiTheme="minorHAnsi" w:hAnsiTheme="minorHAnsi" w:cstheme="minorHAnsi"/>
          <w:noProof/>
        </w:rPr>
        <w:t>where Saviynt Application Pool agent is installed.</w:t>
      </w:r>
    </w:p>
    <w:p w14:paraId="03023A2F" w14:textId="70B592C4" w:rsidR="00C846A0" w:rsidRPr="003D1E3D" w:rsidRDefault="00C846A0" w:rsidP="00207D43">
      <w:pPr>
        <w:pStyle w:val="ListParagraph"/>
        <w:numPr>
          <w:ilvl w:val="0"/>
          <w:numId w:val="54"/>
        </w:numPr>
        <w:tabs>
          <w:tab w:val="clear" w:pos="340"/>
          <w:tab w:val="num" w:pos="-360"/>
        </w:tabs>
        <w:ind w:left="0"/>
        <w:rPr>
          <w:rFonts w:asciiTheme="minorHAnsi" w:hAnsiTheme="minorHAnsi" w:cstheme="minorHAnsi"/>
          <w:noProof/>
        </w:rPr>
      </w:pPr>
      <w:r w:rsidRPr="003D1E3D">
        <w:rPr>
          <w:rFonts w:asciiTheme="minorHAnsi" w:hAnsiTheme="minorHAnsi" w:cstheme="minorHAnsi"/>
          <w:noProof/>
        </w:rPr>
        <w:t xml:space="preserve">Search for </w:t>
      </w:r>
      <w:r w:rsidR="003D1E3D" w:rsidRPr="003D1E3D">
        <w:rPr>
          <w:rFonts w:asciiTheme="minorHAnsi" w:hAnsiTheme="minorHAnsi" w:cstheme="minorHAnsi"/>
          <w:noProof/>
        </w:rPr>
        <w:t xml:space="preserve">IIS in </w:t>
      </w:r>
      <w:r w:rsidR="008A48F6">
        <w:rPr>
          <w:rFonts w:asciiTheme="minorHAnsi" w:hAnsiTheme="minorHAnsi" w:cstheme="minorHAnsi"/>
          <w:noProof/>
        </w:rPr>
        <w:t xml:space="preserve">Windows </w:t>
      </w:r>
      <w:r w:rsidR="003D1E3D" w:rsidRPr="003D1E3D">
        <w:rPr>
          <w:rFonts w:asciiTheme="minorHAnsi" w:hAnsiTheme="minorHAnsi" w:cstheme="minorHAnsi"/>
          <w:noProof/>
        </w:rPr>
        <w:t>se</w:t>
      </w:r>
      <w:r w:rsidR="008A48F6">
        <w:rPr>
          <w:rFonts w:asciiTheme="minorHAnsi" w:hAnsiTheme="minorHAnsi" w:cstheme="minorHAnsi"/>
          <w:noProof/>
        </w:rPr>
        <w:t>a</w:t>
      </w:r>
      <w:r w:rsidR="003D1E3D" w:rsidRPr="003D1E3D">
        <w:rPr>
          <w:rFonts w:asciiTheme="minorHAnsi" w:hAnsiTheme="minorHAnsi" w:cstheme="minorHAnsi"/>
          <w:noProof/>
        </w:rPr>
        <w:t>rch box and click</w:t>
      </w:r>
      <w:r w:rsidR="003D1E3D">
        <w:rPr>
          <w:rFonts w:asciiTheme="minorHAnsi" w:hAnsiTheme="minorHAnsi" w:cstheme="minorHAnsi"/>
          <w:noProof/>
        </w:rPr>
        <w:t xml:space="preserve"> </w:t>
      </w:r>
      <w:r w:rsidR="003D1E3D" w:rsidRPr="003D1E3D">
        <w:rPr>
          <w:rFonts w:asciiTheme="minorHAnsi" w:hAnsiTheme="minorHAnsi" w:cstheme="minorHAnsi"/>
          <w:noProof/>
        </w:rPr>
        <w:t xml:space="preserve">on </w:t>
      </w:r>
      <w:r w:rsidR="003D1E3D" w:rsidRPr="003D1E3D">
        <w:rPr>
          <w:rFonts w:asciiTheme="minorHAnsi" w:eastAsia="Wingdings" w:hAnsiTheme="minorHAnsi" w:cstheme="minorHAnsi"/>
          <w:noProof/>
        </w:rPr>
        <w:t>à</w:t>
      </w:r>
      <w:r w:rsidR="003D1E3D">
        <w:rPr>
          <w:rFonts w:asciiTheme="minorHAnsi" w:hAnsiTheme="minorHAnsi" w:cstheme="minorHAnsi"/>
          <w:noProof/>
        </w:rPr>
        <w:t xml:space="preserve"> </w:t>
      </w:r>
      <w:r w:rsidRPr="003D1E3D">
        <w:rPr>
          <w:rFonts w:asciiTheme="minorHAnsi" w:hAnsiTheme="minorHAnsi" w:cstheme="minorHAnsi"/>
          <w:noProof/>
        </w:rPr>
        <w:t>Internet Information Servers</w:t>
      </w:r>
      <w:r w:rsidR="003D1E3D" w:rsidRPr="003D1E3D">
        <w:rPr>
          <w:rFonts w:asciiTheme="minorHAnsi" w:hAnsiTheme="minorHAnsi" w:cstheme="minorHAnsi"/>
          <w:noProof/>
        </w:rPr>
        <w:t xml:space="preserve"> Manager</w:t>
      </w:r>
      <w:r w:rsidRPr="003D1E3D">
        <w:rPr>
          <w:rFonts w:asciiTheme="minorHAnsi" w:hAnsiTheme="minorHAnsi" w:cstheme="minorHAnsi"/>
          <w:noProof/>
        </w:rPr>
        <w:t xml:space="preserve"> (IIS)</w:t>
      </w:r>
      <w:r w:rsidR="003D1E3D">
        <w:rPr>
          <w:rFonts w:asciiTheme="minorHAnsi" w:hAnsiTheme="minorHAnsi" w:cstheme="minorHAnsi"/>
          <w:noProof/>
        </w:rPr>
        <w:t>.</w:t>
      </w:r>
    </w:p>
    <w:p w14:paraId="25F9CF93" w14:textId="7B9CF249" w:rsidR="00C846A0" w:rsidRDefault="00C846A0" w:rsidP="00B121C1">
      <w:pPr>
        <w:pStyle w:val="ListParagraph"/>
        <w:ind w:left="380"/>
        <w:rPr>
          <w:rFonts w:asciiTheme="minorHAnsi" w:hAnsiTheme="minorHAnsi" w:cstheme="minorHAnsi"/>
          <w:noProof/>
        </w:rPr>
      </w:pPr>
    </w:p>
    <w:p w14:paraId="783053EA" w14:textId="2CBB4EE8" w:rsidR="00C846A0" w:rsidRDefault="00C846A0" w:rsidP="006E0668">
      <w:pPr>
        <w:pStyle w:val="Caption"/>
      </w:pPr>
      <w:bookmarkStart w:id="407" w:name="_Toc61521826"/>
      <w:r>
        <w:t xml:space="preserve">Figure </w:t>
      </w:r>
      <w:r w:rsidR="00BC222A">
        <w:fldChar w:fldCharType="begin"/>
      </w:r>
      <w:r w:rsidR="00BC222A">
        <w:instrText xml:space="preserve"> SEQ Figure \* ARABIC </w:instrText>
      </w:r>
      <w:r w:rsidR="00BC222A">
        <w:fldChar w:fldCharType="separate"/>
      </w:r>
      <w:r w:rsidR="00C825B7">
        <w:rPr>
          <w:noProof/>
        </w:rPr>
        <w:t>2</w:t>
      </w:r>
      <w:r w:rsidR="00BC222A">
        <w:rPr>
          <w:noProof/>
        </w:rPr>
        <w:fldChar w:fldCharType="end"/>
      </w:r>
      <w:r>
        <w:t xml:space="preserve"> : Internet Information Services</w:t>
      </w:r>
      <w:bookmarkEnd w:id="407"/>
    </w:p>
    <w:p w14:paraId="4F07DECE" w14:textId="28BF04AE" w:rsidR="00C846A0" w:rsidRDefault="00C846A0" w:rsidP="00B121C1">
      <w:pPr>
        <w:pStyle w:val="ListParagraph"/>
        <w:ind w:left="380"/>
        <w:rPr>
          <w:rFonts w:asciiTheme="minorHAnsi" w:hAnsiTheme="minorHAnsi" w:cstheme="minorHAnsi"/>
          <w:noProof/>
        </w:rPr>
      </w:pPr>
      <w:r>
        <w:rPr>
          <w:rFonts w:asciiTheme="minorHAnsi" w:hAnsiTheme="minorHAnsi" w:cstheme="minorHAnsi"/>
          <w:noProof/>
        </w:rPr>
        <w:drawing>
          <wp:inline distT="0" distB="0" distL="0" distR="0" wp14:anchorId="36F31DC7" wp14:editId="39052DBC">
            <wp:extent cx="4468803" cy="2953979"/>
            <wp:effectExtent l="19050" t="19050" r="27305" b="18415"/>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21">
                      <a:extLst>
                        <a:ext uri="{28A0092B-C50C-407E-A947-70E740481C1C}">
                          <a14:useLocalDpi xmlns:a14="http://schemas.microsoft.com/office/drawing/2010/main" val="0"/>
                        </a:ext>
                      </a:extLst>
                    </a:blip>
                    <a:srcRect t="4851" r="15910" b="5851"/>
                    <a:stretch/>
                  </pic:blipFill>
                  <pic:spPr bwMode="auto">
                    <a:xfrm>
                      <a:off x="0" y="0"/>
                      <a:ext cx="4490004" cy="2967993"/>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32361FD" w14:textId="3F72EFC7" w:rsidR="003D1E3D" w:rsidRDefault="003D1E3D" w:rsidP="00B121C1">
      <w:pPr>
        <w:pStyle w:val="ListParagraph"/>
        <w:ind w:left="380"/>
        <w:rPr>
          <w:rFonts w:asciiTheme="minorHAnsi" w:hAnsiTheme="minorHAnsi" w:cstheme="minorHAnsi"/>
          <w:noProof/>
        </w:rPr>
      </w:pPr>
    </w:p>
    <w:p w14:paraId="376584C1" w14:textId="40D8EC75" w:rsidR="003D1E3D" w:rsidRDefault="001039AD" w:rsidP="00207D43">
      <w:pPr>
        <w:pStyle w:val="ListParagraph"/>
        <w:numPr>
          <w:ilvl w:val="0"/>
          <w:numId w:val="54"/>
        </w:numPr>
        <w:tabs>
          <w:tab w:val="clear" w:pos="340"/>
          <w:tab w:val="num" w:pos="-360"/>
        </w:tabs>
        <w:ind w:left="0"/>
        <w:rPr>
          <w:rFonts w:asciiTheme="minorHAnsi" w:hAnsiTheme="minorHAnsi" w:cstheme="minorHAnsi"/>
          <w:noProof/>
        </w:rPr>
      </w:pPr>
      <w:r>
        <w:rPr>
          <w:rFonts w:asciiTheme="minorHAnsi" w:hAnsiTheme="minorHAnsi" w:cstheme="minorHAnsi"/>
          <w:noProof/>
        </w:rPr>
        <w:t xml:space="preserve">Expand </w:t>
      </w:r>
      <w:r w:rsidR="00D16A62">
        <w:rPr>
          <w:rFonts w:asciiTheme="minorHAnsi" w:hAnsiTheme="minorHAnsi" w:cstheme="minorHAnsi"/>
          <w:noProof/>
        </w:rPr>
        <w:t>“</w:t>
      </w:r>
      <w:r w:rsidR="00EE1491">
        <w:rPr>
          <w:rFonts w:asciiTheme="minorHAnsi" w:hAnsiTheme="minorHAnsi" w:cstheme="minorHAnsi"/>
          <w:noProof/>
        </w:rPr>
        <w:t>HORMELTESTLAB\KPMG</w:t>
      </w:r>
      <w:r w:rsidR="00D16A62">
        <w:rPr>
          <w:rFonts w:asciiTheme="minorHAnsi" w:hAnsiTheme="minorHAnsi" w:cstheme="minorHAnsi"/>
          <w:noProof/>
        </w:rPr>
        <w:t>”(This will differ for production server)</w:t>
      </w:r>
      <w:r>
        <w:rPr>
          <w:rFonts w:asciiTheme="minorHAnsi" w:hAnsiTheme="minorHAnsi" w:cstheme="minorHAnsi"/>
          <w:noProof/>
        </w:rPr>
        <w:t xml:space="preserve"> from connection.</w:t>
      </w:r>
    </w:p>
    <w:p w14:paraId="6CE1AC2D" w14:textId="219BFB65" w:rsidR="00C157B2" w:rsidRDefault="00C157B2" w:rsidP="006E0668">
      <w:pPr>
        <w:pStyle w:val="Caption"/>
      </w:pPr>
      <w:bookmarkStart w:id="408" w:name="_Toc61521827"/>
      <w:r>
        <w:t xml:space="preserve">Figure </w:t>
      </w:r>
      <w:r w:rsidR="00BC222A">
        <w:fldChar w:fldCharType="begin"/>
      </w:r>
      <w:r w:rsidR="00BC222A">
        <w:instrText xml:space="preserve"> SEQ Figure \* ARABIC </w:instrText>
      </w:r>
      <w:r w:rsidR="00BC222A">
        <w:fldChar w:fldCharType="separate"/>
      </w:r>
      <w:r w:rsidR="00C825B7">
        <w:rPr>
          <w:noProof/>
        </w:rPr>
        <w:t>3</w:t>
      </w:r>
      <w:r w:rsidR="00BC222A">
        <w:rPr>
          <w:noProof/>
        </w:rPr>
        <w:fldChar w:fldCharType="end"/>
      </w:r>
      <w:r>
        <w:t xml:space="preserve"> : IIS Manager Connection</w:t>
      </w:r>
      <w:bookmarkEnd w:id="408"/>
    </w:p>
    <w:p w14:paraId="369048D0" w14:textId="598A3C44" w:rsidR="001039AD" w:rsidRDefault="00913B90" w:rsidP="00B121C1">
      <w:pPr>
        <w:ind w:left="380"/>
        <w:rPr>
          <w:rFonts w:asciiTheme="minorHAnsi" w:hAnsiTheme="minorHAnsi" w:cstheme="minorHAnsi"/>
          <w:noProof/>
        </w:rPr>
      </w:pPr>
      <w:r>
        <w:rPr>
          <w:rFonts w:asciiTheme="minorHAnsi" w:hAnsiTheme="minorHAnsi" w:cstheme="minorHAnsi"/>
          <w:noProof/>
        </w:rPr>
        <w:drawing>
          <wp:inline distT="0" distB="0" distL="0" distR="0" wp14:anchorId="05469085" wp14:editId="0530851B">
            <wp:extent cx="5760720" cy="2286000"/>
            <wp:effectExtent l="19050" t="19050" r="11430" b="1905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2286000"/>
                    </a:xfrm>
                    <a:prstGeom prst="rect">
                      <a:avLst/>
                    </a:prstGeom>
                    <a:noFill/>
                    <a:ln cmpd="sng">
                      <a:solidFill>
                        <a:srgbClr val="5B9BD5"/>
                      </a:solidFill>
                    </a:ln>
                  </pic:spPr>
                </pic:pic>
              </a:graphicData>
            </a:graphic>
          </wp:inline>
        </w:drawing>
      </w:r>
    </w:p>
    <w:p w14:paraId="19AC7F95" w14:textId="4E1D64B6" w:rsidR="00393CFD" w:rsidRDefault="00393CFD" w:rsidP="00207D43">
      <w:pPr>
        <w:pStyle w:val="ListParagraph"/>
        <w:numPr>
          <w:ilvl w:val="0"/>
          <w:numId w:val="54"/>
        </w:numPr>
        <w:tabs>
          <w:tab w:val="clear" w:pos="340"/>
          <w:tab w:val="num" w:pos="-360"/>
        </w:tabs>
        <w:ind w:left="0"/>
        <w:rPr>
          <w:rFonts w:asciiTheme="minorHAnsi" w:hAnsiTheme="minorHAnsi" w:cstheme="minorHAnsi"/>
          <w:noProof/>
        </w:rPr>
      </w:pPr>
      <w:r>
        <w:rPr>
          <w:rFonts w:asciiTheme="minorHAnsi" w:hAnsiTheme="minorHAnsi" w:cstheme="minorHAnsi"/>
          <w:noProof/>
        </w:rPr>
        <w:t xml:space="preserve">Click on </w:t>
      </w:r>
      <w:r w:rsidRPr="00393CFD">
        <w:rPr>
          <w:rFonts w:asciiTheme="minorHAnsi" w:eastAsia="Wingdings" w:hAnsiTheme="minorHAnsi" w:cstheme="minorHAnsi"/>
          <w:noProof/>
        </w:rPr>
        <w:t>à</w:t>
      </w:r>
      <w:r>
        <w:rPr>
          <w:rFonts w:asciiTheme="minorHAnsi" w:hAnsiTheme="minorHAnsi" w:cstheme="minorHAnsi"/>
          <w:noProof/>
        </w:rPr>
        <w:t xml:space="preserve"> Applic</w:t>
      </w:r>
      <w:r w:rsidR="008A48F6">
        <w:rPr>
          <w:rFonts w:asciiTheme="minorHAnsi" w:hAnsiTheme="minorHAnsi" w:cstheme="minorHAnsi"/>
          <w:noProof/>
        </w:rPr>
        <w:t>ation</w:t>
      </w:r>
      <w:r>
        <w:rPr>
          <w:rFonts w:asciiTheme="minorHAnsi" w:hAnsiTheme="minorHAnsi" w:cstheme="minorHAnsi"/>
          <w:noProof/>
        </w:rPr>
        <w:t xml:space="preserve"> Pools and right click on </w:t>
      </w:r>
      <w:r w:rsidR="008A48F6">
        <w:rPr>
          <w:rFonts w:asciiTheme="minorHAnsi" w:hAnsiTheme="minorHAnsi" w:cstheme="minorHAnsi"/>
          <w:noProof/>
        </w:rPr>
        <w:t>“</w:t>
      </w:r>
      <w:r>
        <w:rPr>
          <w:rFonts w:asciiTheme="minorHAnsi" w:hAnsiTheme="minorHAnsi" w:cstheme="minorHAnsi"/>
          <w:noProof/>
        </w:rPr>
        <w:t>SaviyntApp</w:t>
      </w:r>
      <w:r w:rsidR="00EE1491">
        <w:rPr>
          <w:rFonts w:asciiTheme="minorHAnsi" w:hAnsiTheme="minorHAnsi" w:cstheme="minorHAnsi"/>
          <w:noProof/>
        </w:rPr>
        <w:t>Pool</w:t>
      </w:r>
      <w:r w:rsidR="008A48F6">
        <w:rPr>
          <w:rFonts w:asciiTheme="minorHAnsi" w:hAnsiTheme="minorHAnsi" w:cstheme="minorHAnsi"/>
          <w:noProof/>
        </w:rPr>
        <w:t>”</w:t>
      </w:r>
      <w:r>
        <w:rPr>
          <w:rFonts w:asciiTheme="minorHAnsi" w:hAnsiTheme="minorHAnsi" w:cstheme="minorHAnsi"/>
          <w:noProof/>
        </w:rPr>
        <w:t>.</w:t>
      </w:r>
    </w:p>
    <w:p w14:paraId="74928113" w14:textId="77777777" w:rsidR="00393CFD" w:rsidRDefault="00393CFD" w:rsidP="00B121C1">
      <w:pPr>
        <w:pStyle w:val="ListParagraph"/>
        <w:ind w:left="380"/>
      </w:pPr>
      <w:r>
        <w:rPr>
          <w:rFonts w:asciiTheme="minorHAnsi" w:hAnsiTheme="minorHAnsi" w:cstheme="minorHAnsi"/>
          <w:noProof/>
        </w:rPr>
        <w:t xml:space="preserve"> </w:t>
      </w:r>
    </w:p>
    <w:p w14:paraId="336EA403" w14:textId="4A3A5CE3" w:rsidR="00393CFD" w:rsidRDefault="00393CFD" w:rsidP="006E0668">
      <w:pPr>
        <w:pStyle w:val="Caption"/>
      </w:pPr>
      <w:bookmarkStart w:id="409" w:name="_Toc61521828"/>
      <w:r>
        <w:t xml:space="preserve">Figure </w:t>
      </w:r>
      <w:r w:rsidR="00BC222A">
        <w:fldChar w:fldCharType="begin"/>
      </w:r>
      <w:r w:rsidR="00BC222A">
        <w:instrText xml:space="preserve"> SEQ Figure \* ARABIC </w:instrText>
      </w:r>
      <w:r w:rsidR="00BC222A">
        <w:fldChar w:fldCharType="separate"/>
      </w:r>
      <w:r w:rsidR="00C825B7">
        <w:rPr>
          <w:noProof/>
        </w:rPr>
        <w:t>4</w:t>
      </w:r>
      <w:r w:rsidR="00BC222A">
        <w:rPr>
          <w:noProof/>
        </w:rPr>
        <w:fldChar w:fldCharType="end"/>
      </w:r>
      <w:r>
        <w:t xml:space="preserve"> : Application Pools</w:t>
      </w:r>
      <w:bookmarkEnd w:id="409"/>
    </w:p>
    <w:p w14:paraId="584C2049" w14:textId="7E33970B" w:rsidR="00393CFD" w:rsidRDefault="00BD7E42" w:rsidP="00B121C1">
      <w:pPr>
        <w:pStyle w:val="ListParagraph"/>
        <w:ind w:left="380"/>
        <w:rPr>
          <w:rFonts w:asciiTheme="minorHAnsi" w:hAnsiTheme="minorHAnsi" w:cstheme="minorHAnsi"/>
          <w:noProof/>
        </w:rPr>
      </w:pPr>
      <w:r>
        <w:rPr>
          <w:rFonts w:asciiTheme="minorHAnsi" w:hAnsiTheme="minorHAnsi" w:cstheme="minorHAnsi"/>
          <w:noProof/>
        </w:rPr>
        <w:drawing>
          <wp:inline distT="0" distB="0" distL="0" distR="0" wp14:anchorId="47F41E66" wp14:editId="38853B31">
            <wp:extent cx="5765800" cy="2343150"/>
            <wp:effectExtent l="19050" t="19050" r="25400" b="1905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5800" cy="2343150"/>
                    </a:xfrm>
                    <a:prstGeom prst="rect">
                      <a:avLst/>
                    </a:prstGeom>
                    <a:noFill/>
                    <a:ln cmpd="sng">
                      <a:solidFill>
                        <a:srgbClr val="5B9BD5"/>
                      </a:solidFill>
                    </a:ln>
                  </pic:spPr>
                </pic:pic>
              </a:graphicData>
            </a:graphic>
          </wp:inline>
        </w:drawing>
      </w:r>
    </w:p>
    <w:p w14:paraId="5B984386" w14:textId="606C2ECA" w:rsidR="00393CFD" w:rsidRDefault="00393CFD" w:rsidP="00B121C1">
      <w:pPr>
        <w:pStyle w:val="ListParagraph"/>
        <w:ind w:left="380"/>
        <w:rPr>
          <w:rFonts w:asciiTheme="minorHAnsi" w:hAnsiTheme="minorHAnsi" w:cstheme="minorHAnsi"/>
          <w:noProof/>
        </w:rPr>
      </w:pPr>
    </w:p>
    <w:p w14:paraId="314BF225" w14:textId="59BDE375" w:rsidR="00393CFD" w:rsidRDefault="00393CFD" w:rsidP="00207D43">
      <w:pPr>
        <w:pStyle w:val="ListParagraph"/>
        <w:numPr>
          <w:ilvl w:val="0"/>
          <w:numId w:val="54"/>
        </w:numPr>
        <w:tabs>
          <w:tab w:val="clear" w:pos="340"/>
          <w:tab w:val="num" w:pos="-360"/>
        </w:tabs>
        <w:ind w:left="0"/>
        <w:rPr>
          <w:rFonts w:asciiTheme="minorHAnsi" w:hAnsiTheme="minorHAnsi" w:cstheme="minorHAnsi"/>
          <w:noProof/>
        </w:rPr>
      </w:pPr>
      <w:r>
        <w:rPr>
          <w:rFonts w:asciiTheme="minorHAnsi" w:hAnsiTheme="minorHAnsi" w:cstheme="minorHAnsi"/>
          <w:noProof/>
        </w:rPr>
        <w:t xml:space="preserve">Select </w:t>
      </w:r>
      <w:r w:rsidR="008A48F6">
        <w:rPr>
          <w:rFonts w:asciiTheme="minorHAnsi" w:hAnsiTheme="minorHAnsi" w:cstheme="minorHAnsi"/>
          <w:noProof/>
        </w:rPr>
        <w:t>“</w:t>
      </w:r>
      <w:r>
        <w:rPr>
          <w:rFonts w:asciiTheme="minorHAnsi" w:hAnsiTheme="minorHAnsi" w:cstheme="minorHAnsi"/>
          <w:noProof/>
        </w:rPr>
        <w:t>Stop</w:t>
      </w:r>
      <w:r w:rsidR="008A48F6">
        <w:rPr>
          <w:rFonts w:asciiTheme="minorHAnsi" w:hAnsiTheme="minorHAnsi" w:cstheme="minorHAnsi"/>
          <w:noProof/>
        </w:rPr>
        <w:t>”</w:t>
      </w:r>
      <w:r>
        <w:rPr>
          <w:rFonts w:asciiTheme="minorHAnsi" w:hAnsiTheme="minorHAnsi" w:cstheme="minorHAnsi"/>
          <w:noProof/>
        </w:rPr>
        <w:t xml:space="preserve"> </w:t>
      </w:r>
      <w:r w:rsidR="00CB31A3">
        <w:rPr>
          <w:rFonts w:asciiTheme="minorHAnsi" w:hAnsiTheme="minorHAnsi" w:cstheme="minorHAnsi"/>
          <w:noProof/>
        </w:rPr>
        <w:t xml:space="preserve">to stop Saviynt Applicaion Pool. </w:t>
      </w:r>
    </w:p>
    <w:p w14:paraId="64CBD465" w14:textId="77777777" w:rsidR="006F0DD9" w:rsidRDefault="006F0DD9" w:rsidP="00B121C1">
      <w:pPr>
        <w:pStyle w:val="ListParagraph"/>
        <w:ind w:left="0"/>
        <w:rPr>
          <w:rFonts w:asciiTheme="minorHAnsi" w:hAnsiTheme="minorHAnsi" w:cstheme="minorHAnsi"/>
          <w:noProof/>
        </w:rPr>
      </w:pPr>
    </w:p>
    <w:p w14:paraId="51C0A595" w14:textId="0D8F2025" w:rsidR="00CB31A3" w:rsidRDefault="00CB31A3" w:rsidP="006E0668">
      <w:pPr>
        <w:pStyle w:val="Caption"/>
      </w:pPr>
      <w:bookmarkStart w:id="410" w:name="_Toc61521829"/>
      <w:r>
        <w:t xml:space="preserve">Figure </w:t>
      </w:r>
      <w:r w:rsidR="00BC222A">
        <w:fldChar w:fldCharType="begin"/>
      </w:r>
      <w:r w:rsidR="00BC222A">
        <w:instrText xml:space="preserve"> SEQ Figure \* ARABIC </w:instrText>
      </w:r>
      <w:r w:rsidR="00BC222A">
        <w:fldChar w:fldCharType="separate"/>
      </w:r>
      <w:r w:rsidR="00C825B7">
        <w:rPr>
          <w:noProof/>
        </w:rPr>
        <w:t>5</w:t>
      </w:r>
      <w:r w:rsidR="00BC222A">
        <w:rPr>
          <w:noProof/>
        </w:rPr>
        <w:fldChar w:fldCharType="end"/>
      </w:r>
      <w:r>
        <w:t xml:space="preserve"> : </w:t>
      </w:r>
      <w:proofErr w:type="spellStart"/>
      <w:r w:rsidR="008A48F6">
        <w:t>SaviyntApp</w:t>
      </w:r>
      <w:proofErr w:type="spellEnd"/>
      <w:r w:rsidR="008A48F6">
        <w:t>:</w:t>
      </w:r>
      <w:r>
        <w:t xml:space="preserve"> Stop</w:t>
      </w:r>
      <w:bookmarkEnd w:id="410"/>
    </w:p>
    <w:p w14:paraId="3B6ABBDC" w14:textId="28CA3E0D" w:rsidR="00CB31A3" w:rsidRDefault="00BD7E42" w:rsidP="00B121C1">
      <w:pPr>
        <w:ind w:left="380"/>
        <w:rPr>
          <w:rFonts w:asciiTheme="minorHAnsi" w:hAnsiTheme="minorHAnsi" w:cstheme="minorHAnsi"/>
          <w:noProof/>
        </w:rPr>
      </w:pPr>
      <w:r>
        <w:rPr>
          <w:rFonts w:asciiTheme="minorHAnsi" w:hAnsiTheme="minorHAnsi" w:cstheme="minorHAnsi"/>
          <w:noProof/>
        </w:rPr>
        <w:drawing>
          <wp:inline distT="0" distB="0" distL="0" distR="0" wp14:anchorId="27668187" wp14:editId="4BC1A496">
            <wp:extent cx="5772150" cy="3815715"/>
            <wp:effectExtent l="19050" t="19050" r="19050" b="1333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4">
                      <a:extLst>
                        <a:ext uri="{28A0092B-C50C-407E-A947-70E740481C1C}">
                          <a14:useLocalDpi xmlns:a14="http://schemas.microsoft.com/office/drawing/2010/main" val="0"/>
                        </a:ext>
                      </a:extLst>
                    </a:blip>
                    <a:srcRect t="8747"/>
                    <a:stretch/>
                  </pic:blipFill>
                  <pic:spPr bwMode="auto">
                    <a:xfrm>
                      <a:off x="0" y="0"/>
                      <a:ext cx="5772150" cy="3815715"/>
                    </a:xfrm>
                    <a:prstGeom prst="rect">
                      <a:avLst/>
                    </a:prstGeom>
                    <a:noFill/>
                    <a:ln cmpd="sng">
                      <a:solidFill>
                        <a:srgbClr val="5B9BD5"/>
                      </a:solidFill>
                    </a:ln>
                    <a:extLst>
                      <a:ext uri="{53640926-AAD7-44D8-BBD7-CCE9431645EC}">
                        <a14:shadowObscured xmlns:a14="http://schemas.microsoft.com/office/drawing/2010/main"/>
                      </a:ext>
                    </a:extLst>
                  </pic:spPr>
                </pic:pic>
              </a:graphicData>
            </a:graphic>
          </wp:inline>
        </w:drawing>
      </w:r>
    </w:p>
    <w:p w14:paraId="465660D1" w14:textId="1FCCCA17" w:rsidR="00A5415E" w:rsidRDefault="00A5415E" w:rsidP="00207D43">
      <w:pPr>
        <w:pStyle w:val="ListParagraph"/>
        <w:numPr>
          <w:ilvl w:val="0"/>
          <w:numId w:val="54"/>
        </w:numPr>
        <w:tabs>
          <w:tab w:val="clear" w:pos="340"/>
          <w:tab w:val="num" w:pos="-360"/>
        </w:tabs>
        <w:ind w:left="0"/>
        <w:rPr>
          <w:rFonts w:asciiTheme="minorHAnsi" w:hAnsiTheme="minorHAnsi" w:cstheme="minorHAnsi"/>
          <w:noProof/>
        </w:rPr>
      </w:pPr>
      <w:r>
        <w:rPr>
          <w:rFonts w:asciiTheme="minorHAnsi" w:hAnsiTheme="minorHAnsi" w:cstheme="minorHAnsi"/>
          <w:noProof/>
        </w:rPr>
        <w:t>Right click on Saviy</w:t>
      </w:r>
      <w:r w:rsidR="005B5DE1">
        <w:rPr>
          <w:rFonts w:asciiTheme="minorHAnsi" w:hAnsiTheme="minorHAnsi" w:cstheme="minorHAnsi"/>
          <w:noProof/>
        </w:rPr>
        <w:t>nt</w:t>
      </w:r>
      <w:r>
        <w:rPr>
          <w:rFonts w:asciiTheme="minorHAnsi" w:hAnsiTheme="minorHAnsi" w:cstheme="minorHAnsi"/>
          <w:noProof/>
        </w:rPr>
        <w:t xml:space="preserve">App and select </w:t>
      </w:r>
      <w:r w:rsidRPr="00A5415E">
        <w:rPr>
          <w:rFonts w:asciiTheme="minorHAnsi" w:eastAsia="Wingdings" w:hAnsiTheme="minorHAnsi" w:cstheme="minorHAnsi"/>
          <w:noProof/>
        </w:rPr>
        <w:t>à</w:t>
      </w:r>
      <w:r>
        <w:rPr>
          <w:rFonts w:asciiTheme="minorHAnsi" w:hAnsiTheme="minorHAnsi" w:cstheme="minorHAnsi"/>
          <w:noProof/>
        </w:rPr>
        <w:t xml:space="preserve"> </w:t>
      </w:r>
      <w:r w:rsidR="008A48F6">
        <w:rPr>
          <w:rFonts w:asciiTheme="minorHAnsi" w:hAnsiTheme="minorHAnsi" w:cstheme="minorHAnsi"/>
          <w:noProof/>
        </w:rPr>
        <w:t>“</w:t>
      </w:r>
      <w:r>
        <w:rPr>
          <w:rFonts w:asciiTheme="minorHAnsi" w:hAnsiTheme="minorHAnsi" w:cstheme="minorHAnsi"/>
          <w:noProof/>
        </w:rPr>
        <w:t>Start</w:t>
      </w:r>
      <w:r w:rsidR="008A48F6">
        <w:rPr>
          <w:rFonts w:asciiTheme="minorHAnsi" w:hAnsiTheme="minorHAnsi" w:cstheme="minorHAnsi"/>
          <w:noProof/>
        </w:rPr>
        <w:t>”</w:t>
      </w:r>
      <w:r>
        <w:rPr>
          <w:rFonts w:asciiTheme="minorHAnsi" w:hAnsiTheme="minorHAnsi" w:cstheme="minorHAnsi"/>
          <w:noProof/>
        </w:rPr>
        <w:t xml:space="preserve"> option from menu to start Saviynt application pool.</w:t>
      </w:r>
    </w:p>
    <w:p w14:paraId="1BC8B512" w14:textId="7DD738B2" w:rsidR="003F60B3" w:rsidRDefault="003F60B3" w:rsidP="00B121C1">
      <w:pPr>
        <w:pStyle w:val="ListParagraph"/>
        <w:ind w:left="380"/>
        <w:rPr>
          <w:rFonts w:asciiTheme="minorHAnsi" w:hAnsiTheme="minorHAnsi" w:cstheme="minorHAnsi"/>
          <w:noProof/>
        </w:rPr>
      </w:pPr>
    </w:p>
    <w:p w14:paraId="35E8567F" w14:textId="4FB9D102" w:rsidR="003F60B3" w:rsidRDefault="003F60B3" w:rsidP="006E0668">
      <w:pPr>
        <w:pStyle w:val="Caption"/>
      </w:pPr>
      <w:bookmarkStart w:id="411" w:name="_Toc61521830"/>
      <w:r>
        <w:t xml:space="preserve">Figure </w:t>
      </w:r>
      <w:r w:rsidR="00BC222A">
        <w:fldChar w:fldCharType="begin"/>
      </w:r>
      <w:r w:rsidR="00BC222A">
        <w:instrText xml:space="preserve"> SEQ Figure \* ARABIC </w:instrText>
      </w:r>
      <w:r w:rsidR="00BC222A">
        <w:fldChar w:fldCharType="separate"/>
      </w:r>
      <w:r w:rsidR="00C825B7">
        <w:rPr>
          <w:noProof/>
        </w:rPr>
        <w:t>6</w:t>
      </w:r>
      <w:r w:rsidR="00BC222A">
        <w:rPr>
          <w:noProof/>
        </w:rPr>
        <w:fldChar w:fldCharType="end"/>
      </w:r>
      <w:r>
        <w:t xml:space="preserve"> : </w:t>
      </w:r>
      <w:proofErr w:type="spellStart"/>
      <w:r w:rsidR="008A48F6">
        <w:t>SaviyntAppPool</w:t>
      </w:r>
      <w:proofErr w:type="spellEnd"/>
      <w:r w:rsidR="008A48F6">
        <w:t>:</w:t>
      </w:r>
      <w:r>
        <w:t xml:space="preserve"> Start</w:t>
      </w:r>
      <w:bookmarkEnd w:id="411"/>
    </w:p>
    <w:p w14:paraId="44A6F79B" w14:textId="6910B23B" w:rsidR="003F60B3" w:rsidRDefault="00BD7E42" w:rsidP="00BD7E42">
      <w:pPr>
        <w:pStyle w:val="ListParagraph"/>
        <w:ind w:left="380" w:firstLine="340"/>
        <w:rPr>
          <w:rFonts w:asciiTheme="minorHAnsi" w:hAnsiTheme="minorHAnsi" w:cstheme="minorHAnsi"/>
          <w:noProof/>
        </w:rPr>
      </w:pPr>
      <w:r>
        <w:rPr>
          <w:rFonts w:asciiTheme="minorHAnsi" w:hAnsiTheme="minorHAnsi" w:cstheme="minorHAnsi"/>
          <w:noProof/>
        </w:rPr>
        <w:drawing>
          <wp:inline distT="0" distB="0" distL="0" distR="0" wp14:anchorId="5A92684A" wp14:editId="3B029A56">
            <wp:extent cx="5771937" cy="3180384"/>
            <wp:effectExtent l="19050" t="19050" r="19685" b="2032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5">
                      <a:extLst>
                        <a:ext uri="{28A0092B-C50C-407E-A947-70E740481C1C}">
                          <a14:useLocalDpi xmlns:a14="http://schemas.microsoft.com/office/drawing/2010/main" val="0"/>
                        </a:ext>
                      </a:extLst>
                    </a:blip>
                    <a:srcRect t="13438" b="9777"/>
                    <a:stretch/>
                  </pic:blipFill>
                  <pic:spPr bwMode="auto">
                    <a:xfrm>
                      <a:off x="0" y="0"/>
                      <a:ext cx="5772150" cy="3180501"/>
                    </a:xfrm>
                    <a:prstGeom prst="rect">
                      <a:avLst/>
                    </a:prstGeom>
                    <a:noFill/>
                    <a:ln cmpd="sng">
                      <a:solidFill>
                        <a:srgbClr val="5B9BD5"/>
                      </a:solidFill>
                    </a:ln>
                    <a:extLst>
                      <a:ext uri="{53640926-AAD7-44D8-BBD7-CCE9431645EC}">
                        <a14:shadowObscured xmlns:a14="http://schemas.microsoft.com/office/drawing/2010/main"/>
                      </a:ext>
                    </a:extLst>
                  </pic:spPr>
                </pic:pic>
              </a:graphicData>
            </a:graphic>
          </wp:inline>
        </w:drawing>
      </w:r>
    </w:p>
    <w:p w14:paraId="231050DD" w14:textId="77777777" w:rsidR="00D63102" w:rsidRDefault="00D63102" w:rsidP="00B121C1">
      <w:pPr>
        <w:pStyle w:val="ListParagraph"/>
        <w:ind w:left="380"/>
        <w:rPr>
          <w:rFonts w:asciiTheme="minorHAnsi" w:hAnsiTheme="minorHAnsi" w:cstheme="minorHAnsi"/>
          <w:noProof/>
        </w:rPr>
      </w:pPr>
    </w:p>
    <w:p w14:paraId="2A7BF629" w14:textId="104978B1" w:rsidR="00B235C4" w:rsidRDefault="00B235C4" w:rsidP="00207D43">
      <w:pPr>
        <w:pStyle w:val="ListParagraph"/>
        <w:numPr>
          <w:ilvl w:val="0"/>
          <w:numId w:val="54"/>
        </w:numPr>
        <w:tabs>
          <w:tab w:val="clear" w:pos="340"/>
          <w:tab w:val="num" w:pos="-360"/>
        </w:tabs>
        <w:ind w:left="0"/>
        <w:rPr>
          <w:rFonts w:asciiTheme="minorHAnsi" w:hAnsiTheme="minorHAnsi" w:cstheme="minorHAnsi"/>
          <w:noProof/>
        </w:rPr>
      </w:pPr>
      <w:r>
        <w:rPr>
          <w:rFonts w:asciiTheme="minorHAnsi" w:hAnsiTheme="minorHAnsi" w:cstheme="minorHAnsi"/>
          <w:noProof/>
        </w:rPr>
        <w:t xml:space="preserve">Verify </w:t>
      </w:r>
      <w:r w:rsidR="00D450AE">
        <w:rPr>
          <w:rFonts w:asciiTheme="minorHAnsi" w:hAnsiTheme="minorHAnsi" w:cstheme="minorHAnsi"/>
          <w:noProof/>
        </w:rPr>
        <w:t>SaviyntApp service is running.</w:t>
      </w:r>
    </w:p>
    <w:p w14:paraId="7E2D85F4" w14:textId="3378E404" w:rsidR="00D450AE" w:rsidRDefault="00D450AE" w:rsidP="00B121C1">
      <w:pPr>
        <w:pStyle w:val="ListParagraph"/>
        <w:ind w:left="380"/>
        <w:rPr>
          <w:rFonts w:asciiTheme="minorHAnsi" w:hAnsiTheme="minorHAnsi" w:cstheme="minorHAnsi"/>
          <w:noProof/>
        </w:rPr>
      </w:pPr>
    </w:p>
    <w:p w14:paraId="7A667977" w14:textId="276213AF" w:rsidR="00D450AE" w:rsidRDefault="00D450AE" w:rsidP="006E0668">
      <w:pPr>
        <w:pStyle w:val="Caption"/>
      </w:pPr>
      <w:bookmarkStart w:id="412" w:name="_Toc61521831"/>
      <w:r>
        <w:t xml:space="preserve">Figure </w:t>
      </w:r>
      <w:r w:rsidR="00BC222A">
        <w:fldChar w:fldCharType="begin"/>
      </w:r>
      <w:r w:rsidR="00BC222A">
        <w:instrText xml:space="preserve"> SEQ Figure \* ARABIC </w:instrText>
      </w:r>
      <w:r w:rsidR="00BC222A">
        <w:fldChar w:fldCharType="separate"/>
      </w:r>
      <w:r w:rsidR="00C825B7">
        <w:rPr>
          <w:noProof/>
        </w:rPr>
        <w:t>7</w:t>
      </w:r>
      <w:r w:rsidR="00BC222A">
        <w:rPr>
          <w:noProof/>
        </w:rPr>
        <w:fldChar w:fldCharType="end"/>
      </w:r>
      <w:r>
        <w:t xml:space="preserve"> : Application </w:t>
      </w:r>
      <w:r w:rsidR="008A48F6">
        <w:t>Pool:</w:t>
      </w:r>
      <w:r>
        <w:t xml:space="preserve"> Started</w:t>
      </w:r>
      <w:bookmarkEnd w:id="412"/>
    </w:p>
    <w:p w14:paraId="3FD04964" w14:textId="78EE444C" w:rsidR="00D450AE" w:rsidRDefault="00BD7E42" w:rsidP="00B121C1">
      <w:pPr>
        <w:pStyle w:val="ListParagraph"/>
        <w:ind w:left="380"/>
        <w:rPr>
          <w:rFonts w:asciiTheme="minorHAnsi" w:hAnsiTheme="minorHAnsi" w:cstheme="minorHAnsi"/>
          <w:noProof/>
        </w:rPr>
      </w:pPr>
      <w:r>
        <w:rPr>
          <w:rFonts w:asciiTheme="minorHAnsi" w:hAnsiTheme="minorHAnsi" w:cstheme="minorHAnsi"/>
          <w:noProof/>
        </w:rPr>
        <w:drawing>
          <wp:inline distT="0" distB="0" distL="0" distR="0" wp14:anchorId="10A78DC5" wp14:editId="5A7B08FA">
            <wp:extent cx="5764530" cy="2250440"/>
            <wp:effectExtent l="19050" t="19050" r="26670" b="1651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4530" cy="2250440"/>
                    </a:xfrm>
                    <a:prstGeom prst="rect">
                      <a:avLst/>
                    </a:prstGeom>
                    <a:noFill/>
                    <a:ln cmpd="sng">
                      <a:solidFill>
                        <a:srgbClr val="5B9BD5"/>
                      </a:solidFill>
                    </a:ln>
                  </pic:spPr>
                </pic:pic>
              </a:graphicData>
            </a:graphic>
          </wp:inline>
        </w:drawing>
      </w:r>
    </w:p>
    <w:p w14:paraId="0DD45970" w14:textId="7C6AA96A" w:rsidR="00D845F2" w:rsidRDefault="00D845F2">
      <w:pPr>
        <w:pStyle w:val="ListParagraph"/>
        <w:ind w:left="380"/>
        <w:rPr>
          <w:rFonts w:asciiTheme="minorHAnsi" w:hAnsiTheme="minorHAnsi" w:cstheme="minorHAnsi"/>
          <w:noProof/>
        </w:rPr>
      </w:pPr>
    </w:p>
    <w:p w14:paraId="22F232CF" w14:textId="77777777" w:rsidR="00C612E8" w:rsidRPr="00A5415E" w:rsidRDefault="00C612E8" w:rsidP="00B121C1">
      <w:pPr>
        <w:pStyle w:val="ListParagraph"/>
        <w:ind w:left="380"/>
        <w:rPr>
          <w:rFonts w:asciiTheme="minorHAnsi" w:hAnsiTheme="minorHAnsi" w:cstheme="minorHAnsi"/>
          <w:noProof/>
        </w:rPr>
      </w:pPr>
    </w:p>
    <w:p w14:paraId="1F744C37" w14:textId="362C6342" w:rsidR="00BA7030" w:rsidRDefault="00BA7030" w:rsidP="00B61CF8">
      <w:pPr>
        <w:pStyle w:val="Heading2"/>
      </w:pPr>
      <w:bookmarkStart w:id="413" w:name="_Toc61521739"/>
      <w:r>
        <w:t xml:space="preserve">Reboot Saviynt Security </w:t>
      </w:r>
      <w:r w:rsidR="00D845F2">
        <w:t>Manager</w:t>
      </w:r>
      <w:r>
        <w:t xml:space="preserve"> Server</w:t>
      </w:r>
      <w:bookmarkEnd w:id="413"/>
    </w:p>
    <w:p w14:paraId="017E78FB" w14:textId="07C851DC" w:rsidR="00A42B38" w:rsidRDefault="006E0317">
      <w:r w:rsidRPr="009F0A24">
        <w:rPr>
          <w:rFonts w:asciiTheme="minorHAnsi" w:hAnsiTheme="minorHAnsi" w:cstheme="minorHAnsi"/>
          <w:color w:val="000000" w:themeColor="text1"/>
        </w:rPr>
        <w:t xml:space="preserve">Saviynt </w:t>
      </w:r>
      <w:r>
        <w:rPr>
          <w:rFonts w:asciiTheme="minorHAnsi" w:hAnsiTheme="minorHAnsi" w:cstheme="minorHAnsi"/>
          <w:color w:val="000000" w:themeColor="text1"/>
        </w:rPr>
        <w:t xml:space="preserve">Security Manager </w:t>
      </w:r>
      <w:r w:rsidRPr="009F0A24">
        <w:rPr>
          <w:rFonts w:asciiTheme="minorHAnsi" w:hAnsiTheme="minorHAnsi" w:cstheme="minorHAnsi"/>
          <w:color w:val="000000" w:themeColor="text1"/>
        </w:rPr>
        <w:t xml:space="preserve">represents the Identity Management solution which </w:t>
      </w:r>
      <w:r>
        <w:rPr>
          <w:rFonts w:asciiTheme="minorHAnsi" w:hAnsiTheme="minorHAnsi" w:cstheme="minorHAnsi"/>
          <w:color w:val="000000" w:themeColor="text1"/>
        </w:rPr>
        <w:t>is</w:t>
      </w:r>
      <w:r w:rsidRPr="009F0A24">
        <w:rPr>
          <w:rFonts w:asciiTheme="minorHAnsi" w:hAnsiTheme="minorHAnsi" w:cstheme="minorHAnsi"/>
          <w:color w:val="000000" w:themeColor="text1"/>
        </w:rPr>
        <w:t xml:space="preserve"> deployed </w:t>
      </w:r>
      <w:r w:rsidR="008A48F6">
        <w:rPr>
          <w:rFonts w:asciiTheme="minorHAnsi" w:hAnsiTheme="minorHAnsi" w:cstheme="minorHAnsi"/>
          <w:color w:val="000000" w:themeColor="text1"/>
        </w:rPr>
        <w:t>o</w:t>
      </w:r>
      <w:r w:rsidRPr="009F0A24">
        <w:rPr>
          <w:rFonts w:asciiTheme="minorHAnsi" w:hAnsiTheme="minorHAnsi" w:cstheme="minorHAnsi"/>
          <w:color w:val="000000" w:themeColor="text1"/>
        </w:rPr>
        <w:t xml:space="preserve">n </w:t>
      </w:r>
      <w:r>
        <w:rPr>
          <w:rFonts w:asciiTheme="minorHAnsi" w:hAnsiTheme="minorHAnsi" w:cstheme="minorHAnsi"/>
          <w:color w:val="000000" w:themeColor="text1"/>
        </w:rPr>
        <w:t>Azure</w:t>
      </w:r>
      <w:r w:rsidRPr="009F0A24">
        <w:rPr>
          <w:rFonts w:asciiTheme="minorHAnsi" w:hAnsiTheme="minorHAnsi" w:cstheme="minorHAnsi"/>
          <w:color w:val="000000" w:themeColor="text1"/>
        </w:rPr>
        <w:t xml:space="preserve"> Cloud</w:t>
      </w:r>
      <w:r w:rsidR="008A48F6">
        <w:rPr>
          <w:rFonts w:asciiTheme="minorHAnsi" w:hAnsiTheme="minorHAnsi" w:cstheme="minorHAnsi"/>
          <w:color w:val="000000" w:themeColor="text1"/>
        </w:rPr>
        <w:t>.</w:t>
      </w:r>
      <w:r w:rsidRPr="009F0A24">
        <w:rPr>
          <w:rFonts w:asciiTheme="minorHAnsi" w:hAnsiTheme="minorHAnsi" w:cstheme="minorHAnsi"/>
          <w:color w:val="000000" w:themeColor="text1"/>
        </w:rPr>
        <w:t xml:space="preserve"> It is exposed to enterprise as a web application. </w:t>
      </w:r>
      <w:r w:rsidR="00D845F2">
        <w:t>To reboot Saviynt Security Manager Server</w:t>
      </w:r>
      <w:r w:rsidR="008A48F6">
        <w:t xml:space="preserve">, </w:t>
      </w:r>
      <w:r w:rsidR="00F45829">
        <w:t xml:space="preserve">IAM Admin must submit </w:t>
      </w:r>
      <w:r w:rsidR="008A48F6">
        <w:t>a Freshdesk</w:t>
      </w:r>
      <w:r w:rsidR="00E4139D">
        <w:t xml:space="preserve"> </w:t>
      </w:r>
      <w:r w:rsidR="008A48F6">
        <w:t>(Saviynt Customer Portal) ticket must be created</w:t>
      </w:r>
      <w:r w:rsidR="00D845F2">
        <w:t>.</w:t>
      </w:r>
    </w:p>
    <w:p w14:paraId="3482DE65" w14:textId="757AFF95" w:rsidR="00F45829" w:rsidRPr="00B121C1" w:rsidRDefault="00F45829" w:rsidP="00B121C1">
      <w:pPr>
        <w:rPr>
          <w:b/>
        </w:rPr>
      </w:pPr>
      <w:r w:rsidRPr="00B121C1">
        <w:rPr>
          <w:b/>
        </w:rPr>
        <w:t xml:space="preserve">Note : </w:t>
      </w:r>
      <w:r w:rsidRPr="00B121C1">
        <w:t>IAM admin must have access to raise ticket in Saviynt Freshdesk portal.</w:t>
      </w:r>
    </w:p>
    <w:p w14:paraId="76CCB0B6" w14:textId="2AF91015" w:rsidR="00D845F2" w:rsidRDefault="00A42B38" w:rsidP="00B121C1">
      <w:r>
        <w:rPr>
          <w:rFonts w:asciiTheme="minorHAnsi" w:hAnsiTheme="minorHAnsi" w:cstheme="minorHAnsi"/>
          <w:color w:val="000000" w:themeColor="text1"/>
        </w:rPr>
        <w:t xml:space="preserve">Perform following steps to raise ticket </w:t>
      </w:r>
      <w:r w:rsidR="008A48F6">
        <w:rPr>
          <w:rFonts w:asciiTheme="minorHAnsi" w:hAnsiTheme="minorHAnsi" w:cstheme="minorHAnsi"/>
          <w:color w:val="000000" w:themeColor="text1"/>
        </w:rPr>
        <w:t xml:space="preserve">on </w:t>
      </w:r>
      <w:r>
        <w:rPr>
          <w:rFonts w:asciiTheme="minorHAnsi" w:hAnsiTheme="minorHAnsi" w:cstheme="minorHAnsi"/>
          <w:color w:val="000000" w:themeColor="text1"/>
        </w:rPr>
        <w:t>Saviynt Freshdesk.</w:t>
      </w:r>
    </w:p>
    <w:p w14:paraId="342C5EC3" w14:textId="7899E55B" w:rsidR="00A42B38" w:rsidRDefault="00A42B38" w:rsidP="00207D43">
      <w:pPr>
        <w:pStyle w:val="ListParagraph"/>
        <w:numPr>
          <w:ilvl w:val="0"/>
          <w:numId w:val="53"/>
        </w:numPr>
        <w:ind w:left="20"/>
      </w:pPr>
      <w:r>
        <w:t xml:space="preserve">Login into Saviynt Freshdesk </w:t>
      </w:r>
      <w:r w:rsidR="00C248FD">
        <w:t>[</w:t>
      </w:r>
      <w:hyperlink r:id="rId27" w:history="1">
        <w:r w:rsidR="00C248FD">
          <w:rPr>
            <w:rStyle w:val="Hyperlink"/>
          </w:rPr>
          <w:t>https://saviynt.freshdesk.com/support/login</w:t>
        </w:r>
      </w:hyperlink>
      <w:r w:rsidR="00C248FD">
        <w:t>].</w:t>
      </w:r>
    </w:p>
    <w:p w14:paraId="047E392F" w14:textId="56460CA5" w:rsidR="00A42B38" w:rsidRDefault="00A42B38" w:rsidP="00B121C1">
      <w:pPr>
        <w:pStyle w:val="ListParagraph"/>
        <w:ind w:left="740"/>
      </w:pPr>
    </w:p>
    <w:p w14:paraId="017B1E50" w14:textId="23C46871" w:rsidR="005C40C2" w:rsidRDefault="005C40C2" w:rsidP="00914585">
      <w:pPr>
        <w:pStyle w:val="Caption"/>
      </w:pPr>
      <w:bookmarkStart w:id="414" w:name="_Toc61521832"/>
      <w:r>
        <w:t xml:space="preserve">Figure </w:t>
      </w:r>
      <w:r w:rsidR="00BC222A">
        <w:fldChar w:fldCharType="begin"/>
      </w:r>
      <w:r w:rsidR="00BC222A">
        <w:instrText xml:space="preserve"> SEQ Figure \* ARABIC </w:instrText>
      </w:r>
      <w:r w:rsidR="00BC222A">
        <w:fldChar w:fldCharType="separate"/>
      </w:r>
      <w:r w:rsidR="00C825B7">
        <w:rPr>
          <w:noProof/>
        </w:rPr>
        <w:t>8</w:t>
      </w:r>
      <w:r w:rsidR="00BC222A">
        <w:rPr>
          <w:noProof/>
        </w:rPr>
        <w:fldChar w:fldCharType="end"/>
      </w:r>
      <w:r>
        <w:t xml:space="preserve"> : Freshdesk Support portal</w:t>
      </w:r>
      <w:bookmarkEnd w:id="414"/>
    </w:p>
    <w:p w14:paraId="585FF938" w14:textId="507F43CC" w:rsidR="00A42B38" w:rsidRDefault="00A42B38" w:rsidP="00B121C1">
      <w:pPr>
        <w:pStyle w:val="ListParagraph"/>
        <w:ind w:left="0"/>
      </w:pPr>
      <w:r>
        <w:rPr>
          <w:noProof/>
        </w:rPr>
        <w:drawing>
          <wp:inline distT="0" distB="0" distL="0" distR="0" wp14:anchorId="3A58E914" wp14:editId="3DC75FAA">
            <wp:extent cx="5467350" cy="3020483"/>
            <wp:effectExtent l="19050" t="19050" r="19050" b="2794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93024" cy="3034667"/>
                    </a:xfrm>
                    <a:prstGeom prst="rect">
                      <a:avLst/>
                    </a:prstGeom>
                    <a:noFill/>
                    <a:ln cmpd="sng">
                      <a:solidFill>
                        <a:srgbClr val="5B9BD5"/>
                      </a:solidFill>
                    </a:ln>
                  </pic:spPr>
                </pic:pic>
              </a:graphicData>
            </a:graphic>
          </wp:inline>
        </w:drawing>
      </w:r>
    </w:p>
    <w:p w14:paraId="75FE4F5B" w14:textId="77777777" w:rsidR="008A48F6" w:rsidRDefault="008A48F6" w:rsidP="00B121C1">
      <w:pPr>
        <w:pStyle w:val="ListParagraph"/>
        <w:ind w:left="740"/>
      </w:pPr>
    </w:p>
    <w:p w14:paraId="3D58C293" w14:textId="181C3AC8" w:rsidR="009E4456" w:rsidRDefault="009E4456" w:rsidP="00207D43">
      <w:pPr>
        <w:pStyle w:val="ListParagraph"/>
        <w:numPr>
          <w:ilvl w:val="0"/>
          <w:numId w:val="53"/>
        </w:numPr>
        <w:ind w:left="20"/>
      </w:pPr>
      <w:r>
        <w:t xml:space="preserve">After login to Saviynt Click on  </w:t>
      </w:r>
      <w:r w:rsidR="008A48F6">
        <w:t>“Submit</w:t>
      </w:r>
      <w:r>
        <w:t xml:space="preserve"> a ticket</w:t>
      </w:r>
      <w:r w:rsidR="008A48F6">
        <w:t>”.</w:t>
      </w:r>
    </w:p>
    <w:p w14:paraId="32A76D5E" w14:textId="77777777" w:rsidR="00FE16EC" w:rsidRDefault="00FE16EC" w:rsidP="00B121C1">
      <w:pPr>
        <w:pStyle w:val="ListParagraph"/>
        <w:ind w:left="740"/>
      </w:pPr>
    </w:p>
    <w:p w14:paraId="373DEB34" w14:textId="5421340D" w:rsidR="00021BBD" w:rsidRDefault="00021BBD" w:rsidP="006E0668">
      <w:pPr>
        <w:pStyle w:val="Caption"/>
      </w:pPr>
      <w:bookmarkStart w:id="415" w:name="_Toc61521833"/>
      <w:r>
        <w:t xml:space="preserve">Figure </w:t>
      </w:r>
      <w:r w:rsidR="00BC222A">
        <w:fldChar w:fldCharType="begin"/>
      </w:r>
      <w:r w:rsidR="00BC222A">
        <w:instrText xml:space="preserve"> SEQ Figure \* ARABIC </w:instrText>
      </w:r>
      <w:r w:rsidR="00BC222A">
        <w:fldChar w:fldCharType="separate"/>
      </w:r>
      <w:r w:rsidR="00C825B7">
        <w:rPr>
          <w:noProof/>
        </w:rPr>
        <w:t>9</w:t>
      </w:r>
      <w:r w:rsidR="00BC222A">
        <w:rPr>
          <w:noProof/>
        </w:rPr>
        <w:fldChar w:fldCharType="end"/>
      </w:r>
      <w:r>
        <w:t xml:space="preserve"> : Submit a ticket</w:t>
      </w:r>
      <w:bookmarkEnd w:id="415"/>
    </w:p>
    <w:p w14:paraId="59E7CB3D" w14:textId="2923E9E2" w:rsidR="009E4456" w:rsidRDefault="009E4456" w:rsidP="00B121C1">
      <w:pPr>
        <w:pStyle w:val="ListParagraph"/>
        <w:ind w:left="90"/>
      </w:pPr>
      <w:r>
        <w:rPr>
          <w:noProof/>
        </w:rPr>
        <w:drawing>
          <wp:inline distT="0" distB="0" distL="0" distR="0" wp14:anchorId="482B327F" wp14:editId="25F0A211">
            <wp:extent cx="5391150" cy="2367915"/>
            <wp:effectExtent l="19050" t="19050" r="19050" b="13335"/>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16547" cy="2379070"/>
                    </a:xfrm>
                    <a:prstGeom prst="rect">
                      <a:avLst/>
                    </a:prstGeom>
                    <a:noFill/>
                    <a:ln cmpd="sng">
                      <a:solidFill>
                        <a:srgbClr val="5B9BD5"/>
                      </a:solidFill>
                    </a:ln>
                  </pic:spPr>
                </pic:pic>
              </a:graphicData>
            </a:graphic>
          </wp:inline>
        </w:drawing>
      </w:r>
    </w:p>
    <w:p w14:paraId="61D04017" w14:textId="77777777" w:rsidR="00C048D1" w:rsidRDefault="00C048D1" w:rsidP="00B121C1">
      <w:pPr>
        <w:pStyle w:val="ListParagraph"/>
        <w:ind w:left="740"/>
      </w:pPr>
    </w:p>
    <w:p w14:paraId="32AB51B9" w14:textId="4612B4EA" w:rsidR="00FE16EC" w:rsidRDefault="00021BBD" w:rsidP="00207D43">
      <w:pPr>
        <w:pStyle w:val="ListParagraph"/>
        <w:numPr>
          <w:ilvl w:val="0"/>
          <w:numId w:val="53"/>
        </w:numPr>
        <w:ind w:left="20"/>
      </w:pPr>
      <w:r>
        <w:t xml:space="preserve">Enter ticket detail regarding server restart by </w:t>
      </w:r>
      <w:r w:rsidR="008E092A">
        <w:t>providing appropriate information.</w:t>
      </w:r>
    </w:p>
    <w:p w14:paraId="56B36207" w14:textId="77777777" w:rsidR="00FE16EC" w:rsidRDefault="00FE16EC" w:rsidP="00B121C1">
      <w:pPr>
        <w:pStyle w:val="ListParagraph"/>
        <w:ind w:left="740"/>
      </w:pPr>
    </w:p>
    <w:p w14:paraId="15E11713" w14:textId="785BD7CB" w:rsidR="008E092A" w:rsidRDefault="008E092A" w:rsidP="006E0668">
      <w:pPr>
        <w:pStyle w:val="Caption"/>
      </w:pPr>
      <w:bookmarkStart w:id="416" w:name="_Toc61521834"/>
      <w:r>
        <w:t xml:space="preserve">Figure </w:t>
      </w:r>
      <w:r w:rsidR="00BC222A">
        <w:fldChar w:fldCharType="begin"/>
      </w:r>
      <w:r w:rsidR="00BC222A">
        <w:instrText xml:space="preserve"> SEQ Figure \* ARABIC </w:instrText>
      </w:r>
      <w:r w:rsidR="00BC222A">
        <w:fldChar w:fldCharType="separate"/>
      </w:r>
      <w:r w:rsidR="00C825B7">
        <w:rPr>
          <w:noProof/>
        </w:rPr>
        <w:t>10</w:t>
      </w:r>
      <w:r w:rsidR="00BC222A">
        <w:rPr>
          <w:noProof/>
        </w:rPr>
        <w:fldChar w:fldCharType="end"/>
      </w:r>
      <w:r>
        <w:t xml:space="preserve"> : Submit ticket</w:t>
      </w:r>
      <w:bookmarkEnd w:id="416"/>
    </w:p>
    <w:p w14:paraId="0FB4528B" w14:textId="6946398A" w:rsidR="00894F94" w:rsidRDefault="00BD7E42" w:rsidP="00B121C1">
      <w:pPr>
        <w:pStyle w:val="ListParagraph"/>
        <w:ind w:left="740"/>
      </w:pPr>
      <w:r>
        <w:rPr>
          <w:noProof/>
        </w:rPr>
        <w:drawing>
          <wp:inline distT="0" distB="0" distL="0" distR="0" wp14:anchorId="2003FD82" wp14:editId="1DC59D33">
            <wp:extent cx="5017135" cy="6551930"/>
            <wp:effectExtent l="19050" t="19050" r="12065" b="2032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17135" cy="6551930"/>
                    </a:xfrm>
                    <a:prstGeom prst="rect">
                      <a:avLst/>
                    </a:prstGeom>
                    <a:noFill/>
                    <a:ln cmpd="sng">
                      <a:solidFill>
                        <a:srgbClr val="5B9BD5"/>
                      </a:solidFill>
                    </a:ln>
                  </pic:spPr>
                </pic:pic>
              </a:graphicData>
            </a:graphic>
          </wp:inline>
        </w:drawing>
      </w:r>
    </w:p>
    <w:p w14:paraId="45A808F3" w14:textId="77777777" w:rsidR="00C048D1" w:rsidRPr="00D845F2" w:rsidRDefault="00C048D1" w:rsidP="00B121C1">
      <w:pPr>
        <w:pStyle w:val="ListParagraph"/>
        <w:ind w:left="740"/>
      </w:pPr>
    </w:p>
    <w:p w14:paraId="5E5DC165" w14:textId="17B46BA2" w:rsidR="00D845F2" w:rsidRPr="00D845F2" w:rsidRDefault="00894F94" w:rsidP="00207D43">
      <w:pPr>
        <w:pStyle w:val="ListParagraph"/>
        <w:numPr>
          <w:ilvl w:val="0"/>
          <w:numId w:val="53"/>
        </w:numPr>
        <w:ind w:left="20"/>
      </w:pPr>
      <w:r>
        <w:t>After submitting ticket in Saviynt Freshdesk</w:t>
      </w:r>
      <w:r w:rsidR="008A48F6">
        <w:t>,</w:t>
      </w:r>
      <w:r>
        <w:t xml:space="preserve"> Saviynt Ops team will restart Saviynt application</w:t>
      </w:r>
      <w:r w:rsidR="008A48F6">
        <w:t xml:space="preserve"> as per SLA of ticket</w:t>
      </w:r>
      <w:r>
        <w:t>.</w:t>
      </w:r>
    </w:p>
    <w:p w14:paraId="271717B7" w14:textId="77777777" w:rsidR="0026798D" w:rsidRPr="00AE3C3C" w:rsidRDefault="0026798D" w:rsidP="00B61CF8">
      <w:pPr>
        <w:pStyle w:val="Heading2"/>
      </w:pPr>
      <w:bookmarkStart w:id="417" w:name="_Login_to_WLG"/>
      <w:bookmarkStart w:id="418" w:name="_Toc61521740"/>
      <w:bookmarkEnd w:id="417"/>
      <w:r w:rsidRPr="00AE3C3C">
        <w:t>Database Repository Operations</w:t>
      </w:r>
      <w:bookmarkEnd w:id="418"/>
    </w:p>
    <w:p w14:paraId="3BF593AF" w14:textId="01127E9E" w:rsidR="0026798D" w:rsidRPr="00AE3C3C" w:rsidRDefault="00F010BE" w:rsidP="006E0668">
      <w:pPr>
        <w:rPr>
          <w:rFonts w:asciiTheme="minorHAnsi" w:eastAsia="Calibri" w:hAnsiTheme="minorHAnsi" w:cstheme="minorHAnsi"/>
          <w:noProof/>
        </w:rPr>
      </w:pPr>
      <w:r>
        <w:rPr>
          <w:rFonts w:asciiTheme="minorHAnsi" w:eastAsia="Calibri" w:hAnsiTheme="minorHAnsi" w:cstheme="minorHAnsi"/>
          <w:noProof/>
        </w:rPr>
        <w:t xml:space="preserve">Saviynt </w:t>
      </w:r>
      <w:r w:rsidR="002D6A9E" w:rsidRPr="00AE3C3C">
        <w:rPr>
          <w:rFonts w:asciiTheme="minorHAnsi" w:eastAsia="Calibri" w:hAnsiTheme="minorHAnsi" w:cstheme="minorHAnsi"/>
          <w:noProof/>
        </w:rPr>
        <w:t>use</w:t>
      </w:r>
      <w:r w:rsidR="008A48F6">
        <w:rPr>
          <w:rFonts w:asciiTheme="minorHAnsi" w:eastAsia="Calibri" w:hAnsiTheme="minorHAnsi" w:cstheme="minorHAnsi"/>
          <w:noProof/>
        </w:rPr>
        <w:t>s</w:t>
      </w:r>
      <w:r w:rsidR="002D6A9E" w:rsidRPr="00AE3C3C">
        <w:rPr>
          <w:rFonts w:asciiTheme="minorHAnsi" w:eastAsia="Calibri" w:hAnsiTheme="minorHAnsi" w:cstheme="minorHAnsi"/>
          <w:noProof/>
        </w:rPr>
        <w:t xml:space="preserve"> </w:t>
      </w:r>
      <w:r>
        <w:rPr>
          <w:rFonts w:asciiTheme="minorHAnsi" w:eastAsia="Calibri" w:hAnsiTheme="minorHAnsi" w:cstheme="minorHAnsi"/>
          <w:noProof/>
        </w:rPr>
        <w:t>Azure</w:t>
      </w:r>
      <w:r w:rsidR="002D6A9E" w:rsidRPr="00AE3C3C">
        <w:rPr>
          <w:rFonts w:asciiTheme="minorHAnsi" w:eastAsia="Calibri" w:hAnsiTheme="minorHAnsi" w:cstheme="minorHAnsi"/>
          <w:noProof/>
        </w:rPr>
        <w:t xml:space="preserve"> RDS service (with</w:t>
      </w:r>
      <w:r>
        <w:rPr>
          <w:rFonts w:asciiTheme="minorHAnsi" w:eastAsia="Calibri" w:hAnsiTheme="minorHAnsi" w:cstheme="minorHAnsi"/>
          <w:noProof/>
        </w:rPr>
        <w:t xml:space="preserve"> Maria Database</w:t>
      </w:r>
      <w:r w:rsidR="002D6A9E" w:rsidRPr="00AE3C3C">
        <w:rPr>
          <w:rFonts w:asciiTheme="minorHAnsi" w:eastAsia="Calibri" w:hAnsiTheme="minorHAnsi" w:cstheme="minorHAnsi"/>
          <w:noProof/>
        </w:rPr>
        <w:t xml:space="preserve">) as Database repository. As this is a PaaS offering from </w:t>
      </w:r>
      <w:r>
        <w:rPr>
          <w:rFonts w:asciiTheme="minorHAnsi" w:eastAsia="Calibri" w:hAnsiTheme="minorHAnsi" w:cstheme="minorHAnsi"/>
          <w:noProof/>
        </w:rPr>
        <w:t>Azure</w:t>
      </w:r>
      <w:r w:rsidR="002D6A9E" w:rsidRPr="00AE3C3C">
        <w:rPr>
          <w:rFonts w:asciiTheme="minorHAnsi" w:eastAsia="Calibri" w:hAnsiTheme="minorHAnsi" w:cstheme="minorHAnsi"/>
          <w:noProof/>
        </w:rPr>
        <w:t xml:space="preserve">, status of the service can be checked from </w:t>
      </w:r>
      <w:r>
        <w:rPr>
          <w:rFonts w:asciiTheme="minorHAnsi" w:eastAsia="Calibri" w:hAnsiTheme="minorHAnsi" w:cstheme="minorHAnsi"/>
          <w:noProof/>
        </w:rPr>
        <w:t>Azure</w:t>
      </w:r>
      <w:r w:rsidR="002D6A9E" w:rsidRPr="00AE3C3C">
        <w:rPr>
          <w:rFonts w:asciiTheme="minorHAnsi" w:eastAsia="Calibri" w:hAnsiTheme="minorHAnsi" w:cstheme="minorHAnsi"/>
          <w:noProof/>
        </w:rPr>
        <w:t xml:space="preserve"> console by </w:t>
      </w:r>
      <w:r>
        <w:rPr>
          <w:rFonts w:asciiTheme="minorHAnsi" w:eastAsia="Calibri" w:hAnsiTheme="minorHAnsi" w:cstheme="minorHAnsi"/>
          <w:noProof/>
        </w:rPr>
        <w:t>Saviynt i</w:t>
      </w:r>
      <w:r w:rsidR="002D6A9E" w:rsidRPr="00AE3C3C">
        <w:rPr>
          <w:rFonts w:asciiTheme="minorHAnsi" w:eastAsia="Calibri" w:hAnsiTheme="minorHAnsi" w:cstheme="minorHAnsi"/>
          <w:noProof/>
        </w:rPr>
        <w:t>nfra</w:t>
      </w:r>
      <w:r w:rsidR="00D25AA1" w:rsidRPr="00AE3C3C">
        <w:rPr>
          <w:rFonts w:asciiTheme="minorHAnsi" w:eastAsia="Calibri" w:hAnsiTheme="minorHAnsi" w:cstheme="minorHAnsi"/>
          <w:noProof/>
        </w:rPr>
        <w:t>structure</w:t>
      </w:r>
      <w:r w:rsidR="002D6A9E" w:rsidRPr="00AE3C3C">
        <w:rPr>
          <w:rFonts w:asciiTheme="minorHAnsi" w:eastAsia="Calibri" w:hAnsiTheme="minorHAnsi" w:cstheme="minorHAnsi"/>
          <w:noProof/>
        </w:rPr>
        <w:t xml:space="preserve"> team.</w:t>
      </w:r>
      <w:r w:rsidR="00D25AA1" w:rsidRPr="00AE3C3C">
        <w:rPr>
          <w:rFonts w:asciiTheme="minorHAnsi" w:eastAsia="Calibri" w:hAnsiTheme="minorHAnsi" w:cstheme="minorHAnsi"/>
          <w:noProof/>
        </w:rPr>
        <w:t xml:space="preserve"> </w:t>
      </w:r>
      <w:r w:rsidR="00BD7E42">
        <w:rPr>
          <w:rFonts w:asciiTheme="minorHAnsi" w:eastAsia="Calibri" w:hAnsiTheme="minorHAnsi" w:cstheme="minorHAnsi"/>
          <w:noProof/>
        </w:rPr>
        <w:t>Hormel</w:t>
      </w:r>
      <w:r>
        <w:rPr>
          <w:rFonts w:asciiTheme="minorHAnsi" w:eastAsia="Calibri" w:hAnsiTheme="minorHAnsi" w:cstheme="minorHAnsi"/>
          <w:noProof/>
        </w:rPr>
        <w:t xml:space="preserve"> infarstructure </w:t>
      </w:r>
      <w:r w:rsidR="00D25AA1" w:rsidRPr="00AE3C3C">
        <w:rPr>
          <w:rFonts w:asciiTheme="minorHAnsi" w:eastAsia="Calibri" w:hAnsiTheme="minorHAnsi" w:cstheme="minorHAnsi"/>
          <w:noProof/>
        </w:rPr>
        <w:t xml:space="preserve">team does not own the deployment or operation of this component. </w:t>
      </w:r>
    </w:p>
    <w:p w14:paraId="77E300FD" w14:textId="30776C12" w:rsidR="00D25AA1" w:rsidRPr="00AE3C3C" w:rsidRDefault="006365B4" w:rsidP="00B61CF8">
      <w:pPr>
        <w:pStyle w:val="Heading2"/>
      </w:pPr>
      <w:bookmarkStart w:id="419" w:name="_Toc61521741"/>
      <w:r>
        <w:t xml:space="preserve">Saviynt Security Manager </w:t>
      </w:r>
      <w:r w:rsidR="00D25AA1" w:rsidRPr="00AE3C3C">
        <w:t>Patching</w:t>
      </w:r>
      <w:bookmarkEnd w:id="419"/>
    </w:p>
    <w:p w14:paraId="5AA9E012" w14:textId="561CD0C4" w:rsidR="00D25AA1" w:rsidRDefault="00D25AA1" w:rsidP="00B121C1">
      <w:pPr>
        <w:rPr>
          <w:rFonts w:asciiTheme="minorHAnsi" w:hAnsiTheme="minorHAnsi" w:cstheme="minorHAnsi"/>
        </w:rPr>
      </w:pPr>
      <w:r w:rsidRPr="00AE3C3C">
        <w:rPr>
          <w:rFonts w:asciiTheme="minorHAnsi" w:hAnsiTheme="minorHAnsi" w:cstheme="minorHAnsi"/>
        </w:rPr>
        <w:t xml:space="preserve">A patch is a set of changes to a computer program or its supporting data designed to update, fix, or improve it. </w:t>
      </w:r>
      <w:r w:rsidR="004D5771">
        <w:rPr>
          <w:rFonts w:asciiTheme="minorHAnsi" w:hAnsiTheme="minorHAnsi" w:cstheme="minorHAnsi"/>
        </w:rPr>
        <w:t>Saviynt</w:t>
      </w:r>
      <w:r w:rsidRPr="00AE3C3C">
        <w:rPr>
          <w:rFonts w:asciiTheme="minorHAnsi" w:hAnsiTheme="minorHAnsi" w:cstheme="minorHAnsi"/>
        </w:rPr>
        <w:t xml:space="preserve"> releases patches periodically, </w:t>
      </w:r>
      <w:r w:rsidR="00F97E0E">
        <w:rPr>
          <w:rFonts w:asciiTheme="minorHAnsi" w:hAnsiTheme="minorHAnsi" w:cstheme="minorHAnsi"/>
        </w:rPr>
        <w:t>which</w:t>
      </w:r>
      <w:r w:rsidRPr="00AE3C3C">
        <w:rPr>
          <w:rFonts w:asciiTheme="minorHAnsi" w:hAnsiTheme="minorHAnsi" w:cstheme="minorHAnsi"/>
        </w:rPr>
        <w:t xml:space="preserve"> includes fixing security vulnerabilities and other bugs</w:t>
      </w:r>
      <w:r w:rsidR="00F97E0E">
        <w:rPr>
          <w:rFonts w:asciiTheme="minorHAnsi" w:hAnsiTheme="minorHAnsi" w:cstheme="minorHAnsi"/>
        </w:rPr>
        <w:t>. S</w:t>
      </w:r>
      <w:r w:rsidRPr="00AE3C3C">
        <w:rPr>
          <w:rFonts w:asciiTheme="minorHAnsi" w:hAnsiTheme="minorHAnsi" w:cstheme="minorHAnsi"/>
        </w:rPr>
        <w:t xml:space="preserve">uch patches </w:t>
      </w:r>
      <w:r w:rsidR="00F97E0E">
        <w:rPr>
          <w:rFonts w:asciiTheme="minorHAnsi" w:hAnsiTheme="minorHAnsi" w:cstheme="minorHAnsi"/>
        </w:rPr>
        <w:t xml:space="preserve">are </w:t>
      </w:r>
      <w:r w:rsidRPr="00AE3C3C">
        <w:rPr>
          <w:rFonts w:asciiTheme="minorHAnsi" w:hAnsiTheme="minorHAnsi" w:cstheme="minorHAnsi"/>
        </w:rPr>
        <w:t>usually called bug fixes, and improv</w:t>
      </w:r>
      <w:r w:rsidR="00F97E0E">
        <w:rPr>
          <w:rFonts w:asciiTheme="minorHAnsi" w:hAnsiTheme="minorHAnsi" w:cstheme="minorHAnsi"/>
        </w:rPr>
        <w:t>es</w:t>
      </w:r>
      <w:r w:rsidRPr="00AE3C3C">
        <w:rPr>
          <w:rFonts w:asciiTheme="minorHAnsi" w:hAnsiTheme="minorHAnsi" w:cstheme="minorHAnsi"/>
        </w:rPr>
        <w:t xml:space="preserve"> the functionality, usability or performance. </w:t>
      </w:r>
    </w:p>
    <w:p w14:paraId="73658764" w14:textId="518BAB56" w:rsidR="004D5771" w:rsidRDefault="004D5771" w:rsidP="00B121C1">
      <w:pPr>
        <w:rPr>
          <w:rFonts w:asciiTheme="minorHAnsi" w:hAnsiTheme="minorHAnsi" w:cstheme="minorHAnsi"/>
        </w:rPr>
      </w:pPr>
      <w:r w:rsidRPr="000423CB">
        <w:rPr>
          <w:rFonts w:asciiTheme="minorHAnsi" w:hAnsiTheme="minorHAnsi" w:cstheme="minorHAnsi"/>
        </w:rPr>
        <w:t xml:space="preserve">The purpose of this </w:t>
      </w:r>
      <w:r>
        <w:rPr>
          <w:rFonts w:asciiTheme="minorHAnsi" w:hAnsiTheme="minorHAnsi" w:cstheme="minorHAnsi"/>
        </w:rPr>
        <w:t>section</w:t>
      </w:r>
      <w:r w:rsidRPr="000423CB">
        <w:rPr>
          <w:rFonts w:asciiTheme="minorHAnsi" w:hAnsiTheme="minorHAnsi" w:cstheme="minorHAnsi"/>
        </w:rPr>
        <w:t xml:space="preserve"> is to provide procedure and guidelines necessary </w:t>
      </w:r>
      <w:r w:rsidR="00F97E0E">
        <w:rPr>
          <w:rFonts w:asciiTheme="minorHAnsi" w:hAnsiTheme="minorHAnsi" w:cstheme="minorHAnsi"/>
        </w:rPr>
        <w:t>for vulnerability</w:t>
      </w:r>
      <w:r w:rsidRPr="000423CB">
        <w:rPr>
          <w:rFonts w:asciiTheme="minorHAnsi" w:hAnsiTheme="minorHAnsi" w:cstheme="minorHAnsi"/>
        </w:rPr>
        <w:t xml:space="preserve"> patch management</w:t>
      </w:r>
    </w:p>
    <w:p w14:paraId="72B277D4" w14:textId="514B5852" w:rsidR="00F24A46" w:rsidRPr="00914585" w:rsidRDefault="00F24A46" w:rsidP="00914585">
      <w:pPr>
        <w:pStyle w:val="Heading3"/>
        <w:rPr>
          <w:szCs w:val="18"/>
        </w:rPr>
      </w:pPr>
      <w:bookmarkStart w:id="420" w:name="_Toc61521742"/>
      <w:r w:rsidRPr="00914585">
        <w:rPr>
          <w:szCs w:val="18"/>
        </w:rPr>
        <w:t>Patching Scope</w:t>
      </w:r>
      <w:bookmarkEnd w:id="420"/>
    </w:p>
    <w:p w14:paraId="3A7977DD" w14:textId="77777777" w:rsidR="00F24A46" w:rsidRPr="000423CB" w:rsidRDefault="00F24A46" w:rsidP="00B121C1">
      <w:pPr>
        <w:rPr>
          <w:rFonts w:asciiTheme="minorHAnsi" w:hAnsiTheme="minorHAnsi" w:cstheme="minorHAnsi"/>
        </w:rPr>
      </w:pPr>
      <w:r w:rsidRPr="000423CB">
        <w:rPr>
          <w:rFonts w:asciiTheme="minorHAnsi" w:hAnsiTheme="minorHAnsi" w:cstheme="minorHAnsi"/>
        </w:rPr>
        <w:t>The patching on Cloud is a shared responsibility between cloud provider and Saviynt. Cloud provider is responsible for patching and fixing flaws within the infrastructure. Saviynt is responsible for patching the guest OS and Saviynt applications.</w:t>
      </w:r>
    </w:p>
    <w:p w14:paraId="60F83E70" w14:textId="7CC04080" w:rsidR="00F24A46" w:rsidRDefault="00F24A46" w:rsidP="00B121C1">
      <w:pPr>
        <w:rPr>
          <w:rFonts w:asciiTheme="minorHAnsi" w:hAnsiTheme="minorHAnsi" w:cstheme="minorHAnsi"/>
        </w:rPr>
      </w:pPr>
      <w:r w:rsidRPr="000423CB">
        <w:rPr>
          <w:rFonts w:asciiTheme="minorHAnsi" w:hAnsiTheme="minorHAnsi" w:cstheme="minorHAnsi"/>
        </w:rPr>
        <w:t>The processes addressed in this document covers the patching for operating system (including updates and security patches) running on Saviynt cloud</w:t>
      </w:r>
    </w:p>
    <w:p w14:paraId="6B411C96" w14:textId="592ABA77" w:rsidR="00F24A46" w:rsidRDefault="00F24A46" w:rsidP="006E0668">
      <w:pPr>
        <w:pStyle w:val="Caption"/>
      </w:pPr>
      <w:bookmarkStart w:id="421" w:name="_Toc61522098"/>
      <w:r>
        <w:t xml:space="preserve">Table </w:t>
      </w:r>
      <w:r w:rsidR="00BC222A">
        <w:fldChar w:fldCharType="begin"/>
      </w:r>
      <w:r w:rsidR="00BC222A">
        <w:instrText xml:space="preserve"> SEQ Table \* ARABIC </w:instrText>
      </w:r>
      <w:r w:rsidR="00BC222A">
        <w:fldChar w:fldCharType="separate"/>
      </w:r>
      <w:r w:rsidR="00C825B7">
        <w:rPr>
          <w:noProof/>
        </w:rPr>
        <w:t>16</w:t>
      </w:r>
      <w:r w:rsidR="00BC222A">
        <w:rPr>
          <w:noProof/>
        </w:rPr>
        <w:fldChar w:fldCharType="end"/>
      </w:r>
      <w:r>
        <w:t xml:space="preserve"> : Patching Scope</w:t>
      </w:r>
      <w:bookmarkEnd w:id="421"/>
    </w:p>
    <w:tbl>
      <w:tblPr>
        <w:tblStyle w:val="GridTable4-Accent1"/>
        <w:tblW w:w="9172" w:type="dxa"/>
        <w:tblLook w:val="04A0" w:firstRow="1" w:lastRow="0" w:firstColumn="1" w:lastColumn="0" w:noHBand="0" w:noVBand="1"/>
      </w:tblPr>
      <w:tblGrid>
        <w:gridCol w:w="5079"/>
        <w:gridCol w:w="4093"/>
      </w:tblGrid>
      <w:tr w:rsidR="00F24A46" w:rsidRPr="000423CB" w14:paraId="76BF9851" w14:textId="77777777" w:rsidTr="00D115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9" w:type="dxa"/>
            <w:hideMark/>
          </w:tcPr>
          <w:p w14:paraId="16B9CC29" w14:textId="77777777" w:rsidR="00F24A46" w:rsidRPr="000423CB" w:rsidRDefault="00F24A46" w:rsidP="00B2382A">
            <w:pPr>
              <w:spacing w:after="375"/>
              <w:rPr>
                <w:rFonts w:asciiTheme="minorHAnsi" w:hAnsiTheme="minorHAnsi" w:cstheme="minorHAnsi"/>
              </w:rPr>
            </w:pPr>
            <w:r w:rsidRPr="000423CB">
              <w:rPr>
                <w:rFonts w:asciiTheme="minorHAnsi" w:hAnsiTheme="minorHAnsi" w:cstheme="minorHAnsi"/>
              </w:rPr>
              <w:t>Resource/Service</w:t>
            </w:r>
          </w:p>
        </w:tc>
        <w:tc>
          <w:tcPr>
            <w:tcW w:w="4093" w:type="dxa"/>
            <w:hideMark/>
          </w:tcPr>
          <w:p w14:paraId="70DA035A" w14:textId="77777777" w:rsidR="00F24A46" w:rsidRPr="000423CB" w:rsidRDefault="00F24A46" w:rsidP="00B2382A">
            <w:pPr>
              <w:spacing w:after="375"/>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423CB">
              <w:rPr>
                <w:rFonts w:asciiTheme="minorHAnsi" w:hAnsiTheme="minorHAnsi" w:cstheme="minorHAnsi"/>
              </w:rPr>
              <w:t>Patch responsibility</w:t>
            </w:r>
          </w:p>
        </w:tc>
      </w:tr>
      <w:tr w:rsidR="00F24A46" w:rsidRPr="000423CB" w14:paraId="212EFEB6" w14:textId="77777777" w:rsidTr="00D115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9" w:type="dxa"/>
            <w:hideMark/>
          </w:tcPr>
          <w:p w14:paraId="2F4348BF" w14:textId="77777777" w:rsidR="00F24A46" w:rsidRPr="000423CB" w:rsidRDefault="00F24A46" w:rsidP="00B2382A">
            <w:pPr>
              <w:spacing w:after="375"/>
              <w:rPr>
                <w:rFonts w:asciiTheme="minorHAnsi" w:hAnsiTheme="minorHAnsi" w:cstheme="minorHAnsi"/>
              </w:rPr>
            </w:pPr>
            <w:r w:rsidRPr="000423CB">
              <w:rPr>
                <w:rFonts w:asciiTheme="minorHAnsi" w:hAnsiTheme="minorHAnsi" w:cstheme="minorHAnsi"/>
              </w:rPr>
              <w:t>Application Server (VM)</w:t>
            </w:r>
          </w:p>
        </w:tc>
        <w:tc>
          <w:tcPr>
            <w:tcW w:w="4093" w:type="dxa"/>
            <w:hideMark/>
          </w:tcPr>
          <w:p w14:paraId="434AA1D3" w14:textId="77777777" w:rsidR="00F24A46" w:rsidRPr="000423CB" w:rsidRDefault="00F24A46" w:rsidP="00B2382A">
            <w:pPr>
              <w:spacing w:after="375"/>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0423CB">
              <w:rPr>
                <w:rFonts w:asciiTheme="minorHAnsi" w:hAnsiTheme="minorHAnsi" w:cstheme="minorHAnsi"/>
              </w:rPr>
              <w:t>Saviynt</w:t>
            </w:r>
          </w:p>
        </w:tc>
      </w:tr>
      <w:tr w:rsidR="00F24A46" w:rsidRPr="000423CB" w14:paraId="00670001" w14:textId="77777777" w:rsidTr="00D11515">
        <w:tc>
          <w:tcPr>
            <w:cnfStyle w:val="001000000000" w:firstRow="0" w:lastRow="0" w:firstColumn="1" w:lastColumn="0" w:oddVBand="0" w:evenVBand="0" w:oddHBand="0" w:evenHBand="0" w:firstRowFirstColumn="0" w:firstRowLastColumn="0" w:lastRowFirstColumn="0" w:lastRowLastColumn="0"/>
            <w:tcW w:w="5079" w:type="dxa"/>
            <w:hideMark/>
          </w:tcPr>
          <w:p w14:paraId="22EE448A" w14:textId="77777777" w:rsidR="00F24A46" w:rsidRPr="000423CB" w:rsidRDefault="00F24A46" w:rsidP="00B2382A">
            <w:pPr>
              <w:spacing w:after="375"/>
              <w:rPr>
                <w:rFonts w:asciiTheme="minorHAnsi" w:hAnsiTheme="minorHAnsi" w:cstheme="minorHAnsi"/>
              </w:rPr>
            </w:pPr>
            <w:r w:rsidRPr="000423CB">
              <w:rPr>
                <w:rFonts w:asciiTheme="minorHAnsi" w:hAnsiTheme="minorHAnsi" w:cstheme="minorHAnsi"/>
              </w:rPr>
              <w:t>Application Patching</w:t>
            </w:r>
          </w:p>
        </w:tc>
        <w:tc>
          <w:tcPr>
            <w:tcW w:w="4093" w:type="dxa"/>
            <w:hideMark/>
          </w:tcPr>
          <w:p w14:paraId="29C8335B" w14:textId="77777777" w:rsidR="00F24A46" w:rsidRPr="000423CB" w:rsidRDefault="00F24A46" w:rsidP="00B2382A">
            <w:pPr>
              <w:spacing w:after="375"/>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423CB">
              <w:rPr>
                <w:rFonts w:asciiTheme="minorHAnsi" w:hAnsiTheme="minorHAnsi" w:cstheme="minorHAnsi"/>
              </w:rPr>
              <w:t>Saviynt</w:t>
            </w:r>
          </w:p>
        </w:tc>
      </w:tr>
      <w:tr w:rsidR="002F514B" w:rsidRPr="000423CB" w14:paraId="6ED45D0C" w14:textId="77777777" w:rsidTr="00D115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9" w:type="dxa"/>
          </w:tcPr>
          <w:p w14:paraId="7D115F34" w14:textId="18E6FA6B" w:rsidR="002F514B" w:rsidRDefault="00D16A62" w:rsidP="00B2382A">
            <w:pPr>
              <w:spacing w:after="375"/>
              <w:rPr>
                <w:rFonts w:asciiTheme="minorHAnsi" w:hAnsiTheme="minorHAnsi" w:cstheme="minorHAnsi"/>
              </w:rPr>
            </w:pPr>
            <w:proofErr w:type="spellStart"/>
            <w:r>
              <w:rPr>
                <w:rFonts w:asciiTheme="minorHAnsi" w:hAnsiTheme="minorHAnsi" w:cstheme="minorHAnsi"/>
              </w:rPr>
              <w:t>Saviyntpool</w:t>
            </w:r>
            <w:proofErr w:type="spellEnd"/>
            <w:r w:rsidR="002F514B">
              <w:rPr>
                <w:rFonts w:asciiTheme="minorHAnsi" w:hAnsiTheme="minorHAnsi" w:cstheme="minorHAnsi"/>
              </w:rPr>
              <w:t xml:space="preserve"> Agent</w:t>
            </w:r>
          </w:p>
        </w:tc>
        <w:tc>
          <w:tcPr>
            <w:tcW w:w="4093" w:type="dxa"/>
          </w:tcPr>
          <w:p w14:paraId="1E7E501E" w14:textId="77F9C6E1" w:rsidR="002F514B" w:rsidRDefault="002F514B" w:rsidP="00B2382A">
            <w:pPr>
              <w:spacing w:after="375"/>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Saviynt</w:t>
            </w:r>
          </w:p>
        </w:tc>
      </w:tr>
      <w:tr w:rsidR="00F24A46" w:rsidRPr="000423CB" w14:paraId="264DC2ED" w14:textId="77777777" w:rsidTr="00D11515">
        <w:tc>
          <w:tcPr>
            <w:cnfStyle w:val="001000000000" w:firstRow="0" w:lastRow="0" w:firstColumn="1" w:lastColumn="0" w:oddVBand="0" w:evenVBand="0" w:oddHBand="0" w:evenHBand="0" w:firstRowFirstColumn="0" w:firstRowLastColumn="0" w:lastRowFirstColumn="0" w:lastRowLastColumn="0"/>
            <w:tcW w:w="5079" w:type="dxa"/>
            <w:hideMark/>
          </w:tcPr>
          <w:p w14:paraId="0A77E6F4" w14:textId="77777777" w:rsidR="00F24A46" w:rsidRPr="000423CB" w:rsidRDefault="00F24A46" w:rsidP="00B2382A">
            <w:pPr>
              <w:spacing w:after="375"/>
              <w:rPr>
                <w:rFonts w:asciiTheme="minorHAnsi" w:hAnsiTheme="minorHAnsi" w:cstheme="minorHAnsi"/>
              </w:rPr>
            </w:pPr>
            <w:r w:rsidRPr="000423CB">
              <w:rPr>
                <w:rFonts w:asciiTheme="minorHAnsi" w:hAnsiTheme="minorHAnsi" w:cstheme="minorHAnsi"/>
              </w:rPr>
              <w:t>Database</w:t>
            </w:r>
          </w:p>
        </w:tc>
        <w:tc>
          <w:tcPr>
            <w:tcW w:w="4093" w:type="dxa"/>
            <w:hideMark/>
          </w:tcPr>
          <w:p w14:paraId="34E3E826" w14:textId="77777777" w:rsidR="00F24A46" w:rsidRPr="000423CB" w:rsidRDefault="00F24A46" w:rsidP="00B2382A">
            <w:pPr>
              <w:spacing w:after="375"/>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423CB">
              <w:rPr>
                <w:rFonts w:asciiTheme="minorHAnsi" w:hAnsiTheme="minorHAnsi" w:cstheme="minorHAnsi"/>
              </w:rPr>
              <w:t>Cloud provider</w:t>
            </w:r>
          </w:p>
        </w:tc>
      </w:tr>
      <w:tr w:rsidR="00F24A46" w:rsidRPr="000423CB" w14:paraId="6DEFABD0" w14:textId="77777777" w:rsidTr="00D115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9" w:type="dxa"/>
            <w:hideMark/>
          </w:tcPr>
          <w:p w14:paraId="103BD37B" w14:textId="77777777" w:rsidR="00F24A46" w:rsidRPr="000423CB" w:rsidRDefault="00F24A46" w:rsidP="00B2382A">
            <w:pPr>
              <w:spacing w:after="375"/>
              <w:rPr>
                <w:rFonts w:asciiTheme="minorHAnsi" w:hAnsiTheme="minorHAnsi" w:cstheme="minorHAnsi"/>
              </w:rPr>
            </w:pPr>
            <w:r w:rsidRPr="000423CB">
              <w:rPr>
                <w:rFonts w:asciiTheme="minorHAnsi" w:hAnsiTheme="minorHAnsi" w:cstheme="minorHAnsi"/>
              </w:rPr>
              <w:t>Elasticsearch Service</w:t>
            </w:r>
          </w:p>
        </w:tc>
        <w:tc>
          <w:tcPr>
            <w:tcW w:w="4093" w:type="dxa"/>
            <w:hideMark/>
          </w:tcPr>
          <w:p w14:paraId="622CDB8D" w14:textId="77777777" w:rsidR="00F24A46" w:rsidRPr="000423CB" w:rsidRDefault="00F24A46" w:rsidP="00B2382A">
            <w:pPr>
              <w:spacing w:after="375"/>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0423CB">
              <w:rPr>
                <w:rFonts w:asciiTheme="minorHAnsi" w:hAnsiTheme="minorHAnsi" w:cstheme="minorHAnsi"/>
              </w:rPr>
              <w:t>Cloud provider</w:t>
            </w:r>
          </w:p>
        </w:tc>
      </w:tr>
    </w:tbl>
    <w:p w14:paraId="76775DB1" w14:textId="211E8D98" w:rsidR="00F24A46" w:rsidRDefault="00F24A46">
      <w:pPr>
        <w:ind w:left="20"/>
        <w:rPr>
          <w:rFonts w:asciiTheme="minorHAnsi" w:hAnsiTheme="minorHAnsi" w:cstheme="minorHAnsi"/>
        </w:rPr>
      </w:pPr>
    </w:p>
    <w:p w14:paraId="31DD821B" w14:textId="77777777" w:rsidR="006B5A54" w:rsidRPr="00B121C1" w:rsidRDefault="006B5A54">
      <w:pPr>
        <w:pStyle w:val="Heading3"/>
        <w:rPr>
          <w:szCs w:val="18"/>
        </w:rPr>
      </w:pPr>
      <w:bookmarkStart w:id="422" w:name="_Toc61521743"/>
      <w:r w:rsidRPr="00B121C1">
        <w:rPr>
          <w:szCs w:val="18"/>
        </w:rPr>
        <w:t>Roles and Responsibilities</w:t>
      </w:r>
      <w:bookmarkEnd w:id="422"/>
    </w:p>
    <w:p w14:paraId="71952DFB" w14:textId="2EEB0F68" w:rsidR="00A77F73" w:rsidRDefault="00A77F73" w:rsidP="006E0668">
      <w:pPr>
        <w:pStyle w:val="Caption"/>
      </w:pPr>
      <w:bookmarkStart w:id="423" w:name="_Toc61522099"/>
      <w:r>
        <w:t xml:space="preserve">Table </w:t>
      </w:r>
      <w:r w:rsidR="00BC222A">
        <w:fldChar w:fldCharType="begin"/>
      </w:r>
      <w:r w:rsidR="00BC222A">
        <w:instrText xml:space="preserve"> SEQ Table \* ARABIC </w:instrText>
      </w:r>
      <w:r w:rsidR="00BC222A">
        <w:fldChar w:fldCharType="separate"/>
      </w:r>
      <w:r w:rsidR="00C825B7">
        <w:rPr>
          <w:noProof/>
        </w:rPr>
        <w:t>17</w:t>
      </w:r>
      <w:r w:rsidR="00BC222A">
        <w:rPr>
          <w:noProof/>
        </w:rPr>
        <w:fldChar w:fldCharType="end"/>
      </w:r>
      <w:r>
        <w:t xml:space="preserve"> : Roles and </w:t>
      </w:r>
      <w:r w:rsidR="003B6155">
        <w:t>Responsibilities</w:t>
      </w:r>
      <w:bookmarkEnd w:id="423"/>
    </w:p>
    <w:tbl>
      <w:tblPr>
        <w:tblStyle w:val="GridTable4-Accent1"/>
        <w:tblW w:w="9175" w:type="dxa"/>
        <w:tblLook w:val="04A0" w:firstRow="1" w:lastRow="0" w:firstColumn="1" w:lastColumn="0" w:noHBand="0" w:noVBand="1"/>
      </w:tblPr>
      <w:tblGrid>
        <w:gridCol w:w="625"/>
        <w:gridCol w:w="4362"/>
        <w:gridCol w:w="4188"/>
      </w:tblGrid>
      <w:tr w:rsidR="006B5A54" w:rsidRPr="000423CB" w14:paraId="41D35AD6" w14:textId="77777777" w:rsidTr="00B121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hideMark/>
          </w:tcPr>
          <w:p w14:paraId="19D51A1B" w14:textId="03538C1C" w:rsidR="006B5A54" w:rsidRPr="000423CB" w:rsidRDefault="006B5A54" w:rsidP="00B2382A">
            <w:pPr>
              <w:spacing w:after="0"/>
              <w:rPr>
                <w:rFonts w:asciiTheme="minorHAnsi" w:hAnsiTheme="minorHAnsi" w:cstheme="minorHAnsi"/>
                <w:color w:val="444444"/>
              </w:rPr>
            </w:pPr>
            <w:r w:rsidRPr="006B5A54">
              <w:rPr>
                <w:rFonts w:asciiTheme="minorHAnsi" w:hAnsiTheme="minorHAnsi" w:cstheme="minorHAnsi"/>
              </w:rPr>
              <w:t xml:space="preserve">SR No </w:t>
            </w:r>
          </w:p>
        </w:tc>
        <w:tc>
          <w:tcPr>
            <w:tcW w:w="4362" w:type="dxa"/>
            <w:hideMark/>
          </w:tcPr>
          <w:p w14:paraId="1F573E8D" w14:textId="77777777" w:rsidR="006B5A54" w:rsidRPr="000423CB" w:rsidRDefault="006B5A54" w:rsidP="00B2382A">
            <w:pPr>
              <w:spacing w:after="375"/>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423CB">
              <w:rPr>
                <w:rFonts w:asciiTheme="minorHAnsi" w:hAnsiTheme="minorHAnsi" w:cstheme="minorHAnsi"/>
              </w:rPr>
              <w:t>Role</w:t>
            </w:r>
          </w:p>
        </w:tc>
        <w:tc>
          <w:tcPr>
            <w:tcW w:w="4188" w:type="dxa"/>
            <w:hideMark/>
          </w:tcPr>
          <w:p w14:paraId="7107584C" w14:textId="77777777" w:rsidR="006B5A54" w:rsidRPr="000423CB" w:rsidRDefault="006B5A54" w:rsidP="00B2382A">
            <w:pPr>
              <w:spacing w:after="375"/>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423CB">
              <w:rPr>
                <w:rFonts w:asciiTheme="minorHAnsi" w:hAnsiTheme="minorHAnsi" w:cstheme="minorHAnsi"/>
              </w:rPr>
              <w:t>Responsibilities</w:t>
            </w:r>
          </w:p>
        </w:tc>
      </w:tr>
      <w:tr w:rsidR="006B5A54" w:rsidRPr="000423CB" w14:paraId="17DEC371" w14:textId="77777777" w:rsidTr="00B12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hideMark/>
          </w:tcPr>
          <w:p w14:paraId="6450AE10" w14:textId="77777777" w:rsidR="006B5A54" w:rsidRPr="000423CB" w:rsidRDefault="006B5A54" w:rsidP="003B6155">
            <w:pPr>
              <w:spacing w:after="0"/>
              <w:rPr>
                <w:rFonts w:asciiTheme="minorHAnsi" w:hAnsiTheme="minorHAnsi" w:cstheme="minorHAnsi"/>
              </w:rPr>
            </w:pPr>
            <w:r w:rsidRPr="000423CB">
              <w:rPr>
                <w:rFonts w:asciiTheme="minorHAnsi" w:hAnsiTheme="minorHAnsi" w:cstheme="minorHAnsi"/>
              </w:rPr>
              <w:t>1</w:t>
            </w:r>
          </w:p>
        </w:tc>
        <w:tc>
          <w:tcPr>
            <w:tcW w:w="4362" w:type="dxa"/>
            <w:hideMark/>
          </w:tcPr>
          <w:p w14:paraId="0632925A" w14:textId="77777777" w:rsidR="006B5A54" w:rsidRPr="000423CB" w:rsidRDefault="006B5A54" w:rsidP="00B121C1">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0423CB">
              <w:rPr>
                <w:rFonts w:asciiTheme="minorHAnsi" w:hAnsiTheme="minorHAnsi" w:cstheme="minorHAnsi"/>
              </w:rPr>
              <w:t>Information Security</w:t>
            </w:r>
          </w:p>
        </w:tc>
        <w:tc>
          <w:tcPr>
            <w:tcW w:w="4188" w:type="dxa"/>
            <w:hideMark/>
          </w:tcPr>
          <w:p w14:paraId="5D2547CE" w14:textId="77777777" w:rsidR="006B5A54" w:rsidRPr="000423CB" w:rsidRDefault="006B5A54" w:rsidP="00066A9D">
            <w:pPr>
              <w:numPr>
                <w:ilvl w:val="0"/>
                <w:numId w:val="19"/>
              </w:numPr>
              <w:spacing w:after="0"/>
              <w:ind w:left="30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0423CB">
              <w:rPr>
                <w:rFonts w:asciiTheme="minorHAnsi" w:hAnsiTheme="minorHAnsi" w:cstheme="minorHAnsi"/>
              </w:rPr>
              <w:t>Review and approve changes to the vulnerability and patch management process.</w:t>
            </w:r>
          </w:p>
          <w:p w14:paraId="7A40A41E" w14:textId="77777777" w:rsidR="006B5A54" w:rsidRPr="000423CB" w:rsidRDefault="006B5A54" w:rsidP="00066A9D">
            <w:pPr>
              <w:numPr>
                <w:ilvl w:val="0"/>
                <w:numId w:val="19"/>
              </w:numPr>
              <w:spacing w:after="0"/>
              <w:ind w:left="30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0423CB">
              <w:rPr>
                <w:rFonts w:asciiTheme="minorHAnsi" w:hAnsiTheme="minorHAnsi" w:cstheme="minorHAnsi"/>
              </w:rPr>
              <w:t>Providing guidance to groups in issues of security and patch management</w:t>
            </w:r>
          </w:p>
          <w:p w14:paraId="1CE4FD86" w14:textId="77777777" w:rsidR="006B5A54" w:rsidRPr="000423CB" w:rsidRDefault="006B5A54" w:rsidP="00066A9D">
            <w:pPr>
              <w:numPr>
                <w:ilvl w:val="0"/>
                <w:numId w:val="19"/>
              </w:numPr>
              <w:spacing w:after="0"/>
              <w:ind w:left="30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0423CB">
              <w:rPr>
                <w:rFonts w:asciiTheme="minorHAnsi" w:hAnsiTheme="minorHAnsi" w:cstheme="minorHAnsi"/>
              </w:rPr>
              <w:t>Customer Advisory for zero-day vulnerabilities</w:t>
            </w:r>
          </w:p>
        </w:tc>
      </w:tr>
      <w:tr w:rsidR="006B5A54" w:rsidRPr="000423CB" w14:paraId="7FBE3165" w14:textId="77777777" w:rsidTr="00B121C1">
        <w:tc>
          <w:tcPr>
            <w:cnfStyle w:val="001000000000" w:firstRow="0" w:lastRow="0" w:firstColumn="1" w:lastColumn="0" w:oddVBand="0" w:evenVBand="0" w:oddHBand="0" w:evenHBand="0" w:firstRowFirstColumn="0" w:firstRowLastColumn="0" w:lastRowFirstColumn="0" w:lastRowLastColumn="0"/>
            <w:tcW w:w="625" w:type="dxa"/>
            <w:hideMark/>
          </w:tcPr>
          <w:p w14:paraId="57FC7DA5" w14:textId="77777777" w:rsidR="006B5A54" w:rsidRPr="000423CB" w:rsidRDefault="006B5A54" w:rsidP="003B6155">
            <w:pPr>
              <w:spacing w:after="0"/>
              <w:rPr>
                <w:rFonts w:asciiTheme="minorHAnsi" w:hAnsiTheme="minorHAnsi" w:cstheme="minorHAnsi"/>
              </w:rPr>
            </w:pPr>
            <w:r w:rsidRPr="000423CB">
              <w:rPr>
                <w:rFonts w:asciiTheme="minorHAnsi" w:hAnsiTheme="minorHAnsi" w:cstheme="minorHAnsi"/>
              </w:rPr>
              <w:t>2</w:t>
            </w:r>
          </w:p>
        </w:tc>
        <w:tc>
          <w:tcPr>
            <w:tcW w:w="4362" w:type="dxa"/>
            <w:hideMark/>
          </w:tcPr>
          <w:p w14:paraId="0C6D1A9B" w14:textId="77777777" w:rsidR="006B5A54" w:rsidRPr="000423CB" w:rsidRDefault="006B5A54" w:rsidP="00B121C1">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423CB">
              <w:rPr>
                <w:rFonts w:asciiTheme="minorHAnsi" w:hAnsiTheme="minorHAnsi" w:cstheme="minorHAnsi"/>
              </w:rPr>
              <w:t>Infra Operations</w:t>
            </w:r>
          </w:p>
        </w:tc>
        <w:tc>
          <w:tcPr>
            <w:tcW w:w="4188" w:type="dxa"/>
            <w:hideMark/>
          </w:tcPr>
          <w:p w14:paraId="50A262DB" w14:textId="77777777" w:rsidR="006B5A54" w:rsidRPr="000423CB" w:rsidRDefault="006B5A54" w:rsidP="00066A9D">
            <w:pPr>
              <w:numPr>
                <w:ilvl w:val="0"/>
                <w:numId w:val="20"/>
              </w:numPr>
              <w:spacing w:after="0"/>
              <w:ind w:left="30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423CB">
              <w:rPr>
                <w:rFonts w:asciiTheme="minorHAnsi" w:hAnsiTheme="minorHAnsi" w:cstheme="minorHAnsi"/>
              </w:rPr>
              <w:t>Maintain vulnerability scanning tool and process; conduct periodic scans of critical systems to identify known vulnerabilities</w:t>
            </w:r>
          </w:p>
          <w:p w14:paraId="00B74E65" w14:textId="77777777" w:rsidR="006B5A54" w:rsidRPr="000423CB" w:rsidRDefault="006B5A54" w:rsidP="00066A9D">
            <w:pPr>
              <w:numPr>
                <w:ilvl w:val="0"/>
                <w:numId w:val="20"/>
              </w:numPr>
              <w:spacing w:after="0"/>
              <w:ind w:left="30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423CB">
              <w:rPr>
                <w:rFonts w:asciiTheme="minorHAnsi" w:hAnsiTheme="minorHAnsi" w:cstheme="minorHAnsi"/>
              </w:rPr>
              <w:t>Assess vulnerabilities, security updates and do impact analysis</w:t>
            </w:r>
          </w:p>
          <w:p w14:paraId="13471C36" w14:textId="333D9946" w:rsidR="006B5A54" w:rsidRPr="000423CB" w:rsidRDefault="006B5A54" w:rsidP="00066A9D">
            <w:pPr>
              <w:numPr>
                <w:ilvl w:val="0"/>
                <w:numId w:val="20"/>
              </w:numPr>
              <w:spacing w:after="0"/>
              <w:ind w:left="30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423CB">
              <w:rPr>
                <w:rFonts w:asciiTheme="minorHAnsi" w:hAnsiTheme="minorHAnsi" w:cstheme="minorHAnsi"/>
              </w:rPr>
              <w:t xml:space="preserve">Communication and </w:t>
            </w:r>
            <w:r w:rsidR="00F97E0E">
              <w:rPr>
                <w:rFonts w:asciiTheme="minorHAnsi" w:hAnsiTheme="minorHAnsi" w:cstheme="minorHAnsi"/>
              </w:rPr>
              <w:t>c</w:t>
            </w:r>
            <w:r w:rsidRPr="000423CB">
              <w:rPr>
                <w:rFonts w:asciiTheme="minorHAnsi" w:hAnsiTheme="minorHAnsi" w:cstheme="minorHAnsi"/>
              </w:rPr>
              <w:t>hange ticket</w:t>
            </w:r>
          </w:p>
          <w:p w14:paraId="2A11FAD8" w14:textId="77777777" w:rsidR="006B5A54" w:rsidRPr="000423CB" w:rsidRDefault="006B5A54" w:rsidP="00066A9D">
            <w:pPr>
              <w:numPr>
                <w:ilvl w:val="0"/>
                <w:numId w:val="20"/>
              </w:numPr>
              <w:spacing w:after="0"/>
              <w:ind w:left="30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423CB">
              <w:rPr>
                <w:rFonts w:asciiTheme="minorHAnsi" w:hAnsiTheme="minorHAnsi" w:cstheme="minorHAnsi"/>
              </w:rPr>
              <w:t>Apply patches</w:t>
            </w:r>
          </w:p>
          <w:p w14:paraId="0ED0EA6E" w14:textId="77777777" w:rsidR="006B5A54" w:rsidRPr="000423CB" w:rsidRDefault="006B5A54" w:rsidP="00066A9D">
            <w:pPr>
              <w:numPr>
                <w:ilvl w:val="0"/>
                <w:numId w:val="20"/>
              </w:numPr>
              <w:spacing w:after="0"/>
              <w:ind w:left="30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423CB">
              <w:rPr>
                <w:rFonts w:asciiTheme="minorHAnsi" w:hAnsiTheme="minorHAnsi" w:cstheme="minorHAnsi"/>
              </w:rPr>
              <w:t>Post patching validation</w:t>
            </w:r>
          </w:p>
        </w:tc>
      </w:tr>
      <w:tr w:rsidR="006B5A54" w:rsidRPr="000423CB" w14:paraId="74510056" w14:textId="77777777" w:rsidTr="00B12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hideMark/>
          </w:tcPr>
          <w:p w14:paraId="3E79F76D" w14:textId="77777777" w:rsidR="006B5A54" w:rsidRPr="000423CB" w:rsidRDefault="006B5A54" w:rsidP="003B6155">
            <w:pPr>
              <w:spacing w:after="0"/>
              <w:rPr>
                <w:rFonts w:asciiTheme="minorHAnsi" w:hAnsiTheme="minorHAnsi" w:cstheme="minorHAnsi"/>
              </w:rPr>
            </w:pPr>
            <w:r w:rsidRPr="000423CB">
              <w:rPr>
                <w:rFonts w:asciiTheme="minorHAnsi" w:hAnsiTheme="minorHAnsi" w:cstheme="minorHAnsi"/>
              </w:rPr>
              <w:t>3</w:t>
            </w:r>
          </w:p>
        </w:tc>
        <w:tc>
          <w:tcPr>
            <w:tcW w:w="4362" w:type="dxa"/>
            <w:hideMark/>
          </w:tcPr>
          <w:p w14:paraId="6815D8E7" w14:textId="77777777" w:rsidR="006B5A54" w:rsidRPr="000423CB" w:rsidRDefault="006B5A54" w:rsidP="00B121C1">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0423CB">
              <w:rPr>
                <w:rFonts w:asciiTheme="minorHAnsi" w:hAnsiTheme="minorHAnsi" w:cstheme="minorHAnsi"/>
              </w:rPr>
              <w:t>Application Operations</w:t>
            </w:r>
          </w:p>
        </w:tc>
        <w:tc>
          <w:tcPr>
            <w:tcW w:w="4188" w:type="dxa"/>
            <w:hideMark/>
          </w:tcPr>
          <w:p w14:paraId="292EFAA0" w14:textId="5D2DED65" w:rsidR="006B5A54" w:rsidRPr="000423CB" w:rsidRDefault="006B5A54" w:rsidP="00066A9D">
            <w:pPr>
              <w:numPr>
                <w:ilvl w:val="0"/>
                <w:numId w:val="21"/>
              </w:numPr>
              <w:spacing w:after="0"/>
              <w:ind w:left="30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0423CB">
              <w:rPr>
                <w:rFonts w:asciiTheme="minorHAnsi" w:hAnsiTheme="minorHAnsi" w:cstheme="minorHAnsi"/>
              </w:rPr>
              <w:t xml:space="preserve">Assist with </w:t>
            </w:r>
            <w:r w:rsidR="00F97E0E">
              <w:rPr>
                <w:rFonts w:asciiTheme="minorHAnsi" w:hAnsiTheme="minorHAnsi" w:cstheme="minorHAnsi"/>
              </w:rPr>
              <w:t>p</w:t>
            </w:r>
            <w:r w:rsidRPr="000423CB">
              <w:rPr>
                <w:rFonts w:asciiTheme="minorHAnsi" w:hAnsiTheme="minorHAnsi" w:cstheme="minorHAnsi"/>
              </w:rPr>
              <w:t>ost patching validation</w:t>
            </w:r>
          </w:p>
          <w:p w14:paraId="0A518466" w14:textId="77777777" w:rsidR="006B5A54" w:rsidRPr="000423CB" w:rsidRDefault="006B5A54" w:rsidP="00066A9D">
            <w:pPr>
              <w:numPr>
                <w:ilvl w:val="0"/>
                <w:numId w:val="21"/>
              </w:numPr>
              <w:spacing w:after="0"/>
              <w:ind w:left="30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0423CB">
              <w:rPr>
                <w:rFonts w:asciiTheme="minorHAnsi" w:hAnsiTheme="minorHAnsi" w:cstheme="minorHAnsi"/>
              </w:rPr>
              <w:t>Do application sanity test after patch deployment</w:t>
            </w:r>
          </w:p>
        </w:tc>
      </w:tr>
      <w:tr w:rsidR="006B5A54" w:rsidRPr="000423CB" w14:paraId="2107527B" w14:textId="77777777" w:rsidTr="00B121C1">
        <w:tc>
          <w:tcPr>
            <w:cnfStyle w:val="001000000000" w:firstRow="0" w:lastRow="0" w:firstColumn="1" w:lastColumn="0" w:oddVBand="0" w:evenVBand="0" w:oddHBand="0" w:evenHBand="0" w:firstRowFirstColumn="0" w:firstRowLastColumn="0" w:lastRowFirstColumn="0" w:lastRowLastColumn="0"/>
            <w:tcW w:w="625" w:type="dxa"/>
            <w:hideMark/>
          </w:tcPr>
          <w:p w14:paraId="6286E7CA" w14:textId="77777777" w:rsidR="006B5A54" w:rsidRPr="000423CB" w:rsidRDefault="006B5A54" w:rsidP="003B6155">
            <w:pPr>
              <w:spacing w:after="0"/>
              <w:rPr>
                <w:rFonts w:asciiTheme="minorHAnsi" w:hAnsiTheme="minorHAnsi" w:cstheme="minorHAnsi"/>
              </w:rPr>
            </w:pPr>
            <w:r w:rsidRPr="000423CB">
              <w:rPr>
                <w:rFonts w:asciiTheme="minorHAnsi" w:hAnsiTheme="minorHAnsi" w:cstheme="minorHAnsi"/>
              </w:rPr>
              <w:t>4</w:t>
            </w:r>
          </w:p>
        </w:tc>
        <w:tc>
          <w:tcPr>
            <w:tcW w:w="4362" w:type="dxa"/>
            <w:hideMark/>
          </w:tcPr>
          <w:p w14:paraId="6C7716A8" w14:textId="77777777" w:rsidR="006B5A54" w:rsidRPr="000423CB" w:rsidRDefault="006B5A54" w:rsidP="00B121C1">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423CB">
              <w:rPr>
                <w:rFonts w:asciiTheme="minorHAnsi" w:hAnsiTheme="minorHAnsi" w:cstheme="minorHAnsi"/>
              </w:rPr>
              <w:t>Change Control Board</w:t>
            </w:r>
          </w:p>
        </w:tc>
        <w:tc>
          <w:tcPr>
            <w:tcW w:w="4188" w:type="dxa"/>
            <w:hideMark/>
          </w:tcPr>
          <w:p w14:paraId="2FAD28E9" w14:textId="50936D78" w:rsidR="006B5A54" w:rsidRPr="000423CB" w:rsidRDefault="006B5A54" w:rsidP="00066A9D">
            <w:pPr>
              <w:numPr>
                <w:ilvl w:val="0"/>
                <w:numId w:val="22"/>
              </w:numPr>
              <w:spacing w:after="0"/>
              <w:ind w:left="30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423CB">
              <w:rPr>
                <w:rFonts w:asciiTheme="minorHAnsi" w:hAnsiTheme="minorHAnsi" w:cstheme="minorHAnsi"/>
              </w:rPr>
              <w:t xml:space="preserve">Review and approve </w:t>
            </w:r>
            <w:r w:rsidR="00465696" w:rsidRPr="000423CB">
              <w:rPr>
                <w:rFonts w:asciiTheme="minorHAnsi" w:hAnsiTheme="minorHAnsi" w:cstheme="minorHAnsi"/>
              </w:rPr>
              <w:t>centrally deployed</w:t>
            </w:r>
            <w:r w:rsidRPr="000423CB">
              <w:rPr>
                <w:rFonts w:asciiTheme="minorHAnsi" w:hAnsiTheme="minorHAnsi" w:cstheme="minorHAnsi"/>
              </w:rPr>
              <w:t xml:space="preserve"> patches prior to deployment</w:t>
            </w:r>
          </w:p>
        </w:tc>
      </w:tr>
    </w:tbl>
    <w:p w14:paraId="30F3F860" w14:textId="77777777" w:rsidR="006B5A54" w:rsidRPr="000423CB" w:rsidRDefault="006B5A54" w:rsidP="006E0668">
      <w:pPr>
        <w:shd w:val="clear" w:color="auto" w:fill="FFFFFF"/>
        <w:spacing w:after="375"/>
        <w:rPr>
          <w:rFonts w:ascii="Helvetica Neue" w:hAnsi="Helvetica Neue"/>
          <w:color w:val="444444"/>
          <w:sz w:val="24"/>
          <w:szCs w:val="24"/>
        </w:rPr>
      </w:pPr>
    </w:p>
    <w:p w14:paraId="111FAA3F" w14:textId="545D385B" w:rsidR="006B5A54" w:rsidRPr="00B121C1" w:rsidRDefault="006B5A54">
      <w:pPr>
        <w:pStyle w:val="Heading3"/>
        <w:rPr>
          <w:szCs w:val="18"/>
        </w:rPr>
      </w:pPr>
      <w:bookmarkStart w:id="424" w:name="_Toc61521744"/>
      <w:r w:rsidRPr="00B121C1">
        <w:rPr>
          <w:szCs w:val="18"/>
        </w:rPr>
        <w:t>Patching Frequency</w:t>
      </w:r>
      <w:bookmarkEnd w:id="424"/>
    </w:p>
    <w:p w14:paraId="4DE03C79" w14:textId="10261E34" w:rsidR="003B6155" w:rsidRDefault="003B6155" w:rsidP="006E0668">
      <w:pPr>
        <w:pStyle w:val="Caption"/>
      </w:pPr>
      <w:bookmarkStart w:id="425" w:name="_Toc61522100"/>
      <w:r>
        <w:t xml:space="preserve">Table </w:t>
      </w:r>
      <w:r w:rsidR="00BC222A">
        <w:fldChar w:fldCharType="begin"/>
      </w:r>
      <w:r w:rsidR="00BC222A">
        <w:instrText xml:space="preserve"> SEQ Table \* ARABIC </w:instrText>
      </w:r>
      <w:r w:rsidR="00BC222A">
        <w:fldChar w:fldCharType="separate"/>
      </w:r>
      <w:r w:rsidR="00C825B7">
        <w:rPr>
          <w:noProof/>
        </w:rPr>
        <w:t>18</w:t>
      </w:r>
      <w:r w:rsidR="00BC222A">
        <w:rPr>
          <w:noProof/>
        </w:rPr>
        <w:fldChar w:fldCharType="end"/>
      </w:r>
      <w:r>
        <w:t xml:space="preserve"> : Patching Frequency</w:t>
      </w:r>
      <w:bookmarkEnd w:id="425"/>
    </w:p>
    <w:tbl>
      <w:tblPr>
        <w:tblStyle w:val="GridTable4-Accent1"/>
        <w:tblW w:w="9175" w:type="dxa"/>
        <w:tblLook w:val="04A0" w:firstRow="1" w:lastRow="0" w:firstColumn="1" w:lastColumn="0" w:noHBand="0" w:noVBand="1"/>
      </w:tblPr>
      <w:tblGrid>
        <w:gridCol w:w="2548"/>
        <w:gridCol w:w="1977"/>
        <w:gridCol w:w="4650"/>
      </w:tblGrid>
      <w:tr w:rsidR="003B3E23" w:rsidRPr="000423CB" w14:paraId="144E4E3D" w14:textId="77777777" w:rsidTr="00B121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8" w:type="dxa"/>
            <w:hideMark/>
          </w:tcPr>
          <w:p w14:paraId="06D2F175" w14:textId="77777777" w:rsidR="003B3E23" w:rsidRPr="000423CB" w:rsidRDefault="003B3E23" w:rsidP="00B2382A">
            <w:pPr>
              <w:spacing w:after="375"/>
              <w:rPr>
                <w:rFonts w:asciiTheme="minorHAnsi" w:hAnsiTheme="minorHAnsi" w:cstheme="minorHAnsi"/>
              </w:rPr>
            </w:pPr>
            <w:r w:rsidRPr="000423CB">
              <w:rPr>
                <w:rFonts w:asciiTheme="minorHAnsi" w:hAnsiTheme="minorHAnsi" w:cstheme="minorHAnsi"/>
              </w:rPr>
              <w:t>Vulnerability Type</w:t>
            </w:r>
          </w:p>
        </w:tc>
        <w:tc>
          <w:tcPr>
            <w:tcW w:w="1977" w:type="dxa"/>
            <w:hideMark/>
          </w:tcPr>
          <w:p w14:paraId="6585BC51" w14:textId="77777777" w:rsidR="003B3E23" w:rsidRPr="000423CB" w:rsidRDefault="003B3E23" w:rsidP="00B2382A">
            <w:pPr>
              <w:spacing w:after="375"/>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423CB">
              <w:rPr>
                <w:rFonts w:asciiTheme="minorHAnsi" w:hAnsiTheme="minorHAnsi" w:cstheme="minorHAnsi"/>
              </w:rPr>
              <w:t>Managed by</w:t>
            </w:r>
          </w:p>
        </w:tc>
        <w:tc>
          <w:tcPr>
            <w:tcW w:w="4650" w:type="dxa"/>
            <w:hideMark/>
          </w:tcPr>
          <w:p w14:paraId="5F09C16D" w14:textId="77777777" w:rsidR="003B3E23" w:rsidRPr="000423CB" w:rsidRDefault="003B3E23" w:rsidP="00B2382A">
            <w:pPr>
              <w:spacing w:after="375"/>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423CB">
              <w:rPr>
                <w:rFonts w:asciiTheme="minorHAnsi" w:hAnsiTheme="minorHAnsi" w:cstheme="minorHAnsi"/>
              </w:rPr>
              <w:t>Patching Frequency</w:t>
            </w:r>
          </w:p>
        </w:tc>
      </w:tr>
      <w:tr w:rsidR="003B3E23" w:rsidRPr="000423CB" w14:paraId="57B13E85" w14:textId="77777777" w:rsidTr="00B12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8" w:type="dxa"/>
            <w:hideMark/>
          </w:tcPr>
          <w:p w14:paraId="1B1C3342" w14:textId="77777777" w:rsidR="003B3E23" w:rsidRPr="000423CB" w:rsidRDefault="003B3E23" w:rsidP="00B2382A">
            <w:pPr>
              <w:spacing w:after="375"/>
              <w:rPr>
                <w:rFonts w:asciiTheme="minorHAnsi" w:hAnsiTheme="minorHAnsi" w:cstheme="minorHAnsi"/>
              </w:rPr>
            </w:pPr>
            <w:r w:rsidRPr="000423CB">
              <w:rPr>
                <w:rFonts w:asciiTheme="minorHAnsi" w:hAnsiTheme="minorHAnsi" w:cstheme="minorHAnsi"/>
              </w:rPr>
              <w:t>Zero-day vulnerability</w:t>
            </w:r>
          </w:p>
        </w:tc>
        <w:tc>
          <w:tcPr>
            <w:tcW w:w="1977" w:type="dxa"/>
            <w:hideMark/>
          </w:tcPr>
          <w:p w14:paraId="23E72E30" w14:textId="77777777" w:rsidR="003B3E23" w:rsidRPr="000423CB" w:rsidRDefault="003B3E23" w:rsidP="00B2382A">
            <w:pPr>
              <w:spacing w:after="375"/>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0423CB">
              <w:rPr>
                <w:rFonts w:asciiTheme="minorHAnsi" w:hAnsiTheme="minorHAnsi" w:cstheme="minorHAnsi"/>
              </w:rPr>
              <w:t>Saviynt</w:t>
            </w:r>
          </w:p>
        </w:tc>
        <w:tc>
          <w:tcPr>
            <w:tcW w:w="4650" w:type="dxa"/>
            <w:hideMark/>
          </w:tcPr>
          <w:p w14:paraId="1A15F6FE" w14:textId="77777777" w:rsidR="003B3E23" w:rsidRPr="000423CB" w:rsidRDefault="003B3E23" w:rsidP="00B2382A">
            <w:pPr>
              <w:spacing w:after="375"/>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0423CB">
              <w:rPr>
                <w:rFonts w:asciiTheme="minorHAnsi" w:hAnsiTheme="minorHAnsi" w:cstheme="minorHAnsi"/>
              </w:rPr>
              <w:t>Immediate</w:t>
            </w:r>
          </w:p>
        </w:tc>
      </w:tr>
      <w:tr w:rsidR="003B3E23" w:rsidRPr="000423CB" w14:paraId="6B058FD3" w14:textId="77777777" w:rsidTr="00B121C1">
        <w:tc>
          <w:tcPr>
            <w:cnfStyle w:val="001000000000" w:firstRow="0" w:lastRow="0" w:firstColumn="1" w:lastColumn="0" w:oddVBand="0" w:evenVBand="0" w:oddHBand="0" w:evenHBand="0" w:firstRowFirstColumn="0" w:firstRowLastColumn="0" w:lastRowFirstColumn="0" w:lastRowLastColumn="0"/>
            <w:tcW w:w="2548" w:type="dxa"/>
            <w:hideMark/>
          </w:tcPr>
          <w:p w14:paraId="45B862C3" w14:textId="77777777" w:rsidR="003B3E23" w:rsidRPr="000423CB" w:rsidRDefault="003B3E23" w:rsidP="00B2382A">
            <w:pPr>
              <w:spacing w:after="375"/>
              <w:rPr>
                <w:rFonts w:asciiTheme="minorHAnsi" w:hAnsiTheme="minorHAnsi" w:cstheme="minorHAnsi"/>
              </w:rPr>
            </w:pPr>
            <w:r w:rsidRPr="000423CB">
              <w:rPr>
                <w:rFonts w:asciiTheme="minorHAnsi" w:hAnsiTheme="minorHAnsi" w:cstheme="minorHAnsi"/>
              </w:rPr>
              <w:t>Vulnerability Patching</w:t>
            </w:r>
          </w:p>
        </w:tc>
        <w:tc>
          <w:tcPr>
            <w:tcW w:w="1977" w:type="dxa"/>
            <w:hideMark/>
          </w:tcPr>
          <w:p w14:paraId="4DB1A2A3" w14:textId="77777777" w:rsidR="003B3E23" w:rsidRPr="000423CB" w:rsidRDefault="003B3E23" w:rsidP="00B2382A">
            <w:pPr>
              <w:spacing w:after="375"/>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423CB">
              <w:rPr>
                <w:rFonts w:asciiTheme="minorHAnsi" w:hAnsiTheme="minorHAnsi" w:cstheme="minorHAnsi"/>
              </w:rPr>
              <w:t>Saviynt</w:t>
            </w:r>
          </w:p>
        </w:tc>
        <w:tc>
          <w:tcPr>
            <w:tcW w:w="4650" w:type="dxa"/>
            <w:hideMark/>
          </w:tcPr>
          <w:p w14:paraId="05C82A25" w14:textId="77777777" w:rsidR="003B3E23" w:rsidRPr="000423CB" w:rsidRDefault="003B3E23" w:rsidP="00B2382A">
            <w:pPr>
              <w:spacing w:after="375"/>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423CB">
              <w:rPr>
                <w:rFonts w:asciiTheme="minorHAnsi" w:hAnsiTheme="minorHAnsi" w:cstheme="minorHAnsi"/>
              </w:rPr>
              <w:t>Weekly</w:t>
            </w:r>
          </w:p>
        </w:tc>
      </w:tr>
      <w:tr w:rsidR="003B3E23" w:rsidRPr="000423CB" w14:paraId="11A53527" w14:textId="77777777" w:rsidTr="00B12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8" w:type="dxa"/>
            <w:hideMark/>
          </w:tcPr>
          <w:p w14:paraId="4F6B8F4E" w14:textId="77777777" w:rsidR="003B3E23" w:rsidRPr="000423CB" w:rsidRDefault="003B3E23" w:rsidP="00B2382A">
            <w:pPr>
              <w:spacing w:after="375"/>
              <w:rPr>
                <w:rFonts w:asciiTheme="minorHAnsi" w:hAnsiTheme="minorHAnsi" w:cstheme="minorHAnsi"/>
              </w:rPr>
            </w:pPr>
            <w:r w:rsidRPr="000423CB">
              <w:rPr>
                <w:rFonts w:asciiTheme="minorHAnsi" w:hAnsiTheme="minorHAnsi" w:cstheme="minorHAnsi"/>
              </w:rPr>
              <w:t>Vulnerability Patching</w:t>
            </w:r>
          </w:p>
        </w:tc>
        <w:tc>
          <w:tcPr>
            <w:tcW w:w="1977" w:type="dxa"/>
            <w:hideMark/>
          </w:tcPr>
          <w:p w14:paraId="6C6594B3" w14:textId="77777777" w:rsidR="003B3E23" w:rsidRPr="000423CB" w:rsidRDefault="003B3E23" w:rsidP="00B2382A">
            <w:pPr>
              <w:spacing w:after="375"/>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0423CB">
              <w:rPr>
                <w:rFonts w:asciiTheme="minorHAnsi" w:hAnsiTheme="minorHAnsi" w:cstheme="minorHAnsi"/>
              </w:rPr>
              <w:t>Saviynt</w:t>
            </w:r>
          </w:p>
        </w:tc>
        <w:tc>
          <w:tcPr>
            <w:tcW w:w="4650" w:type="dxa"/>
            <w:hideMark/>
          </w:tcPr>
          <w:p w14:paraId="66DEEFDF" w14:textId="77777777" w:rsidR="003B3E23" w:rsidRPr="000423CB" w:rsidRDefault="003B3E23" w:rsidP="00B2382A">
            <w:pPr>
              <w:spacing w:after="375"/>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0423CB">
              <w:rPr>
                <w:rFonts w:asciiTheme="minorHAnsi" w:hAnsiTheme="minorHAnsi" w:cstheme="minorHAnsi"/>
              </w:rPr>
              <w:t>Bi-Weekly</w:t>
            </w:r>
          </w:p>
        </w:tc>
      </w:tr>
    </w:tbl>
    <w:p w14:paraId="09F4C54E" w14:textId="6BC5715B" w:rsidR="006B5A54" w:rsidRDefault="006B5A54" w:rsidP="006E0668"/>
    <w:p w14:paraId="2E1DBDCC" w14:textId="77777777" w:rsidR="00B2382A" w:rsidRPr="00B121C1" w:rsidRDefault="00B2382A">
      <w:pPr>
        <w:pStyle w:val="Heading3"/>
        <w:rPr>
          <w:szCs w:val="18"/>
        </w:rPr>
      </w:pPr>
      <w:bookmarkStart w:id="426" w:name="_Toc61521745"/>
      <w:r w:rsidRPr="00B121C1">
        <w:rPr>
          <w:szCs w:val="18"/>
        </w:rPr>
        <w:t>Saviynt Cloud Patch Management Cycle</w:t>
      </w:r>
      <w:bookmarkEnd w:id="426"/>
    </w:p>
    <w:p w14:paraId="0E78E1BB" w14:textId="391D958F" w:rsidR="00B2382A" w:rsidRPr="00B121C1" w:rsidRDefault="00B2382A">
      <w:pPr>
        <w:pStyle w:val="Heading4"/>
        <w:rPr>
          <w:sz w:val="18"/>
        </w:rPr>
      </w:pPr>
      <w:r w:rsidRPr="00B121C1">
        <w:rPr>
          <w:sz w:val="18"/>
        </w:rPr>
        <w:t>Vulnerability Patching</w:t>
      </w:r>
    </w:p>
    <w:p w14:paraId="7B3716A9" w14:textId="019E46AD" w:rsidR="00681D82" w:rsidRDefault="00681D82" w:rsidP="006E0668">
      <w:pPr>
        <w:pStyle w:val="Caption"/>
      </w:pPr>
      <w:bookmarkStart w:id="427" w:name="_Toc61521835"/>
      <w:r>
        <w:t xml:space="preserve">Figure </w:t>
      </w:r>
      <w:r w:rsidR="00BC222A">
        <w:fldChar w:fldCharType="begin"/>
      </w:r>
      <w:r w:rsidR="00BC222A">
        <w:instrText xml:space="preserve"> SEQ Figure \* ARABIC </w:instrText>
      </w:r>
      <w:r w:rsidR="00BC222A">
        <w:fldChar w:fldCharType="separate"/>
      </w:r>
      <w:r w:rsidR="00C825B7">
        <w:rPr>
          <w:noProof/>
        </w:rPr>
        <w:t>11</w:t>
      </w:r>
      <w:r w:rsidR="00BC222A">
        <w:rPr>
          <w:noProof/>
        </w:rPr>
        <w:fldChar w:fldCharType="end"/>
      </w:r>
      <w:r>
        <w:t xml:space="preserve"> : Vulnerability Patching</w:t>
      </w:r>
      <w:bookmarkEnd w:id="427"/>
    </w:p>
    <w:p w14:paraId="3EFF5F1F" w14:textId="0D95F183" w:rsidR="00681D82" w:rsidRPr="00681D82" w:rsidRDefault="00681D82" w:rsidP="00B121C1">
      <w:pPr>
        <w:ind w:left="20"/>
      </w:pPr>
      <w:r>
        <w:rPr>
          <w:noProof/>
        </w:rPr>
        <w:drawing>
          <wp:inline distT="0" distB="0" distL="0" distR="0" wp14:anchorId="4C5EDB8C" wp14:editId="4DBD8574">
            <wp:extent cx="5433060" cy="3206750"/>
            <wp:effectExtent l="19050" t="19050" r="15240" b="1270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download.png"/>
                    <pic:cNvPicPr/>
                  </pic:nvPicPr>
                  <pic:blipFill>
                    <a:blip r:embed="rId31">
                      <a:extLst>
                        <a:ext uri="{28A0092B-C50C-407E-A947-70E740481C1C}">
                          <a14:useLocalDpi xmlns:a14="http://schemas.microsoft.com/office/drawing/2010/main" val="0"/>
                        </a:ext>
                      </a:extLst>
                    </a:blip>
                    <a:stretch>
                      <a:fillRect/>
                    </a:stretch>
                  </pic:blipFill>
                  <pic:spPr>
                    <a:xfrm>
                      <a:off x="0" y="0"/>
                      <a:ext cx="5442360" cy="3212239"/>
                    </a:xfrm>
                    <a:prstGeom prst="rect">
                      <a:avLst/>
                    </a:prstGeom>
                    <a:ln cmpd="sng">
                      <a:solidFill>
                        <a:srgbClr val="5B9BD5"/>
                      </a:solidFill>
                    </a:ln>
                  </pic:spPr>
                </pic:pic>
              </a:graphicData>
            </a:graphic>
          </wp:inline>
        </w:drawing>
      </w:r>
    </w:p>
    <w:p w14:paraId="1CF69CE4" w14:textId="77777777" w:rsidR="00B36FBC" w:rsidRPr="00B121C1" w:rsidRDefault="00B36FBC" w:rsidP="00207D43">
      <w:pPr>
        <w:pStyle w:val="ListParagraph"/>
        <w:numPr>
          <w:ilvl w:val="0"/>
          <w:numId w:val="64"/>
        </w:numPr>
        <w:rPr>
          <w:rFonts w:asciiTheme="minorHAnsi" w:hAnsiTheme="minorHAnsi" w:cstheme="minorHAnsi"/>
        </w:rPr>
      </w:pPr>
      <w:r w:rsidRPr="00B121C1">
        <w:rPr>
          <w:rFonts w:asciiTheme="minorHAnsi" w:hAnsiTheme="minorHAnsi" w:cstheme="minorHAnsi"/>
        </w:rPr>
        <w:t>Qualys agent is baked into the golden images and comes by default as part of the VM deployment.</w:t>
      </w:r>
    </w:p>
    <w:p w14:paraId="3BED9CA9" w14:textId="77777777" w:rsidR="00B36FBC" w:rsidRPr="00B121C1" w:rsidRDefault="00B36FBC" w:rsidP="00207D43">
      <w:pPr>
        <w:pStyle w:val="ListParagraph"/>
        <w:numPr>
          <w:ilvl w:val="0"/>
          <w:numId w:val="64"/>
        </w:numPr>
        <w:rPr>
          <w:rFonts w:asciiTheme="minorHAnsi" w:hAnsiTheme="minorHAnsi" w:cstheme="minorHAnsi"/>
        </w:rPr>
      </w:pPr>
      <w:r w:rsidRPr="00B121C1">
        <w:rPr>
          <w:rFonts w:asciiTheme="minorHAnsi" w:hAnsiTheme="minorHAnsi" w:cstheme="minorHAnsi"/>
        </w:rPr>
        <w:t>Qualys Vulnerability Scan runs every 4 hours and monitors the virtual machine for the latest Operating System, Software, and Certificate Vulnerabilities. These findings are then pushed to the Qualys Centralized Platform.</w:t>
      </w:r>
    </w:p>
    <w:p w14:paraId="259FE453" w14:textId="77777777" w:rsidR="00B36FBC" w:rsidRPr="00B121C1" w:rsidRDefault="00B36FBC" w:rsidP="00207D43">
      <w:pPr>
        <w:pStyle w:val="ListParagraph"/>
        <w:numPr>
          <w:ilvl w:val="0"/>
          <w:numId w:val="64"/>
        </w:numPr>
        <w:rPr>
          <w:rFonts w:asciiTheme="minorHAnsi" w:hAnsiTheme="minorHAnsi" w:cstheme="minorHAnsi"/>
        </w:rPr>
      </w:pPr>
      <w:r w:rsidRPr="00B121C1">
        <w:rPr>
          <w:rFonts w:asciiTheme="minorHAnsi" w:hAnsiTheme="minorHAnsi" w:cstheme="minorHAnsi"/>
        </w:rPr>
        <w:t>Qualys assigns a severity level for each vulnerability and possible threat.</w:t>
      </w:r>
    </w:p>
    <w:p w14:paraId="02071155" w14:textId="7171706C" w:rsidR="00B36FBC" w:rsidRPr="00B121C1" w:rsidRDefault="00B36FBC" w:rsidP="00207D43">
      <w:pPr>
        <w:pStyle w:val="ListParagraph"/>
        <w:numPr>
          <w:ilvl w:val="0"/>
          <w:numId w:val="64"/>
        </w:numPr>
        <w:rPr>
          <w:rFonts w:asciiTheme="minorHAnsi" w:hAnsiTheme="minorHAnsi" w:cstheme="minorHAnsi"/>
        </w:rPr>
      </w:pPr>
      <w:r w:rsidRPr="00B121C1">
        <w:rPr>
          <w:rFonts w:asciiTheme="minorHAnsi" w:hAnsiTheme="minorHAnsi" w:cstheme="minorHAnsi"/>
        </w:rPr>
        <w:t xml:space="preserve">Infra Operation and Infosec team gets the consolidated report of </w:t>
      </w:r>
      <w:r w:rsidR="006239D8" w:rsidRPr="00B121C1">
        <w:rPr>
          <w:rFonts w:asciiTheme="minorHAnsi" w:hAnsiTheme="minorHAnsi" w:cstheme="minorHAnsi"/>
        </w:rPr>
        <w:t>v</w:t>
      </w:r>
      <w:r w:rsidRPr="00B121C1">
        <w:rPr>
          <w:rFonts w:asciiTheme="minorHAnsi" w:hAnsiTheme="minorHAnsi" w:cstheme="minorHAnsi"/>
        </w:rPr>
        <w:t>ulnerabilities identified by Qualys on daily basis via email.</w:t>
      </w:r>
    </w:p>
    <w:p w14:paraId="6430A0CD" w14:textId="77777777" w:rsidR="00B36FBC" w:rsidRPr="00B121C1" w:rsidRDefault="00B36FBC" w:rsidP="00207D43">
      <w:pPr>
        <w:pStyle w:val="ListParagraph"/>
        <w:numPr>
          <w:ilvl w:val="0"/>
          <w:numId w:val="64"/>
        </w:numPr>
        <w:rPr>
          <w:rFonts w:asciiTheme="minorHAnsi" w:hAnsiTheme="minorHAnsi" w:cstheme="minorHAnsi"/>
        </w:rPr>
      </w:pPr>
      <w:r w:rsidRPr="00B121C1">
        <w:rPr>
          <w:rFonts w:asciiTheme="minorHAnsi" w:hAnsiTheme="minorHAnsi" w:cstheme="minorHAnsi"/>
        </w:rPr>
        <w:t>List of servers are identified for patching.</w:t>
      </w:r>
    </w:p>
    <w:p w14:paraId="3895B7C9" w14:textId="27F2C2D1" w:rsidR="00B36FBC" w:rsidRPr="00B121C1" w:rsidRDefault="00B36FBC" w:rsidP="00207D43">
      <w:pPr>
        <w:pStyle w:val="ListParagraph"/>
        <w:numPr>
          <w:ilvl w:val="0"/>
          <w:numId w:val="64"/>
        </w:numPr>
        <w:rPr>
          <w:rFonts w:asciiTheme="minorHAnsi" w:hAnsiTheme="minorHAnsi" w:cstheme="minorHAnsi"/>
        </w:rPr>
      </w:pPr>
      <w:r w:rsidRPr="00B121C1">
        <w:rPr>
          <w:rFonts w:asciiTheme="minorHAnsi" w:hAnsiTheme="minorHAnsi" w:cstheme="minorHAnsi"/>
        </w:rPr>
        <w:t>Patches are assessed and tested by Infra operations team before implementation in a production environment to ensure that there is no negative impact.</w:t>
      </w:r>
    </w:p>
    <w:p w14:paraId="62B8664B" w14:textId="77777777" w:rsidR="00B36FBC" w:rsidRPr="00B121C1" w:rsidRDefault="00B36FBC" w:rsidP="00207D43">
      <w:pPr>
        <w:pStyle w:val="ListParagraph"/>
        <w:numPr>
          <w:ilvl w:val="0"/>
          <w:numId w:val="64"/>
        </w:numPr>
        <w:rPr>
          <w:rFonts w:asciiTheme="minorHAnsi" w:hAnsiTheme="minorHAnsi" w:cstheme="minorHAnsi"/>
        </w:rPr>
      </w:pPr>
      <w:r w:rsidRPr="00B121C1">
        <w:rPr>
          <w:rFonts w:asciiTheme="minorHAnsi" w:hAnsiTheme="minorHAnsi" w:cstheme="minorHAnsi"/>
        </w:rPr>
        <w:t>Once successfully tested, a ticket is entered to patch production servers during weekend support window.</w:t>
      </w:r>
    </w:p>
    <w:p w14:paraId="57394800" w14:textId="27289D3A" w:rsidR="00B36FBC" w:rsidRPr="00B121C1" w:rsidRDefault="00B36FBC" w:rsidP="00207D43">
      <w:pPr>
        <w:pStyle w:val="ListParagraph"/>
        <w:numPr>
          <w:ilvl w:val="0"/>
          <w:numId w:val="64"/>
        </w:numPr>
        <w:rPr>
          <w:rFonts w:asciiTheme="minorHAnsi" w:hAnsiTheme="minorHAnsi" w:cstheme="minorHAnsi"/>
        </w:rPr>
      </w:pPr>
      <w:r w:rsidRPr="00B121C1">
        <w:rPr>
          <w:rFonts w:asciiTheme="minorHAnsi" w:hAnsiTheme="minorHAnsi" w:cstheme="minorHAnsi"/>
        </w:rPr>
        <w:t xml:space="preserve">Patches are then deployed in production during weekend </w:t>
      </w:r>
      <w:r w:rsidR="006239D8" w:rsidRPr="00B121C1">
        <w:rPr>
          <w:rFonts w:asciiTheme="minorHAnsi" w:hAnsiTheme="minorHAnsi" w:cstheme="minorHAnsi"/>
        </w:rPr>
        <w:t>s</w:t>
      </w:r>
      <w:r w:rsidRPr="00B121C1">
        <w:rPr>
          <w:rFonts w:asciiTheme="minorHAnsi" w:hAnsiTheme="minorHAnsi" w:cstheme="minorHAnsi"/>
        </w:rPr>
        <w:t>upport window.</w:t>
      </w:r>
    </w:p>
    <w:p w14:paraId="4B8C1266" w14:textId="51F0BFE4" w:rsidR="00B36FBC" w:rsidRPr="00B121C1" w:rsidRDefault="00B36FBC" w:rsidP="00207D43">
      <w:pPr>
        <w:pStyle w:val="ListParagraph"/>
        <w:numPr>
          <w:ilvl w:val="0"/>
          <w:numId w:val="64"/>
        </w:numPr>
        <w:rPr>
          <w:rFonts w:asciiTheme="minorHAnsi" w:hAnsiTheme="minorHAnsi" w:cstheme="minorHAnsi"/>
        </w:rPr>
      </w:pPr>
      <w:r w:rsidRPr="00B121C1">
        <w:rPr>
          <w:rFonts w:asciiTheme="minorHAnsi" w:hAnsiTheme="minorHAnsi" w:cstheme="minorHAnsi"/>
        </w:rPr>
        <w:t>Post patching validation done through new scans/reports from Qualys.</w:t>
      </w:r>
    </w:p>
    <w:p w14:paraId="1BFE6473" w14:textId="68475B51" w:rsidR="00DF3B3E" w:rsidRDefault="00DF3B3E" w:rsidP="00DF3B3E">
      <w:pPr>
        <w:spacing w:after="0"/>
        <w:ind w:left="20"/>
        <w:jc w:val="left"/>
        <w:rPr>
          <w:rFonts w:asciiTheme="minorHAnsi" w:hAnsiTheme="minorHAnsi" w:cstheme="minorHAnsi"/>
        </w:rPr>
      </w:pPr>
    </w:p>
    <w:p w14:paraId="14871017" w14:textId="1C80F7C8" w:rsidR="00B450C9" w:rsidRDefault="00B450C9" w:rsidP="00DF3B3E">
      <w:pPr>
        <w:spacing w:after="0"/>
        <w:ind w:left="20"/>
        <w:jc w:val="left"/>
        <w:rPr>
          <w:rFonts w:asciiTheme="minorHAnsi" w:hAnsiTheme="minorHAnsi" w:cstheme="minorHAnsi"/>
        </w:rPr>
      </w:pPr>
    </w:p>
    <w:p w14:paraId="1AAE7AB1" w14:textId="32A59345" w:rsidR="00B450C9" w:rsidRDefault="00B450C9" w:rsidP="00DF3B3E">
      <w:pPr>
        <w:spacing w:after="0"/>
        <w:ind w:left="20"/>
        <w:jc w:val="left"/>
        <w:rPr>
          <w:rFonts w:asciiTheme="minorHAnsi" w:hAnsiTheme="minorHAnsi" w:cstheme="minorHAnsi"/>
        </w:rPr>
      </w:pPr>
    </w:p>
    <w:p w14:paraId="150F9609" w14:textId="11FB9430" w:rsidR="00B450C9" w:rsidRDefault="00B450C9" w:rsidP="00DF3B3E">
      <w:pPr>
        <w:spacing w:after="0"/>
        <w:ind w:left="20"/>
        <w:jc w:val="left"/>
        <w:rPr>
          <w:rFonts w:asciiTheme="minorHAnsi" w:hAnsiTheme="minorHAnsi" w:cstheme="minorHAnsi"/>
        </w:rPr>
      </w:pPr>
    </w:p>
    <w:p w14:paraId="7B70C2C3" w14:textId="2FEC9E10" w:rsidR="00B450C9" w:rsidRDefault="00B450C9" w:rsidP="00DF3B3E">
      <w:pPr>
        <w:spacing w:after="0"/>
        <w:ind w:left="20"/>
        <w:jc w:val="left"/>
        <w:rPr>
          <w:rFonts w:asciiTheme="minorHAnsi" w:hAnsiTheme="minorHAnsi" w:cstheme="minorHAnsi"/>
        </w:rPr>
      </w:pPr>
    </w:p>
    <w:p w14:paraId="2378A2F5" w14:textId="66104DFE" w:rsidR="00B450C9" w:rsidRDefault="00B450C9" w:rsidP="00DF3B3E">
      <w:pPr>
        <w:spacing w:after="0"/>
        <w:ind w:left="20"/>
        <w:jc w:val="left"/>
        <w:rPr>
          <w:rFonts w:asciiTheme="minorHAnsi" w:hAnsiTheme="minorHAnsi" w:cstheme="minorHAnsi"/>
        </w:rPr>
      </w:pPr>
    </w:p>
    <w:p w14:paraId="1A8D03EF" w14:textId="2EDCA890" w:rsidR="00B450C9" w:rsidRDefault="00B450C9" w:rsidP="00DF3B3E">
      <w:pPr>
        <w:spacing w:after="0"/>
        <w:ind w:left="20"/>
        <w:jc w:val="left"/>
        <w:rPr>
          <w:rFonts w:asciiTheme="minorHAnsi" w:hAnsiTheme="minorHAnsi" w:cstheme="minorHAnsi"/>
        </w:rPr>
      </w:pPr>
    </w:p>
    <w:p w14:paraId="623B73C1" w14:textId="1DD48BFB" w:rsidR="00B450C9" w:rsidRDefault="00B450C9" w:rsidP="00DF3B3E">
      <w:pPr>
        <w:spacing w:after="0"/>
        <w:ind w:left="20"/>
        <w:jc w:val="left"/>
        <w:rPr>
          <w:rFonts w:asciiTheme="minorHAnsi" w:hAnsiTheme="minorHAnsi" w:cstheme="minorHAnsi"/>
        </w:rPr>
      </w:pPr>
    </w:p>
    <w:p w14:paraId="7E0ADFFE" w14:textId="77777777" w:rsidR="00B450C9" w:rsidRPr="00B36FBC" w:rsidRDefault="00B450C9" w:rsidP="00B121C1">
      <w:pPr>
        <w:spacing w:after="0"/>
        <w:ind w:left="20"/>
        <w:jc w:val="left"/>
        <w:rPr>
          <w:rFonts w:asciiTheme="minorHAnsi" w:hAnsiTheme="minorHAnsi" w:cstheme="minorHAnsi"/>
        </w:rPr>
      </w:pPr>
    </w:p>
    <w:p w14:paraId="3F420223" w14:textId="5E25AA9B" w:rsidR="00BF7B37" w:rsidRPr="00B121C1" w:rsidRDefault="00BF7B37">
      <w:pPr>
        <w:pStyle w:val="Heading4"/>
        <w:rPr>
          <w:sz w:val="18"/>
        </w:rPr>
      </w:pPr>
      <w:r w:rsidRPr="00B121C1">
        <w:rPr>
          <w:sz w:val="18"/>
        </w:rPr>
        <w:t>Zero Day and High Severity vulnerability patching</w:t>
      </w:r>
    </w:p>
    <w:p w14:paraId="58697D86" w14:textId="2F8A7D6B" w:rsidR="007B3822" w:rsidRDefault="007B3822">
      <w:pPr>
        <w:pStyle w:val="Caption"/>
      </w:pPr>
      <w:bookmarkStart w:id="428" w:name="_Toc61521836"/>
      <w:r>
        <w:t xml:space="preserve">Figure </w:t>
      </w:r>
      <w:r w:rsidR="00BC222A">
        <w:fldChar w:fldCharType="begin"/>
      </w:r>
      <w:r w:rsidR="00BC222A">
        <w:instrText xml:space="preserve"> SEQ Figure \* ARABIC </w:instrText>
      </w:r>
      <w:r w:rsidR="00BC222A">
        <w:fldChar w:fldCharType="separate"/>
      </w:r>
      <w:r w:rsidR="00C825B7">
        <w:rPr>
          <w:noProof/>
        </w:rPr>
        <w:t>12</w:t>
      </w:r>
      <w:r w:rsidR="00BC222A">
        <w:rPr>
          <w:noProof/>
        </w:rPr>
        <w:fldChar w:fldCharType="end"/>
      </w:r>
      <w:r>
        <w:t xml:space="preserve"> : </w:t>
      </w:r>
      <w:r w:rsidRPr="000A6F63">
        <w:t>Zero Day and High Severity vulnerability patching</w:t>
      </w:r>
      <w:bookmarkEnd w:id="428"/>
    </w:p>
    <w:p w14:paraId="633F6213" w14:textId="6280BFBE" w:rsidR="00BF7B37" w:rsidRDefault="00BF7B37" w:rsidP="00B121C1">
      <w:pPr>
        <w:pStyle w:val="NormalWeb"/>
        <w:shd w:val="clear" w:color="auto" w:fill="FFFFFF"/>
        <w:spacing w:before="0" w:beforeAutospacing="0" w:after="375" w:afterAutospacing="0"/>
        <w:ind w:left="110"/>
        <w:rPr>
          <w:rFonts w:ascii="Helvetica Neue" w:hAnsi="Helvetica Neue"/>
          <w:color w:val="444444"/>
        </w:rPr>
      </w:pPr>
      <w:r>
        <w:rPr>
          <w:rFonts w:ascii="Calibri" w:hAnsi="Calibri"/>
          <w:noProof/>
          <w:sz w:val="20"/>
          <w:szCs w:val="20"/>
        </w:rPr>
        <w:drawing>
          <wp:inline distT="0" distB="0" distL="0" distR="0" wp14:anchorId="609A0E17" wp14:editId="0D109C56">
            <wp:extent cx="4891616" cy="2623717"/>
            <wp:effectExtent l="19050" t="19050" r="23495" b="24765"/>
            <wp:docPr id="825" name="Picture 825" descr="C:\Users\ajinkyachavan\AppData\Local\Microsoft\Windows\INetCache\Content.MSO\FF965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ajinkyachavan\AppData\Local\Microsoft\Windows\INetCache\Content.MSO\FF965C2.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25762" cy="2642032"/>
                    </a:xfrm>
                    <a:prstGeom prst="rect">
                      <a:avLst/>
                    </a:prstGeom>
                    <a:noFill/>
                    <a:ln cmpd="sng">
                      <a:solidFill>
                        <a:srgbClr val="5B9BD5"/>
                      </a:solidFill>
                    </a:ln>
                  </pic:spPr>
                </pic:pic>
              </a:graphicData>
            </a:graphic>
          </wp:inline>
        </w:drawing>
      </w:r>
    </w:p>
    <w:p w14:paraId="11A26193" w14:textId="77777777" w:rsidR="00BF7B37" w:rsidRPr="00625A69" w:rsidRDefault="00BF7B37" w:rsidP="00066A9D">
      <w:pPr>
        <w:pStyle w:val="NormalWeb"/>
        <w:numPr>
          <w:ilvl w:val="0"/>
          <w:numId w:val="23"/>
        </w:numPr>
        <w:shd w:val="clear" w:color="auto" w:fill="FFFFFF"/>
        <w:tabs>
          <w:tab w:val="clear" w:pos="720"/>
          <w:tab w:val="num" w:pos="20"/>
        </w:tabs>
        <w:spacing w:before="0" w:beforeAutospacing="0" w:after="0" w:afterAutospacing="0"/>
        <w:ind w:left="20"/>
        <w:rPr>
          <w:rFonts w:asciiTheme="minorHAnsi" w:hAnsiTheme="minorHAnsi" w:cstheme="minorHAnsi"/>
          <w:color w:val="444444"/>
          <w:sz w:val="20"/>
          <w:szCs w:val="20"/>
        </w:rPr>
      </w:pPr>
      <w:r w:rsidRPr="00625A69">
        <w:rPr>
          <w:rFonts w:asciiTheme="minorHAnsi" w:hAnsiTheme="minorHAnsi" w:cstheme="minorHAnsi"/>
          <w:color w:val="444444"/>
          <w:sz w:val="20"/>
          <w:szCs w:val="20"/>
        </w:rPr>
        <w:t>Information regarding any Zero-Day vulnerability is received by Saviynt from trusted sources (Cloud Provider/OS Vendor/Qualys).</w:t>
      </w:r>
    </w:p>
    <w:p w14:paraId="1D8602BF" w14:textId="77777777" w:rsidR="00BF7B37" w:rsidRPr="00625A69" w:rsidRDefault="00BF7B37" w:rsidP="00066A9D">
      <w:pPr>
        <w:pStyle w:val="NormalWeb"/>
        <w:numPr>
          <w:ilvl w:val="0"/>
          <w:numId w:val="23"/>
        </w:numPr>
        <w:shd w:val="clear" w:color="auto" w:fill="FFFFFF"/>
        <w:tabs>
          <w:tab w:val="clear" w:pos="720"/>
          <w:tab w:val="num" w:pos="20"/>
        </w:tabs>
        <w:spacing w:before="0" w:beforeAutospacing="0" w:after="0" w:afterAutospacing="0"/>
        <w:ind w:left="20"/>
        <w:rPr>
          <w:rFonts w:asciiTheme="minorHAnsi" w:hAnsiTheme="minorHAnsi" w:cstheme="minorHAnsi"/>
          <w:color w:val="444444"/>
          <w:sz w:val="20"/>
          <w:szCs w:val="20"/>
        </w:rPr>
      </w:pPr>
      <w:r w:rsidRPr="00625A69">
        <w:rPr>
          <w:rFonts w:asciiTheme="minorHAnsi" w:hAnsiTheme="minorHAnsi" w:cstheme="minorHAnsi"/>
          <w:color w:val="444444"/>
          <w:sz w:val="20"/>
          <w:szCs w:val="20"/>
        </w:rPr>
        <w:t>Infra Operation and Infosec team evaluate the impact of vulnerability.</w:t>
      </w:r>
    </w:p>
    <w:p w14:paraId="392411A9" w14:textId="77777777" w:rsidR="00BF7B37" w:rsidRPr="00625A69" w:rsidRDefault="00BF7B37" w:rsidP="00066A9D">
      <w:pPr>
        <w:pStyle w:val="NormalWeb"/>
        <w:numPr>
          <w:ilvl w:val="0"/>
          <w:numId w:val="23"/>
        </w:numPr>
        <w:shd w:val="clear" w:color="auto" w:fill="FFFFFF"/>
        <w:tabs>
          <w:tab w:val="clear" w:pos="720"/>
          <w:tab w:val="num" w:pos="20"/>
        </w:tabs>
        <w:spacing w:before="0" w:beforeAutospacing="0" w:after="0" w:afterAutospacing="0"/>
        <w:ind w:left="20"/>
        <w:rPr>
          <w:rFonts w:asciiTheme="minorHAnsi" w:hAnsiTheme="minorHAnsi" w:cstheme="minorHAnsi"/>
          <w:color w:val="444444"/>
          <w:sz w:val="20"/>
          <w:szCs w:val="20"/>
        </w:rPr>
      </w:pPr>
      <w:r w:rsidRPr="00625A69">
        <w:rPr>
          <w:rFonts w:asciiTheme="minorHAnsi" w:hAnsiTheme="minorHAnsi" w:cstheme="minorHAnsi"/>
          <w:color w:val="444444"/>
          <w:sz w:val="20"/>
          <w:szCs w:val="20"/>
        </w:rPr>
        <w:t>List of servers are identified for patching.</w:t>
      </w:r>
    </w:p>
    <w:p w14:paraId="37C643AE" w14:textId="1CD35496" w:rsidR="00BF7B37" w:rsidRPr="00625A69" w:rsidRDefault="00BF7B37" w:rsidP="00066A9D">
      <w:pPr>
        <w:pStyle w:val="NormalWeb"/>
        <w:numPr>
          <w:ilvl w:val="0"/>
          <w:numId w:val="23"/>
        </w:numPr>
        <w:shd w:val="clear" w:color="auto" w:fill="FFFFFF"/>
        <w:tabs>
          <w:tab w:val="clear" w:pos="720"/>
          <w:tab w:val="num" w:pos="20"/>
        </w:tabs>
        <w:spacing w:before="0" w:beforeAutospacing="0" w:after="0" w:afterAutospacing="0"/>
        <w:ind w:left="20"/>
        <w:rPr>
          <w:rFonts w:asciiTheme="minorHAnsi" w:hAnsiTheme="minorHAnsi" w:cstheme="minorHAnsi"/>
          <w:color w:val="444444"/>
          <w:sz w:val="20"/>
          <w:szCs w:val="20"/>
        </w:rPr>
      </w:pPr>
      <w:r w:rsidRPr="00625A69">
        <w:rPr>
          <w:rFonts w:asciiTheme="minorHAnsi" w:hAnsiTheme="minorHAnsi" w:cstheme="minorHAnsi"/>
          <w:color w:val="444444"/>
          <w:sz w:val="20"/>
          <w:szCs w:val="20"/>
        </w:rPr>
        <w:t xml:space="preserve">Customer advisory is </w:t>
      </w:r>
      <w:r w:rsidR="00625A69" w:rsidRPr="00625A69">
        <w:rPr>
          <w:rFonts w:asciiTheme="minorHAnsi" w:hAnsiTheme="minorHAnsi" w:cstheme="minorHAnsi"/>
          <w:color w:val="444444"/>
          <w:sz w:val="20"/>
          <w:szCs w:val="20"/>
        </w:rPr>
        <w:t>released,</w:t>
      </w:r>
      <w:r w:rsidRPr="00625A69">
        <w:rPr>
          <w:rFonts w:asciiTheme="minorHAnsi" w:hAnsiTheme="minorHAnsi" w:cstheme="minorHAnsi"/>
          <w:color w:val="444444"/>
          <w:sz w:val="20"/>
          <w:szCs w:val="20"/>
        </w:rPr>
        <w:t xml:space="preserve"> and emergency change ticket is created</w:t>
      </w:r>
    </w:p>
    <w:p w14:paraId="4C1F4865" w14:textId="619DBAB5" w:rsidR="00BF7B37" w:rsidRPr="00625A69" w:rsidRDefault="00BF7B37" w:rsidP="00066A9D">
      <w:pPr>
        <w:pStyle w:val="NormalWeb"/>
        <w:numPr>
          <w:ilvl w:val="0"/>
          <w:numId w:val="23"/>
        </w:numPr>
        <w:shd w:val="clear" w:color="auto" w:fill="FFFFFF"/>
        <w:tabs>
          <w:tab w:val="clear" w:pos="720"/>
          <w:tab w:val="num" w:pos="20"/>
        </w:tabs>
        <w:spacing w:before="0" w:beforeAutospacing="0" w:after="0" w:afterAutospacing="0"/>
        <w:ind w:left="20"/>
        <w:rPr>
          <w:rFonts w:asciiTheme="minorHAnsi" w:hAnsiTheme="minorHAnsi" w:cstheme="minorHAnsi"/>
          <w:color w:val="444444"/>
          <w:sz w:val="20"/>
          <w:szCs w:val="20"/>
        </w:rPr>
      </w:pPr>
      <w:r w:rsidRPr="00625A69">
        <w:rPr>
          <w:rFonts w:asciiTheme="minorHAnsi" w:hAnsiTheme="minorHAnsi" w:cstheme="minorHAnsi"/>
          <w:color w:val="444444"/>
          <w:sz w:val="20"/>
          <w:szCs w:val="20"/>
        </w:rPr>
        <w:t>Patches are assessed and tested by Infra operations team before implementation in a production environment to ensure that there is no negative impact.</w:t>
      </w:r>
    </w:p>
    <w:p w14:paraId="672930E4" w14:textId="77777777" w:rsidR="00BF7B37" w:rsidRPr="00625A69" w:rsidRDefault="00BF7B37" w:rsidP="00066A9D">
      <w:pPr>
        <w:pStyle w:val="NormalWeb"/>
        <w:numPr>
          <w:ilvl w:val="0"/>
          <w:numId w:val="23"/>
        </w:numPr>
        <w:shd w:val="clear" w:color="auto" w:fill="FFFFFF"/>
        <w:tabs>
          <w:tab w:val="clear" w:pos="720"/>
          <w:tab w:val="num" w:pos="20"/>
        </w:tabs>
        <w:spacing w:before="0" w:beforeAutospacing="0" w:after="0" w:afterAutospacing="0"/>
        <w:ind w:left="20"/>
        <w:rPr>
          <w:rFonts w:asciiTheme="minorHAnsi" w:hAnsiTheme="minorHAnsi" w:cstheme="minorHAnsi"/>
          <w:color w:val="444444"/>
          <w:sz w:val="20"/>
          <w:szCs w:val="20"/>
        </w:rPr>
      </w:pPr>
      <w:r w:rsidRPr="00625A69">
        <w:rPr>
          <w:rFonts w:asciiTheme="minorHAnsi" w:hAnsiTheme="minorHAnsi" w:cstheme="minorHAnsi"/>
          <w:color w:val="444444"/>
          <w:sz w:val="20"/>
          <w:szCs w:val="20"/>
        </w:rPr>
        <w:t>Once successfully tested, a ticket is entered to patch production servers during weekend support window.</w:t>
      </w:r>
    </w:p>
    <w:p w14:paraId="324591BE" w14:textId="7B10A165" w:rsidR="00BF7B37" w:rsidRPr="00625A69" w:rsidRDefault="00BF7B37" w:rsidP="00066A9D">
      <w:pPr>
        <w:pStyle w:val="NormalWeb"/>
        <w:numPr>
          <w:ilvl w:val="0"/>
          <w:numId w:val="23"/>
        </w:numPr>
        <w:shd w:val="clear" w:color="auto" w:fill="FFFFFF"/>
        <w:tabs>
          <w:tab w:val="clear" w:pos="720"/>
          <w:tab w:val="num" w:pos="20"/>
        </w:tabs>
        <w:spacing w:before="0" w:beforeAutospacing="0" w:after="0" w:afterAutospacing="0"/>
        <w:ind w:left="20"/>
        <w:rPr>
          <w:rFonts w:asciiTheme="minorHAnsi" w:hAnsiTheme="minorHAnsi" w:cstheme="minorHAnsi"/>
          <w:color w:val="444444"/>
          <w:sz w:val="20"/>
          <w:szCs w:val="20"/>
        </w:rPr>
      </w:pPr>
      <w:r w:rsidRPr="00625A69">
        <w:rPr>
          <w:rFonts w:asciiTheme="minorHAnsi" w:hAnsiTheme="minorHAnsi" w:cstheme="minorHAnsi"/>
          <w:color w:val="444444"/>
          <w:sz w:val="20"/>
          <w:szCs w:val="20"/>
        </w:rPr>
        <w:t xml:space="preserve">Patches are then deployed in production during weekend </w:t>
      </w:r>
      <w:r w:rsidR="006239D8">
        <w:rPr>
          <w:rFonts w:asciiTheme="minorHAnsi" w:hAnsiTheme="minorHAnsi" w:cstheme="minorHAnsi"/>
          <w:color w:val="444444"/>
          <w:sz w:val="20"/>
          <w:szCs w:val="20"/>
        </w:rPr>
        <w:t>s</w:t>
      </w:r>
      <w:r w:rsidRPr="00625A69">
        <w:rPr>
          <w:rFonts w:asciiTheme="minorHAnsi" w:hAnsiTheme="minorHAnsi" w:cstheme="minorHAnsi"/>
          <w:color w:val="444444"/>
          <w:sz w:val="20"/>
          <w:szCs w:val="20"/>
        </w:rPr>
        <w:t>upport window.</w:t>
      </w:r>
    </w:p>
    <w:p w14:paraId="31F4E39E" w14:textId="70363F64" w:rsidR="00BF7B37" w:rsidRDefault="00BF7B37" w:rsidP="00066A9D">
      <w:pPr>
        <w:pStyle w:val="NormalWeb"/>
        <w:numPr>
          <w:ilvl w:val="0"/>
          <w:numId w:val="23"/>
        </w:numPr>
        <w:shd w:val="clear" w:color="auto" w:fill="FFFFFF"/>
        <w:tabs>
          <w:tab w:val="clear" w:pos="720"/>
          <w:tab w:val="num" w:pos="20"/>
        </w:tabs>
        <w:spacing w:before="0" w:beforeAutospacing="0" w:after="0" w:afterAutospacing="0"/>
        <w:ind w:left="20"/>
        <w:rPr>
          <w:rFonts w:asciiTheme="minorHAnsi" w:hAnsiTheme="minorHAnsi" w:cstheme="minorHAnsi"/>
          <w:color w:val="444444"/>
          <w:sz w:val="20"/>
          <w:szCs w:val="20"/>
        </w:rPr>
      </w:pPr>
      <w:r w:rsidRPr="00625A69">
        <w:rPr>
          <w:rFonts w:asciiTheme="minorHAnsi" w:hAnsiTheme="minorHAnsi" w:cstheme="minorHAnsi"/>
          <w:color w:val="444444"/>
          <w:sz w:val="20"/>
          <w:szCs w:val="20"/>
        </w:rPr>
        <w:t>Post patching validation done through new scans.</w:t>
      </w:r>
    </w:p>
    <w:p w14:paraId="6C2AC7DA" w14:textId="77777777" w:rsidR="0091131E" w:rsidRPr="00625A69" w:rsidRDefault="0091131E" w:rsidP="00B121C1">
      <w:pPr>
        <w:pStyle w:val="NormalWeb"/>
        <w:shd w:val="clear" w:color="auto" w:fill="FFFFFF"/>
        <w:spacing w:before="0" w:beforeAutospacing="0" w:after="0" w:afterAutospacing="0"/>
        <w:ind w:left="20"/>
        <w:rPr>
          <w:rFonts w:asciiTheme="minorHAnsi" w:hAnsiTheme="minorHAnsi" w:cstheme="minorHAnsi"/>
          <w:color w:val="444444"/>
          <w:sz w:val="20"/>
          <w:szCs w:val="20"/>
        </w:rPr>
      </w:pPr>
    </w:p>
    <w:p w14:paraId="1ACCE3B7" w14:textId="15712350" w:rsidR="00BF7B37" w:rsidRPr="004A494F" w:rsidRDefault="00BF7B37" w:rsidP="00B121C1">
      <w:pPr>
        <w:pStyle w:val="Heading3"/>
        <w:ind w:left="20"/>
      </w:pPr>
      <w:bookmarkStart w:id="429" w:name="_Toc61521746"/>
      <w:r w:rsidRPr="004A494F">
        <w:t>Virtual Machines Patching Process</w:t>
      </w:r>
      <w:bookmarkEnd w:id="429"/>
    </w:p>
    <w:p w14:paraId="5768B586" w14:textId="6C89884D" w:rsidR="00BF7B37" w:rsidRPr="00B121C1" w:rsidRDefault="00BF7B37">
      <w:pPr>
        <w:pStyle w:val="Heading4"/>
        <w:rPr>
          <w:sz w:val="18"/>
          <w:szCs w:val="18"/>
        </w:rPr>
      </w:pPr>
      <w:r w:rsidRPr="00B121C1">
        <w:rPr>
          <w:sz w:val="18"/>
          <w:szCs w:val="18"/>
        </w:rPr>
        <w:t>Azure</w:t>
      </w:r>
    </w:p>
    <w:p w14:paraId="583EB2EF" w14:textId="77777777" w:rsidR="00A45EF6" w:rsidRPr="00265712" w:rsidRDefault="00A45EF6" w:rsidP="00207D43">
      <w:pPr>
        <w:pStyle w:val="NormalWeb"/>
        <w:numPr>
          <w:ilvl w:val="0"/>
          <w:numId w:val="65"/>
        </w:numPr>
        <w:shd w:val="clear" w:color="auto" w:fill="FFFFFF"/>
        <w:spacing w:before="0" w:beforeAutospacing="0" w:after="0" w:afterAutospacing="0"/>
        <w:rPr>
          <w:rFonts w:asciiTheme="minorHAnsi" w:hAnsiTheme="minorHAnsi" w:cstheme="minorHAnsi"/>
          <w:color w:val="444444"/>
          <w:sz w:val="20"/>
          <w:szCs w:val="20"/>
        </w:rPr>
      </w:pPr>
      <w:r w:rsidRPr="00265712">
        <w:rPr>
          <w:rFonts w:asciiTheme="minorHAnsi" w:hAnsiTheme="minorHAnsi" w:cstheme="minorHAnsi"/>
          <w:color w:val="444444"/>
          <w:sz w:val="20"/>
          <w:szCs w:val="20"/>
        </w:rPr>
        <w:t>Azure Update Management Service is used for Server Patch Management.</w:t>
      </w:r>
    </w:p>
    <w:p w14:paraId="78636286" w14:textId="77777777" w:rsidR="00A45EF6" w:rsidRPr="00265712" w:rsidRDefault="00A45EF6" w:rsidP="00207D43">
      <w:pPr>
        <w:pStyle w:val="NormalWeb"/>
        <w:numPr>
          <w:ilvl w:val="0"/>
          <w:numId w:val="65"/>
        </w:numPr>
        <w:shd w:val="clear" w:color="auto" w:fill="FFFFFF"/>
        <w:spacing w:before="0" w:beforeAutospacing="0" w:after="0" w:afterAutospacing="0"/>
        <w:rPr>
          <w:rFonts w:asciiTheme="minorHAnsi" w:hAnsiTheme="minorHAnsi" w:cstheme="minorHAnsi"/>
          <w:color w:val="444444"/>
          <w:sz w:val="20"/>
          <w:szCs w:val="20"/>
        </w:rPr>
      </w:pPr>
      <w:r w:rsidRPr="00265712">
        <w:rPr>
          <w:rFonts w:asciiTheme="minorHAnsi" w:hAnsiTheme="minorHAnsi" w:cstheme="minorHAnsi"/>
          <w:color w:val="444444"/>
          <w:sz w:val="20"/>
          <w:szCs w:val="20"/>
        </w:rPr>
        <w:t>Security updates are tested in non-prod environment and production servers are patched in approved change windows every weekend.</w:t>
      </w:r>
    </w:p>
    <w:p w14:paraId="17C79782" w14:textId="77777777" w:rsidR="00A45EF6" w:rsidRPr="00265712" w:rsidRDefault="00A45EF6" w:rsidP="00207D43">
      <w:pPr>
        <w:pStyle w:val="NormalWeb"/>
        <w:numPr>
          <w:ilvl w:val="0"/>
          <w:numId w:val="65"/>
        </w:numPr>
        <w:shd w:val="clear" w:color="auto" w:fill="FFFFFF"/>
        <w:spacing w:before="0" w:beforeAutospacing="0" w:after="0" w:afterAutospacing="0"/>
        <w:rPr>
          <w:rFonts w:asciiTheme="minorHAnsi" w:hAnsiTheme="minorHAnsi" w:cstheme="minorHAnsi"/>
          <w:color w:val="444444"/>
          <w:sz w:val="20"/>
          <w:szCs w:val="20"/>
        </w:rPr>
      </w:pPr>
      <w:r w:rsidRPr="00265712">
        <w:rPr>
          <w:rFonts w:asciiTheme="minorHAnsi" w:hAnsiTheme="minorHAnsi" w:cstheme="minorHAnsi"/>
          <w:color w:val="444444"/>
          <w:sz w:val="20"/>
          <w:szCs w:val="20"/>
        </w:rPr>
        <w:t>Critical security updates are pushed immediately, advisory is sent to all customers on critical updates.</w:t>
      </w:r>
    </w:p>
    <w:p w14:paraId="5F0C0E32" w14:textId="3B0B2EB3" w:rsidR="00A45EF6" w:rsidRDefault="00A45EF6" w:rsidP="00207D43">
      <w:pPr>
        <w:pStyle w:val="NormalWeb"/>
        <w:numPr>
          <w:ilvl w:val="0"/>
          <w:numId w:val="65"/>
        </w:numPr>
        <w:shd w:val="clear" w:color="auto" w:fill="FFFFFF"/>
        <w:spacing w:before="0" w:beforeAutospacing="0" w:after="0" w:afterAutospacing="0"/>
        <w:rPr>
          <w:rFonts w:asciiTheme="minorHAnsi" w:hAnsiTheme="minorHAnsi" w:cstheme="minorHAnsi"/>
          <w:color w:val="444444"/>
          <w:sz w:val="20"/>
          <w:szCs w:val="20"/>
        </w:rPr>
      </w:pPr>
      <w:r w:rsidRPr="00265712">
        <w:rPr>
          <w:rFonts w:asciiTheme="minorHAnsi" w:hAnsiTheme="minorHAnsi" w:cstheme="minorHAnsi"/>
          <w:color w:val="444444"/>
          <w:sz w:val="20"/>
          <w:szCs w:val="20"/>
        </w:rPr>
        <w:t xml:space="preserve">Below is the </w:t>
      </w:r>
      <w:r w:rsidR="00090CD5">
        <w:rPr>
          <w:rFonts w:asciiTheme="minorHAnsi" w:hAnsiTheme="minorHAnsi" w:cstheme="minorHAnsi"/>
          <w:color w:val="444444"/>
          <w:sz w:val="20"/>
          <w:szCs w:val="20"/>
        </w:rPr>
        <w:t>screenshot</w:t>
      </w:r>
      <w:r w:rsidR="00090CD5" w:rsidRPr="00265712">
        <w:rPr>
          <w:rFonts w:asciiTheme="minorHAnsi" w:hAnsiTheme="minorHAnsi" w:cstheme="minorHAnsi"/>
          <w:color w:val="444444"/>
          <w:sz w:val="20"/>
          <w:szCs w:val="20"/>
        </w:rPr>
        <w:t xml:space="preserve"> </w:t>
      </w:r>
      <w:r w:rsidRPr="00265712">
        <w:rPr>
          <w:rFonts w:asciiTheme="minorHAnsi" w:hAnsiTheme="minorHAnsi" w:cstheme="minorHAnsi"/>
          <w:color w:val="444444"/>
          <w:sz w:val="20"/>
          <w:szCs w:val="20"/>
        </w:rPr>
        <w:t>of the Update Patch Management Service from Azure Portal</w:t>
      </w:r>
    </w:p>
    <w:p w14:paraId="785AF6B0" w14:textId="54B6C63B" w:rsidR="00CE42B7" w:rsidRDefault="00CE42B7" w:rsidP="00CE42B7">
      <w:pPr>
        <w:pStyle w:val="NormalWeb"/>
        <w:shd w:val="clear" w:color="auto" w:fill="FFFFFF"/>
        <w:spacing w:before="0" w:beforeAutospacing="0" w:after="0" w:afterAutospacing="0"/>
        <w:ind w:left="20"/>
        <w:rPr>
          <w:rFonts w:asciiTheme="minorHAnsi" w:hAnsiTheme="minorHAnsi" w:cstheme="minorHAnsi"/>
          <w:color w:val="444444"/>
          <w:sz w:val="20"/>
          <w:szCs w:val="20"/>
        </w:rPr>
      </w:pPr>
    </w:p>
    <w:p w14:paraId="55AD4925" w14:textId="3B2B0F22" w:rsidR="00CE42B7" w:rsidRDefault="00CE42B7" w:rsidP="00CE42B7">
      <w:pPr>
        <w:pStyle w:val="Caption"/>
      </w:pPr>
      <w:bookmarkStart w:id="430" w:name="_Toc61521837"/>
      <w:r>
        <w:t xml:space="preserve">Figure </w:t>
      </w:r>
      <w:r w:rsidR="00BC222A">
        <w:fldChar w:fldCharType="begin"/>
      </w:r>
      <w:r w:rsidR="00BC222A">
        <w:instrText xml:space="preserve"> SEQ Figure \* ARABIC </w:instrText>
      </w:r>
      <w:r w:rsidR="00BC222A">
        <w:fldChar w:fldCharType="separate"/>
      </w:r>
      <w:r w:rsidR="00C825B7">
        <w:rPr>
          <w:noProof/>
        </w:rPr>
        <w:t>13</w:t>
      </w:r>
      <w:r w:rsidR="00BC222A">
        <w:rPr>
          <w:noProof/>
        </w:rPr>
        <w:fldChar w:fldCharType="end"/>
      </w:r>
      <w:r>
        <w:t xml:space="preserve"> : Azure Console</w:t>
      </w:r>
      <w:bookmarkEnd w:id="430"/>
    </w:p>
    <w:p w14:paraId="73DBF5F7" w14:textId="77777777" w:rsidR="00CE42B7" w:rsidRDefault="00CE42B7" w:rsidP="00CE42B7">
      <w:pPr>
        <w:pStyle w:val="NormalWeb"/>
        <w:shd w:val="clear" w:color="auto" w:fill="FFFFFF"/>
        <w:spacing w:before="0" w:beforeAutospacing="0" w:after="375" w:afterAutospacing="0"/>
        <w:rPr>
          <w:rFonts w:ascii="Helvetica Neue" w:hAnsi="Helvetica Neue"/>
          <w:color w:val="444444"/>
        </w:rPr>
      </w:pPr>
      <w:r>
        <w:rPr>
          <w:rFonts w:ascii="Calibri" w:hAnsi="Calibri"/>
          <w:noProof/>
          <w:sz w:val="20"/>
          <w:szCs w:val="20"/>
        </w:rPr>
        <w:drawing>
          <wp:inline distT="0" distB="0" distL="0" distR="0" wp14:anchorId="587809A7" wp14:editId="34CDF468">
            <wp:extent cx="5420697" cy="2066925"/>
            <wp:effectExtent l="19050" t="19050" r="27940" b="9525"/>
            <wp:docPr id="28" name="Picture 28" descr="C:\Users\ajinkyachavan\AppData\Local\Microsoft\Windows\INetCache\Content.MSO\DCBF4B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ajinkyachavan\AppData\Local\Microsoft\Windows\INetCache\Content.MSO\DCBF4B20.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24411" cy="2068341"/>
                    </a:xfrm>
                    <a:prstGeom prst="rect">
                      <a:avLst/>
                    </a:prstGeom>
                    <a:noFill/>
                    <a:ln cmpd="sng">
                      <a:solidFill>
                        <a:srgbClr val="5B9BD5"/>
                      </a:solidFill>
                    </a:ln>
                  </pic:spPr>
                </pic:pic>
              </a:graphicData>
            </a:graphic>
          </wp:inline>
        </w:drawing>
      </w:r>
    </w:p>
    <w:p w14:paraId="7B25983F" w14:textId="370B6E68" w:rsidR="0031045C" w:rsidRDefault="0031045C" w:rsidP="00B121C1">
      <w:pPr>
        <w:pStyle w:val="Heading3"/>
        <w:ind w:left="20"/>
      </w:pPr>
      <w:bookmarkStart w:id="431" w:name="_Toc47711259"/>
      <w:bookmarkStart w:id="432" w:name="_Toc48062042"/>
      <w:bookmarkStart w:id="433" w:name="_Toc48062907"/>
      <w:bookmarkStart w:id="434" w:name="_Toc48066519"/>
      <w:bookmarkStart w:id="435" w:name="_Toc47259617"/>
      <w:bookmarkStart w:id="436" w:name="_Toc61521747"/>
      <w:bookmarkEnd w:id="431"/>
      <w:bookmarkEnd w:id="432"/>
      <w:bookmarkEnd w:id="433"/>
      <w:bookmarkEnd w:id="434"/>
      <w:r>
        <w:t xml:space="preserve">Applied Patches </w:t>
      </w:r>
      <w:r w:rsidR="00293254">
        <w:t>on</w:t>
      </w:r>
      <w:r>
        <w:t xml:space="preserve"> </w:t>
      </w:r>
      <w:r w:rsidRPr="0031045C">
        <w:t>Saviynt Security Manage</w:t>
      </w:r>
      <w:bookmarkEnd w:id="435"/>
      <w:r>
        <w:t>r Instance</w:t>
      </w:r>
      <w:bookmarkEnd w:id="436"/>
    </w:p>
    <w:p w14:paraId="6C4EB11B" w14:textId="243C5F14" w:rsidR="0031045C" w:rsidRPr="000A7CDE" w:rsidRDefault="0031045C" w:rsidP="00B121C1">
      <w:pPr>
        <w:rPr>
          <w:rFonts w:asciiTheme="minorHAnsi" w:hAnsiTheme="minorHAnsi" w:cstheme="minorHAnsi"/>
        </w:rPr>
      </w:pPr>
      <w:r w:rsidRPr="000A7CDE">
        <w:rPr>
          <w:rFonts w:asciiTheme="minorHAnsi" w:hAnsiTheme="minorHAnsi" w:cstheme="minorHAnsi"/>
        </w:rPr>
        <w:t>Saviynt instance on cloud</w:t>
      </w:r>
      <w:r w:rsidR="006239D8">
        <w:rPr>
          <w:rFonts w:asciiTheme="minorHAnsi" w:hAnsiTheme="minorHAnsi" w:cstheme="minorHAnsi"/>
        </w:rPr>
        <w:t xml:space="preserve"> is deployed</w:t>
      </w:r>
      <w:r w:rsidRPr="000A7CDE">
        <w:rPr>
          <w:rFonts w:asciiTheme="minorHAnsi" w:hAnsiTheme="minorHAnsi" w:cstheme="minorHAnsi"/>
        </w:rPr>
        <w:t xml:space="preserve"> with vanilla version 5.5 SP</w:t>
      </w:r>
      <w:r w:rsidR="006239D8">
        <w:rPr>
          <w:rFonts w:asciiTheme="minorHAnsi" w:hAnsiTheme="minorHAnsi" w:cstheme="minorHAnsi"/>
        </w:rPr>
        <w:t xml:space="preserve"> </w:t>
      </w:r>
      <w:r w:rsidR="00CA2B0C">
        <w:rPr>
          <w:rFonts w:asciiTheme="minorHAnsi" w:hAnsiTheme="minorHAnsi" w:cstheme="minorHAnsi"/>
        </w:rPr>
        <w:t>3.3</w:t>
      </w:r>
      <w:r w:rsidRPr="000A7CDE">
        <w:rPr>
          <w:rFonts w:asciiTheme="minorHAnsi" w:hAnsiTheme="minorHAnsi" w:cstheme="minorHAnsi"/>
        </w:rPr>
        <w:t xml:space="preserve"> along with all the required patches</w:t>
      </w:r>
      <w:r w:rsidR="002C7377">
        <w:rPr>
          <w:rFonts w:asciiTheme="minorHAnsi" w:hAnsiTheme="minorHAnsi" w:cstheme="minorHAnsi"/>
        </w:rPr>
        <w:t>/fixes</w:t>
      </w:r>
      <w:r w:rsidRPr="000A7CDE">
        <w:rPr>
          <w:rFonts w:asciiTheme="minorHAnsi" w:hAnsiTheme="minorHAnsi" w:cstheme="minorHAnsi"/>
        </w:rPr>
        <w:t xml:space="preserve"> mentioned below. Below table describes the issues identified in lower environments and steps taken to resolve the issues.</w:t>
      </w:r>
    </w:p>
    <w:p w14:paraId="742AEDB3" w14:textId="0C85722B" w:rsidR="00D60B11" w:rsidRDefault="00D60B11" w:rsidP="006E0668">
      <w:pPr>
        <w:pStyle w:val="Caption"/>
      </w:pPr>
      <w:bookmarkStart w:id="437" w:name="_Toc61522101"/>
      <w:r>
        <w:t xml:space="preserve">Table </w:t>
      </w:r>
      <w:r w:rsidR="00BC222A">
        <w:fldChar w:fldCharType="begin"/>
      </w:r>
      <w:r w:rsidR="00BC222A">
        <w:instrText xml:space="preserve"> SEQ Table \* ARABIC </w:instrText>
      </w:r>
      <w:r w:rsidR="00BC222A">
        <w:fldChar w:fldCharType="separate"/>
      </w:r>
      <w:r w:rsidR="00C825B7">
        <w:rPr>
          <w:noProof/>
        </w:rPr>
        <w:t>19</w:t>
      </w:r>
      <w:r w:rsidR="00BC222A">
        <w:rPr>
          <w:noProof/>
        </w:rPr>
        <w:fldChar w:fldCharType="end"/>
      </w:r>
      <w:r>
        <w:t xml:space="preserve"> : Applied Patches on </w:t>
      </w:r>
      <w:r w:rsidR="008A398F">
        <w:t>SSM</w:t>
      </w:r>
      <w:r>
        <w:t xml:space="preserve"> Instance</w:t>
      </w:r>
      <w:bookmarkEnd w:id="437"/>
    </w:p>
    <w:tbl>
      <w:tblPr>
        <w:tblStyle w:val="GridTable4-Accent513"/>
        <w:tblW w:w="8876" w:type="dxa"/>
        <w:tblLook w:val="04A0" w:firstRow="1" w:lastRow="0" w:firstColumn="1" w:lastColumn="0" w:noHBand="0" w:noVBand="1"/>
      </w:tblPr>
      <w:tblGrid>
        <w:gridCol w:w="1771"/>
        <w:gridCol w:w="3020"/>
        <w:gridCol w:w="4085"/>
      </w:tblGrid>
      <w:tr w:rsidR="0031045C" w:rsidRPr="00C94128" w14:paraId="7E495939" w14:textId="77777777" w:rsidTr="009C44AC">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771" w:type="dxa"/>
            <w:hideMark/>
          </w:tcPr>
          <w:p w14:paraId="250A4D0D" w14:textId="77777777" w:rsidR="0031045C" w:rsidRPr="00C94128" w:rsidRDefault="0031045C" w:rsidP="008A398F">
            <w:pPr>
              <w:rPr>
                <w:rFonts w:asciiTheme="minorHAnsi" w:hAnsiTheme="minorHAnsi" w:cstheme="minorHAnsi"/>
                <w:b w:val="0"/>
                <w:bCs w:val="0"/>
              </w:rPr>
            </w:pPr>
            <w:r w:rsidRPr="00C94128">
              <w:rPr>
                <w:rFonts w:asciiTheme="minorHAnsi" w:hAnsiTheme="minorHAnsi" w:cstheme="minorHAnsi"/>
                <w:b w:val="0"/>
                <w:bCs w:val="0"/>
              </w:rPr>
              <w:t>JIRA#</w:t>
            </w:r>
          </w:p>
        </w:tc>
        <w:tc>
          <w:tcPr>
            <w:tcW w:w="3020" w:type="dxa"/>
            <w:hideMark/>
          </w:tcPr>
          <w:p w14:paraId="173ABA66" w14:textId="77777777" w:rsidR="0031045C" w:rsidRPr="00C94128" w:rsidRDefault="0031045C" w:rsidP="008A398F">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C94128">
              <w:rPr>
                <w:rFonts w:asciiTheme="minorHAnsi" w:hAnsiTheme="minorHAnsi" w:cstheme="minorHAnsi"/>
                <w:b w:val="0"/>
                <w:bCs w:val="0"/>
              </w:rPr>
              <w:t>Issue Description</w:t>
            </w:r>
          </w:p>
        </w:tc>
        <w:tc>
          <w:tcPr>
            <w:tcW w:w="4085" w:type="dxa"/>
            <w:hideMark/>
          </w:tcPr>
          <w:p w14:paraId="430DAA41" w14:textId="77777777" w:rsidR="0031045C" w:rsidRPr="00C94128" w:rsidRDefault="0031045C" w:rsidP="008A398F">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C94128">
              <w:rPr>
                <w:rFonts w:asciiTheme="minorHAnsi" w:hAnsiTheme="minorHAnsi" w:cstheme="minorHAnsi"/>
                <w:b w:val="0"/>
                <w:bCs w:val="0"/>
              </w:rPr>
              <w:t>Resolution (patch/configuration update)</w:t>
            </w:r>
          </w:p>
        </w:tc>
      </w:tr>
      <w:tr w:rsidR="0031045C" w:rsidRPr="00C94128" w14:paraId="3372A786" w14:textId="77777777" w:rsidTr="009C44A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771" w:type="dxa"/>
          </w:tcPr>
          <w:p w14:paraId="078429D1" w14:textId="2240016B" w:rsidR="0031045C" w:rsidRPr="00C94128" w:rsidRDefault="00313745" w:rsidP="008A398F">
            <w:pPr>
              <w:rPr>
                <w:rFonts w:asciiTheme="minorHAnsi" w:hAnsiTheme="minorHAnsi" w:cstheme="minorHAnsi"/>
              </w:rPr>
            </w:pPr>
            <w:r w:rsidRPr="00313745">
              <w:rPr>
                <w:rFonts w:asciiTheme="minorHAnsi" w:hAnsiTheme="minorHAnsi" w:cstheme="minorHAnsi"/>
              </w:rPr>
              <w:t>SD-25026</w:t>
            </w:r>
          </w:p>
        </w:tc>
        <w:tc>
          <w:tcPr>
            <w:tcW w:w="3020" w:type="dxa"/>
          </w:tcPr>
          <w:p w14:paraId="7444F231" w14:textId="2609000B" w:rsidR="0031045C" w:rsidRPr="00C94128" w:rsidRDefault="00313745" w:rsidP="008A398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313745">
              <w:rPr>
                <w:rFonts w:asciiTheme="minorHAnsi" w:hAnsiTheme="minorHAnsi" w:cstheme="minorHAnsi"/>
              </w:rPr>
              <w:t>After AD Entitlement recon, owners are getting deleted from entitlement</w:t>
            </w:r>
          </w:p>
        </w:tc>
        <w:tc>
          <w:tcPr>
            <w:tcW w:w="4085" w:type="dxa"/>
          </w:tcPr>
          <w:p w14:paraId="140C35A5" w14:textId="6B53424C" w:rsidR="0031045C" w:rsidRPr="00C94128" w:rsidRDefault="00313745" w:rsidP="008A398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Applied Patch</w:t>
            </w:r>
          </w:p>
        </w:tc>
      </w:tr>
      <w:tr w:rsidR="0031045C" w:rsidRPr="00C94128" w14:paraId="6E345B1A" w14:textId="77777777" w:rsidTr="009C44AC">
        <w:trPr>
          <w:trHeight w:val="315"/>
        </w:trPr>
        <w:tc>
          <w:tcPr>
            <w:cnfStyle w:val="001000000000" w:firstRow="0" w:lastRow="0" w:firstColumn="1" w:lastColumn="0" w:oddVBand="0" w:evenVBand="0" w:oddHBand="0" w:evenHBand="0" w:firstRowFirstColumn="0" w:firstRowLastColumn="0" w:lastRowFirstColumn="0" w:lastRowLastColumn="0"/>
            <w:tcW w:w="1771" w:type="dxa"/>
          </w:tcPr>
          <w:p w14:paraId="50919C71" w14:textId="5B7D44A2" w:rsidR="0031045C" w:rsidRPr="00C94128" w:rsidRDefault="00313745">
            <w:pPr>
              <w:rPr>
                <w:rFonts w:asciiTheme="minorHAnsi" w:hAnsiTheme="minorHAnsi" w:cstheme="minorHAnsi"/>
              </w:rPr>
            </w:pPr>
            <w:r w:rsidRPr="00313745">
              <w:rPr>
                <w:rFonts w:asciiTheme="minorHAnsi" w:hAnsiTheme="minorHAnsi" w:cstheme="minorHAnsi"/>
              </w:rPr>
              <w:t>SD- 687436</w:t>
            </w:r>
          </w:p>
        </w:tc>
        <w:tc>
          <w:tcPr>
            <w:tcW w:w="3020" w:type="dxa"/>
          </w:tcPr>
          <w:p w14:paraId="7D2B6FF1" w14:textId="1655DF43" w:rsidR="0031045C" w:rsidRPr="00C94128" w:rsidRDefault="00313745" w:rsidP="008A398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13745">
              <w:rPr>
                <w:rFonts w:asciiTheme="minorHAnsi" w:hAnsiTheme="minorHAnsi" w:cstheme="minorHAnsi"/>
              </w:rPr>
              <w:t>Access Query column size is small to store big query</w:t>
            </w:r>
          </w:p>
        </w:tc>
        <w:tc>
          <w:tcPr>
            <w:tcW w:w="4085" w:type="dxa"/>
          </w:tcPr>
          <w:p w14:paraId="0672690A" w14:textId="2263F13D" w:rsidR="0031045C" w:rsidRPr="00C94128" w:rsidRDefault="00313745" w:rsidP="008A398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Applied Patch</w:t>
            </w:r>
          </w:p>
        </w:tc>
      </w:tr>
      <w:tr w:rsidR="0031045C" w:rsidRPr="00C94128" w14:paraId="31B73642" w14:textId="77777777" w:rsidTr="009C44A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771" w:type="dxa"/>
          </w:tcPr>
          <w:p w14:paraId="2A212B97" w14:textId="2B3D0AF3" w:rsidR="0031045C" w:rsidRPr="00C94128" w:rsidRDefault="00313745" w:rsidP="008A398F">
            <w:pPr>
              <w:rPr>
                <w:rFonts w:asciiTheme="minorHAnsi" w:hAnsiTheme="minorHAnsi" w:cstheme="minorHAnsi"/>
              </w:rPr>
            </w:pPr>
            <w:r w:rsidRPr="00313745">
              <w:rPr>
                <w:rFonts w:asciiTheme="minorHAnsi" w:hAnsiTheme="minorHAnsi" w:cstheme="minorHAnsi"/>
              </w:rPr>
              <w:t>SD- 644733</w:t>
            </w:r>
          </w:p>
        </w:tc>
        <w:tc>
          <w:tcPr>
            <w:tcW w:w="3020" w:type="dxa"/>
          </w:tcPr>
          <w:p w14:paraId="559217E5" w14:textId="06E3487B" w:rsidR="0031045C" w:rsidRPr="00C94128" w:rsidRDefault="00313745" w:rsidP="008A398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313745">
              <w:rPr>
                <w:rFonts w:asciiTheme="minorHAnsi" w:hAnsiTheme="minorHAnsi" w:cstheme="minorHAnsi"/>
              </w:rPr>
              <w:t>Trigger Chain Sequence</w:t>
            </w:r>
          </w:p>
        </w:tc>
        <w:tc>
          <w:tcPr>
            <w:tcW w:w="4085" w:type="dxa"/>
          </w:tcPr>
          <w:p w14:paraId="60AB9670" w14:textId="6F2A68C1" w:rsidR="0031045C" w:rsidRPr="00C94128" w:rsidRDefault="00313745" w:rsidP="008A398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Applied Patch</w:t>
            </w:r>
          </w:p>
        </w:tc>
      </w:tr>
      <w:tr w:rsidR="0031045C" w:rsidRPr="00C94128" w14:paraId="638026EB" w14:textId="77777777" w:rsidTr="009C44AC">
        <w:trPr>
          <w:trHeight w:val="315"/>
        </w:trPr>
        <w:tc>
          <w:tcPr>
            <w:cnfStyle w:val="001000000000" w:firstRow="0" w:lastRow="0" w:firstColumn="1" w:lastColumn="0" w:oddVBand="0" w:evenVBand="0" w:oddHBand="0" w:evenHBand="0" w:firstRowFirstColumn="0" w:firstRowLastColumn="0" w:lastRowFirstColumn="0" w:lastRowLastColumn="0"/>
            <w:tcW w:w="1771" w:type="dxa"/>
          </w:tcPr>
          <w:p w14:paraId="5CA94735" w14:textId="6FF3959E" w:rsidR="0031045C" w:rsidRPr="00C94128" w:rsidRDefault="0031045C" w:rsidP="008A398F">
            <w:pPr>
              <w:rPr>
                <w:rFonts w:asciiTheme="minorHAnsi" w:hAnsiTheme="minorHAnsi" w:cstheme="minorHAnsi"/>
              </w:rPr>
            </w:pPr>
          </w:p>
        </w:tc>
        <w:tc>
          <w:tcPr>
            <w:tcW w:w="3020" w:type="dxa"/>
          </w:tcPr>
          <w:p w14:paraId="64161651" w14:textId="720026F9" w:rsidR="00313745" w:rsidRPr="00313745" w:rsidRDefault="00313745" w:rsidP="0031374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D</w:t>
            </w:r>
            <w:r w:rsidRPr="00313745">
              <w:rPr>
                <w:rFonts w:asciiTheme="minorHAnsi" w:hAnsiTheme="minorHAnsi" w:cstheme="minorHAnsi"/>
              </w:rPr>
              <w:t>atabase '</w:t>
            </w:r>
            <w:proofErr w:type="spellStart"/>
            <w:r w:rsidRPr="00313745">
              <w:rPr>
                <w:rFonts w:asciiTheme="minorHAnsi" w:hAnsiTheme="minorHAnsi" w:cstheme="minorHAnsi"/>
              </w:rPr>
              <w:t>wait_timeout</w:t>
            </w:r>
            <w:proofErr w:type="spellEnd"/>
            <w:r w:rsidRPr="00313745">
              <w:rPr>
                <w:rFonts w:asciiTheme="minorHAnsi" w:hAnsiTheme="minorHAnsi" w:cstheme="minorHAnsi"/>
              </w:rPr>
              <w:t xml:space="preserve">' setting is configured </w:t>
            </w:r>
          </w:p>
          <w:p w14:paraId="651DB629" w14:textId="2D8F5D1B" w:rsidR="0031045C" w:rsidRPr="00C94128" w:rsidRDefault="0031045C" w:rsidP="008A398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c>
          <w:tcPr>
            <w:tcW w:w="4085" w:type="dxa"/>
          </w:tcPr>
          <w:p w14:paraId="3FE2310A" w14:textId="74083408" w:rsidR="0031045C" w:rsidRPr="00C94128" w:rsidRDefault="00313745" w:rsidP="008A398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Configuration is done on Azure database</w:t>
            </w:r>
          </w:p>
        </w:tc>
      </w:tr>
    </w:tbl>
    <w:p w14:paraId="28E40077" w14:textId="490D8781" w:rsidR="0031045C" w:rsidRDefault="0031045C"/>
    <w:p w14:paraId="20B20A0D" w14:textId="77777777" w:rsidR="00003D31" w:rsidRPr="00AE3C3C" w:rsidRDefault="00E51035" w:rsidP="00B61CF8">
      <w:pPr>
        <w:pStyle w:val="Heading2"/>
      </w:pPr>
      <w:bookmarkStart w:id="438" w:name="_Toc47711261"/>
      <w:bookmarkStart w:id="439" w:name="_Toc48062044"/>
      <w:bookmarkStart w:id="440" w:name="_Toc48062909"/>
      <w:bookmarkStart w:id="441" w:name="_Toc48066521"/>
      <w:bookmarkStart w:id="442" w:name="_Toc61521748"/>
      <w:bookmarkEnd w:id="438"/>
      <w:bookmarkEnd w:id="439"/>
      <w:bookmarkEnd w:id="440"/>
      <w:bookmarkEnd w:id="441"/>
      <w:r w:rsidRPr="00AE3C3C">
        <w:t xml:space="preserve">Server </w:t>
      </w:r>
      <w:r w:rsidR="00003D31" w:rsidRPr="00AE3C3C">
        <w:t>Monitoring</w:t>
      </w:r>
      <w:bookmarkEnd w:id="442"/>
    </w:p>
    <w:p w14:paraId="6938692A" w14:textId="77777777" w:rsidR="00003D31" w:rsidRPr="00AE3C3C" w:rsidRDefault="00003D31" w:rsidP="00812150">
      <w:pPr>
        <w:rPr>
          <w:rFonts w:asciiTheme="minorHAnsi" w:hAnsiTheme="minorHAnsi" w:cstheme="minorHAnsi"/>
        </w:rPr>
      </w:pPr>
      <w:r w:rsidRPr="00AE3C3C">
        <w:rPr>
          <w:rFonts w:asciiTheme="minorHAnsi" w:hAnsiTheme="minorHAnsi" w:cstheme="minorHAnsi"/>
        </w:rPr>
        <w:t>Server monitoring is a process to monitor server's system resources such as CPU Usage, Memory Consumption, I/O, Network, Disk Usage, Process etc. It helps understanding system's resource usage which can help us better capacity planning and provide a better end-user experience.</w:t>
      </w:r>
    </w:p>
    <w:p w14:paraId="5CEAB748" w14:textId="74BAE9EB" w:rsidR="009E1B5A" w:rsidRPr="00B121C1" w:rsidRDefault="009E1B5A">
      <w:pPr>
        <w:pStyle w:val="Heading3"/>
        <w:rPr>
          <w:szCs w:val="18"/>
        </w:rPr>
      </w:pPr>
      <w:bookmarkStart w:id="443" w:name="_Toc61521749"/>
      <w:bookmarkStart w:id="444" w:name="_Toc38014690"/>
      <w:r w:rsidRPr="00B121C1">
        <w:rPr>
          <w:szCs w:val="18"/>
        </w:rPr>
        <w:t>Saviynt Security Manager (SSM) Monitoring</w:t>
      </w:r>
      <w:bookmarkEnd w:id="443"/>
      <w:r w:rsidRPr="00B121C1">
        <w:rPr>
          <w:szCs w:val="18"/>
        </w:rPr>
        <w:t xml:space="preserve"> </w:t>
      </w:r>
    </w:p>
    <w:p w14:paraId="41ACD289" w14:textId="4DE9C41F" w:rsidR="009E1B5A" w:rsidRPr="009E1B5A" w:rsidRDefault="009E1B5A" w:rsidP="006E0668">
      <w:r w:rsidRPr="008618B0">
        <w:rPr>
          <w:rFonts w:asciiTheme="minorHAnsi" w:hAnsiTheme="minorHAnsi" w:cstheme="minorHAnsi"/>
        </w:rPr>
        <w:t xml:space="preserve">Health check monitoring for Saviynt cloud is natively managed by Saviynt and </w:t>
      </w:r>
      <w:r w:rsidR="00E813FF">
        <w:rPr>
          <w:rFonts w:asciiTheme="minorHAnsi" w:hAnsiTheme="minorHAnsi" w:cstheme="minorHAnsi"/>
        </w:rPr>
        <w:t>Azure</w:t>
      </w:r>
      <w:r w:rsidRPr="008618B0">
        <w:rPr>
          <w:rFonts w:asciiTheme="minorHAnsi" w:hAnsiTheme="minorHAnsi" w:cstheme="minorHAnsi"/>
        </w:rPr>
        <w:t>. SaaS typically obligated to inform organizations in case of environment availability issues that are outside the contractually obligated SLAs.</w:t>
      </w:r>
    </w:p>
    <w:p w14:paraId="06CA759F" w14:textId="7DB14BE0" w:rsidR="00003D31" w:rsidRPr="00B121C1" w:rsidRDefault="00003D31">
      <w:pPr>
        <w:pStyle w:val="Heading3"/>
        <w:rPr>
          <w:szCs w:val="18"/>
        </w:rPr>
      </w:pPr>
      <w:bookmarkStart w:id="445" w:name="_Toc37428170"/>
      <w:bookmarkStart w:id="446" w:name="_Toc37853725"/>
      <w:bookmarkStart w:id="447" w:name="_Toc37854265"/>
      <w:bookmarkStart w:id="448" w:name="_Toc37854808"/>
      <w:bookmarkStart w:id="449" w:name="_Toc37855354"/>
      <w:bookmarkStart w:id="450" w:name="_Toc38014693"/>
      <w:bookmarkStart w:id="451" w:name="_Toc61521750"/>
      <w:bookmarkEnd w:id="444"/>
      <w:bookmarkEnd w:id="445"/>
      <w:bookmarkEnd w:id="446"/>
      <w:bookmarkEnd w:id="447"/>
      <w:bookmarkEnd w:id="448"/>
      <w:bookmarkEnd w:id="449"/>
      <w:r w:rsidRPr="00B121C1">
        <w:rPr>
          <w:szCs w:val="18"/>
        </w:rPr>
        <w:t xml:space="preserve">Monitor CPU Utilization on </w:t>
      </w:r>
      <w:bookmarkEnd w:id="450"/>
      <w:r w:rsidR="00B82A7F" w:rsidRPr="00B121C1">
        <w:rPr>
          <w:szCs w:val="18"/>
        </w:rPr>
        <w:t>Windows Connector Server</w:t>
      </w:r>
      <w:bookmarkEnd w:id="451"/>
    </w:p>
    <w:p w14:paraId="200EF7AE" w14:textId="1E215233" w:rsidR="00003D31" w:rsidRPr="00AE3C3C" w:rsidRDefault="00003D31" w:rsidP="006E0668">
      <w:pPr>
        <w:rPr>
          <w:rFonts w:asciiTheme="minorHAnsi" w:hAnsiTheme="minorHAnsi" w:cstheme="minorHAnsi"/>
        </w:rPr>
      </w:pPr>
      <w:r w:rsidRPr="00AE3C3C">
        <w:rPr>
          <w:rFonts w:asciiTheme="minorHAnsi" w:hAnsiTheme="minorHAnsi" w:cstheme="minorHAnsi"/>
        </w:rPr>
        <w:t xml:space="preserve">Follow the below instructions to check the CPU utilization on </w:t>
      </w:r>
      <w:r w:rsidR="00004E84">
        <w:t xml:space="preserve">Windows Connector </w:t>
      </w:r>
      <w:r w:rsidRPr="00AE3C3C">
        <w:rPr>
          <w:rFonts w:asciiTheme="minorHAnsi" w:hAnsiTheme="minorHAnsi" w:cstheme="minorHAnsi"/>
        </w:rPr>
        <w:t>servers in Windows operating system</w:t>
      </w:r>
    </w:p>
    <w:p w14:paraId="79409A69" w14:textId="4878CA71" w:rsidR="00003D31" w:rsidRPr="00AE3C3C" w:rsidRDefault="00003D31" w:rsidP="00066A9D">
      <w:pPr>
        <w:pStyle w:val="ListParagraph"/>
        <w:numPr>
          <w:ilvl w:val="0"/>
          <w:numId w:val="4"/>
        </w:numPr>
        <w:ind w:left="0" w:firstLine="0"/>
        <w:rPr>
          <w:rFonts w:asciiTheme="minorHAnsi" w:eastAsia="Times New Roman" w:hAnsiTheme="minorHAnsi" w:cstheme="minorHAnsi"/>
          <w:szCs w:val="20"/>
          <w:lang w:val="en-GB"/>
        </w:rPr>
      </w:pPr>
      <w:r w:rsidRPr="00AE3C3C">
        <w:rPr>
          <w:rFonts w:asciiTheme="minorHAnsi" w:eastAsia="Times New Roman" w:hAnsiTheme="minorHAnsi" w:cstheme="minorHAnsi"/>
          <w:szCs w:val="20"/>
          <w:lang w:val="en-GB"/>
        </w:rPr>
        <w:t xml:space="preserve">Login to </w:t>
      </w:r>
      <w:r w:rsidR="00004E84">
        <w:rPr>
          <w:szCs w:val="20"/>
        </w:rPr>
        <w:t xml:space="preserve">Windows Connector </w:t>
      </w:r>
      <w:r w:rsidR="00004E84">
        <w:rPr>
          <w:rFonts w:asciiTheme="minorHAnsi" w:eastAsia="Times New Roman" w:hAnsiTheme="minorHAnsi" w:cstheme="minorHAnsi"/>
          <w:szCs w:val="20"/>
          <w:lang w:val="en-GB"/>
        </w:rPr>
        <w:t>S</w:t>
      </w:r>
      <w:r w:rsidRPr="00AE3C3C">
        <w:rPr>
          <w:rFonts w:asciiTheme="minorHAnsi" w:eastAsia="Times New Roman" w:hAnsiTheme="minorHAnsi" w:cstheme="minorHAnsi"/>
          <w:szCs w:val="20"/>
          <w:lang w:val="en-GB"/>
        </w:rPr>
        <w:t>erver</w:t>
      </w:r>
    </w:p>
    <w:p w14:paraId="3E70A3EF" w14:textId="77777777" w:rsidR="00003D31" w:rsidRPr="00AE3C3C" w:rsidRDefault="00003D31" w:rsidP="00066A9D">
      <w:pPr>
        <w:pStyle w:val="ListParagraph"/>
        <w:keepNext/>
        <w:numPr>
          <w:ilvl w:val="0"/>
          <w:numId w:val="4"/>
        </w:numPr>
        <w:ind w:left="0" w:firstLine="0"/>
        <w:rPr>
          <w:rFonts w:asciiTheme="minorHAnsi" w:eastAsia="Times New Roman" w:hAnsiTheme="minorHAnsi" w:cstheme="minorHAnsi"/>
          <w:szCs w:val="20"/>
          <w:lang w:val="en-GB"/>
        </w:rPr>
      </w:pPr>
      <w:r w:rsidRPr="00AE3C3C">
        <w:rPr>
          <w:rFonts w:asciiTheme="minorHAnsi" w:eastAsia="Times New Roman" w:hAnsiTheme="minorHAnsi" w:cstheme="minorHAnsi"/>
          <w:szCs w:val="20"/>
          <w:lang w:val="en-GB"/>
        </w:rPr>
        <w:t>To check CPU Utilization, Right click on task bar and open Task Manager. Switch to Performance Tab and click on CPU.</w:t>
      </w:r>
    </w:p>
    <w:p w14:paraId="024DCFFC" w14:textId="16E66C08" w:rsidR="00003D31" w:rsidRPr="00AE3C3C" w:rsidRDefault="00003D31" w:rsidP="006E0668">
      <w:pPr>
        <w:pStyle w:val="Caption"/>
        <w:rPr>
          <w:sz w:val="20"/>
          <w:szCs w:val="20"/>
        </w:rPr>
      </w:pPr>
      <w:bookmarkStart w:id="452" w:name="_Toc61521838"/>
      <w:r w:rsidRPr="00AE3C3C">
        <w:rPr>
          <w:sz w:val="20"/>
          <w:szCs w:val="20"/>
        </w:rPr>
        <w:t xml:space="preserve">Figure </w:t>
      </w:r>
      <w:r w:rsidR="009A2D2D">
        <w:rPr>
          <w:sz w:val="20"/>
          <w:szCs w:val="20"/>
        </w:rPr>
        <w:fldChar w:fldCharType="begin"/>
      </w:r>
      <w:r w:rsidR="009A2D2D">
        <w:rPr>
          <w:sz w:val="20"/>
          <w:szCs w:val="20"/>
        </w:rPr>
        <w:instrText xml:space="preserve"> SEQ Figure \* ARABIC </w:instrText>
      </w:r>
      <w:r w:rsidR="009A2D2D">
        <w:rPr>
          <w:sz w:val="20"/>
          <w:szCs w:val="20"/>
        </w:rPr>
        <w:fldChar w:fldCharType="separate"/>
      </w:r>
      <w:r w:rsidR="00C825B7">
        <w:rPr>
          <w:noProof/>
          <w:sz w:val="20"/>
          <w:szCs w:val="20"/>
        </w:rPr>
        <w:t>14</w:t>
      </w:r>
      <w:r w:rsidR="009A2D2D">
        <w:rPr>
          <w:sz w:val="20"/>
          <w:szCs w:val="20"/>
        </w:rPr>
        <w:fldChar w:fldCharType="end"/>
      </w:r>
      <w:r w:rsidRPr="00AE3C3C">
        <w:rPr>
          <w:sz w:val="20"/>
          <w:szCs w:val="20"/>
        </w:rPr>
        <w:t xml:space="preserve">: CPU Utilization on </w:t>
      </w:r>
      <w:r w:rsidR="00E97216">
        <w:rPr>
          <w:szCs w:val="20"/>
        </w:rPr>
        <w:t xml:space="preserve">Windows Connector </w:t>
      </w:r>
      <w:r w:rsidR="00E97216" w:rsidRPr="00AE3C3C">
        <w:rPr>
          <w:szCs w:val="20"/>
        </w:rPr>
        <w:t>Servers</w:t>
      </w:r>
      <w:bookmarkEnd w:id="452"/>
      <w:r w:rsidR="00E97216" w:rsidRPr="00AE3C3C">
        <w:rPr>
          <w:szCs w:val="20"/>
        </w:rPr>
        <w:t xml:space="preserve"> </w:t>
      </w:r>
    </w:p>
    <w:p w14:paraId="7E30A6F2" w14:textId="77777777" w:rsidR="00003D31" w:rsidRPr="00AE3C3C" w:rsidRDefault="00003D31" w:rsidP="00B121C1">
      <w:pPr>
        <w:keepNext/>
        <w:ind w:left="20"/>
        <w:jc w:val="left"/>
        <w:rPr>
          <w:rFonts w:asciiTheme="minorHAnsi" w:hAnsiTheme="minorHAnsi" w:cstheme="minorHAnsi"/>
        </w:rPr>
      </w:pPr>
      <w:r w:rsidRPr="00AE3C3C">
        <w:rPr>
          <w:rFonts w:asciiTheme="minorHAnsi" w:hAnsiTheme="minorHAnsi" w:cstheme="minorHAnsi"/>
          <w:noProof/>
        </w:rPr>
        <w:drawing>
          <wp:inline distT="0" distB="0" distL="0" distR="0" wp14:anchorId="2B5037F4" wp14:editId="1607C1A3">
            <wp:extent cx="4950460" cy="3291417"/>
            <wp:effectExtent l="19050" t="19050" r="21590" b="23495"/>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71440" cy="3305366"/>
                    </a:xfrm>
                    <a:prstGeom prst="rect">
                      <a:avLst/>
                    </a:prstGeom>
                    <a:noFill/>
                    <a:ln cmpd="sng">
                      <a:solidFill>
                        <a:srgbClr val="5B9BD5"/>
                      </a:solidFill>
                    </a:ln>
                  </pic:spPr>
                </pic:pic>
              </a:graphicData>
            </a:graphic>
          </wp:inline>
        </w:drawing>
      </w:r>
    </w:p>
    <w:p w14:paraId="6F0507D1" w14:textId="114D9AC9" w:rsidR="008C7677" w:rsidRDefault="00D11FEB" w:rsidP="00066A9D">
      <w:pPr>
        <w:pStyle w:val="ListParagraph"/>
        <w:keepNext/>
        <w:numPr>
          <w:ilvl w:val="0"/>
          <w:numId w:val="4"/>
        </w:numPr>
        <w:ind w:left="0" w:firstLine="0"/>
        <w:rPr>
          <w:rFonts w:asciiTheme="minorHAnsi" w:eastAsia="Times New Roman" w:hAnsiTheme="minorHAnsi" w:cstheme="minorHAnsi"/>
          <w:szCs w:val="20"/>
          <w:lang w:val="en-GB"/>
        </w:rPr>
      </w:pPr>
      <w:r w:rsidRPr="00AE3C3C">
        <w:rPr>
          <w:rFonts w:asciiTheme="minorHAnsi" w:eastAsia="Times New Roman" w:hAnsiTheme="minorHAnsi" w:cstheme="minorHAnsi"/>
          <w:szCs w:val="20"/>
          <w:lang w:val="en-GB"/>
        </w:rPr>
        <w:t xml:space="preserve">Contact </w:t>
      </w:r>
      <w:r w:rsidR="00B92C5D">
        <w:rPr>
          <w:rFonts w:asciiTheme="minorHAnsi" w:eastAsia="Times New Roman" w:hAnsiTheme="minorHAnsi" w:cstheme="minorHAnsi"/>
          <w:szCs w:val="20"/>
          <w:lang w:val="en-GB"/>
        </w:rPr>
        <w:t>Hormel</w:t>
      </w:r>
      <w:r>
        <w:rPr>
          <w:rFonts w:asciiTheme="minorHAnsi" w:eastAsia="Times New Roman" w:hAnsiTheme="minorHAnsi" w:cstheme="minorHAnsi"/>
          <w:szCs w:val="20"/>
          <w:lang w:val="en-GB"/>
        </w:rPr>
        <w:t xml:space="preserve"> Infrastructure </w:t>
      </w:r>
      <w:r w:rsidRPr="00AE3C3C">
        <w:rPr>
          <w:rFonts w:asciiTheme="minorHAnsi" w:eastAsia="Times New Roman" w:hAnsiTheme="minorHAnsi" w:cstheme="minorHAnsi"/>
          <w:szCs w:val="20"/>
          <w:lang w:val="en-GB"/>
        </w:rPr>
        <w:t xml:space="preserve">team </w:t>
      </w:r>
      <w:r>
        <w:rPr>
          <w:rFonts w:asciiTheme="minorHAnsi" w:eastAsia="Times New Roman" w:hAnsiTheme="minorHAnsi" w:cstheme="minorHAnsi"/>
          <w:szCs w:val="20"/>
          <w:lang w:val="en-GB"/>
        </w:rPr>
        <w:t>(</w:t>
      </w:r>
      <w:r w:rsidR="008C1E50">
        <w:rPr>
          <w:rFonts w:ascii="Arial" w:hAnsi="Arial" w:cs="Arial"/>
          <w:color w:val="000000"/>
          <w:sz w:val="18"/>
          <w:szCs w:val="18"/>
          <w:shd w:val="clear" w:color="auto" w:fill="FFFFFF"/>
        </w:rPr>
        <w:t>emailsecadmin@hormel.com</w:t>
      </w:r>
      <w:r>
        <w:rPr>
          <w:rFonts w:asciiTheme="minorHAnsi" w:eastAsia="Times New Roman" w:hAnsiTheme="minorHAnsi" w:cstheme="minorHAnsi"/>
          <w:szCs w:val="20"/>
          <w:lang w:val="en-GB"/>
        </w:rPr>
        <w:t xml:space="preserve">) </w:t>
      </w:r>
      <w:r w:rsidR="008C7677" w:rsidRPr="00AE3C3C">
        <w:rPr>
          <w:rFonts w:asciiTheme="minorHAnsi" w:eastAsia="Times New Roman" w:hAnsiTheme="minorHAnsi" w:cstheme="minorHAnsi"/>
          <w:szCs w:val="20"/>
          <w:lang w:val="en-GB"/>
        </w:rPr>
        <w:t>if the server has high CPU utilization.</w:t>
      </w:r>
    </w:p>
    <w:p w14:paraId="3D6BD644" w14:textId="5E46C272" w:rsidR="006E358E" w:rsidRDefault="006E358E" w:rsidP="00B121C1">
      <w:pPr>
        <w:keepNext/>
        <w:rPr>
          <w:rFonts w:asciiTheme="minorHAnsi" w:hAnsiTheme="minorHAnsi" w:cstheme="minorHAnsi"/>
          <w:lang w:val="en-GB"/>
        </w:rPr>
      </w:pPr>
      <w:r>
        <w:rPr>
          <w:rFonts w:asciiTheme="minorHAnsi" w:hAnsiTheme="minorHAnsi" w:cstheme="minorHAnsi"/>
          <w:lang w:val="en-GB"/>
        </w:rPr>
        <w:t xml:space="preserve">Note: All Saviynt servers are actively monitored by </w:t>
      </w:r>
      <w:r w:rsidR="00B92C5D">
        <w:rPr>
          <w:rFonts w:asciiTheme="minorHAnsi" w:hAnsiTheme="minorHAnsi" w:cstheme="minorHAnsi"/>
          <w:lang w:val="en-GB"/>
        </w:rPr>
        <w:t xml:space="preserve">Hormel </w:t>
      </w:r>
      <w:r w:rsidR="00671870">
        <w:rPr>
          <w:rFonts w:asciiTheme="minorHAnsi" w:hAnsiTheme="minorHAnsi" w:cstheme="minorHAnsi"/>
          <w:lang w:val="en-GB"/>
        </w:rPr>
        <w:t xml:space="preserve">Infra </w:t>
      </w:r>
      <w:r w:rsidR="00B92C5D">
        <w:rPr>
          <w:rFonts w:asciiTheme="minorHAnsi" w:hAnsiTheme="minorHAnsi" w:cstheme="minorHAnsi"/>
          <w:lang w:val="en-GB"/>
        </w:rPr>
        <w:t>Team.</w:t>
      </w:r>
    </w:p>
    <w:p w14:paraId="4602FFA2" w14:textId="77777777" w:rsidR="004C0FE4" w:rsidRPr="00036188" w:rsidRDefault="004C0FE4" w:rsidP="00036188">
      <w:pPr>
        <w:pStyle w:val="ListParagraph"/>
        <w:ind w:left="0"/>
        <w:rPr>
          <w:rFonts w:asciiTheme="minorHAnsi" w:hAnsiTheme="minorHAnsi" w:cstheme="minorHAnsi"/>
          <w:lang w:val="en-GB"/>
        </w:rPr>
      </w:pPr>
    </w:p>
    <w:p w14:paraId="26C39B13" w14:textId="77777777" w:rsidR="001559E5" w:rsidRPr="00AE3C3C" w:rsidRDefault="00881431" w:rsidP="00B61CF8">
      <w:pPr>
        <w:pStyle w:val="Heading2"/>
      </w:pPr>
      <w:bookmarkStart w:id="453" w:name="_Toc48062051"/>
      <w:bookmarkStart w:id="454" w:name="_Toc48062916"/>
      <w:bookmarkStart w:id="455" w:name="_Toc48066528"/>
      <w:bookmarkStart w:id="456" w:name="_Toc61521751"/>
      <w:bookmarkEnd w:id="453"/>
      <w:bookmarkEnd w:id="454"/>
      <w:bookmarkEnd w:id="455"/>
      <w:r w:rsidRPr="00AE3C3C">
        <w:t>Certificate Management</w:t>
      </w:r>
      <w:r w:rsidR="001559E5" w:rsidRPr="00AE3C3C">
        <w:t>: Renew SSL Certs</w:t>
      </w:r>
      <w:bookmarkEnd w:id="456"/>
    </w:p>
    <w:p w14:paraId="73628D0C" w14:textId="77777777" w:rsidR="00C83E36" w:rsidRPr="00AE3C3C" w:rsidRDefault="00C83E36" w:rsidP="00B121C1">
      <w:pPr>
        <w:pStyle w:val="Heading3"/>
        <w:ind w:left="20" w:hanging="290"/>
        <w:rPr>
          <w:szCs w:val="20"/>
        </w:rPr>
      </w:pPr>
      <w:bookmarkStart w:id="457" w:name="_Toc61521752"/>
      <w:r w:rsidRPr="00AE3C3C">
        <w:rPr>
          <w:szCs w:val="20"/>
        </w:rPr>
        <w:t>Digital Certificates</w:t>
      </w:r>
      <w:bookmarkEnd w:id="457"/>
    </w:p>
    <w:p w14:paraId="35DB181B" w14:textId="77777777" w:rsidR="00442DFE" w:rsidRPr="00EC0BA3" w:rsidRDefault="00442DFE" w:rsidP="00066A9D">
      <w:pPr>
        <w:pStyle w:val="ListParagraph"/>
        <w:numPr>
          <w:ilvl w:val="0"/>
          <w:numId w:val="24"/>
        </w:numPr>
        <w:ind w:left="20"/>
        <w:rPr>
          <w:rFonts w:asciiTheme="minorHAnsi" w:hAnsiTheme="minorHAnsi"/>
          <w:szCs w:val="20"/>
        </w:rPr>
      </w:pPr>
      <w:r w:rsidRPr="00EC0BA3">
        <w:rPr>
          <w:rFonts w:asciiTheme="minorHAnsi" w:hAnsiTheme="minorHAnsi"/>
          <w:szCs w:val="20"/>
        </w:rPr>
        <w:t xml:space="preserve">All certificates linked to </w:t>
      </w:r>
      <w:r>
        <w:rPr>
          <w:rFonts w:asciiTheme="minorHAnsi" w:hAnsiTheme="minorHAnsi"/>
          <w:szCs w:val="20"/>
        </w:rPr>
        <w:t>SSM</w:t>
      </w:r>
      <w:r w:rsidRPr="00EC0BA3">
        <w:rPr>
          <w:rFonts w:asciiTheme="minorHAnsi" w:hAnsiTheme="minorHAnsi"/>
          <w:szCs w:val="20"/>
        </w:rPr>
        <w:t xml:space="preserve"> components will be managed by </w:t>
      </w:r>
      <w:r>
        <w:rPr>
          <w:rFonts w:asciiTheme="minorHAnsi" w:hAnsiTheme="minorHAnsi"/>
          <w:szCs w:val="20"/>
        </w:rPr>
        <w:t>SSM</w:t>
      </w:r>
      <w:r w:rsidRPr="00EC0BA3">
        <w:rPr>
          <w:rFonts w:asciiTheme="minorHAnsi" w:hAnsiTheme="minorHAnsi"/>
          <w:szCs w:val="20"/>
        </w:rPr>
        <w:t xml:space="preserve">.  </w:t>
      </w:r>
    </w:p>
    <w:p w14:paraId="31389AE0" w14:textId="19966384" w:rsidR="00442DFE" w:rsidRPr="00EC0BA3" w:rsidRDefault="00442DFE" w:rsidP="00066A9D">
      <w:pPr>
        <w:pStyle w:val="ListParagraph"/>
        <w:numPr>
          <w:ilvl w:val="0"/>
          <w:numId w:val="24"/>
        </w:numPr>
        <w:ind w:left="20"/>
        <w:rPr>
          <w:rFonts w:asciiTheme="minorHAnsi" w:hAnsiTheme="minorHAnsi"/>
          <w:szCs w:val="20"/>
        </w:rPr>
      </w:pPr>
      <w:r w:rsidRPr="00EC0BA3">
        <w:rPr>
          <w:rFonts w:asciiTheme="minorHAnsi" w:hAnsiTheme="minorHAnsi"/>
          <w:szCs w:val="20"/>
        </w:rPr>
        <w:t xml:space="preserve">Certificates linked to SaaS solutions like Oracle HCM integration will be managed by  </w:t>
      </w:r>
      <w:r>
        <w:rPr>
          <w:rFonts w:asciiTheme="minorHAnsi" w:hAnsiTheme="minorHAnsi"/>
          <w:szCs w:val="20"/>
        </w:rPr>
        <w:t>SSM</w:t>
      </w:r>
      <w:r w:rsidRPr="00EC0BA3">
        <w:rPr>
          <w:rFonts w:asciiTheme="minorHAnsi" w:hAnsiTheme="minorHAnsi"/>
          <w:szCs w:val="20"/>
        </w:rPr>
        <w:t>.</w:t>
      </w:r>
    </w:p>
    <w:p w14:paraId="639A5FC2" w14:textId="46945281" w:rsidR="00442DFE" w:rsidRDefault="00442DFE" w:rsidP="00066A9D">
      <w:pPr>
        <w:pStyle w:val="ListParagraph"/>
        <w:numPr>
          <w:ilvl w:val="0"/>
          <w:numId w:val="24"/>
        </w:numPr>
        <w:ind w:left="20"/>
        <w:rPr>
          <w:rFonts w:asciiTheme="minorHAnsi" w:hAnsiTheme="minorHAnsi"/>
          <w:szCs w:val="20"/>
        </w:rPr>
      </w:pPr>
      <w:r w:rsidRPr="00EC0BA3">
        <w:rPr>
          <w:rFonts w:asciiTheme="minorHAnsi" w:hAnsiTheme="minorHAnsi"/>
          <w:szCs w:val="20"/>
        </w:rPr>
        <w:t xml:space="preserve">Certificates linked to Active Directory integration will need to be </w:t>
      </w:r>
      <w:r w:rsidRPr="00EC0BA3">
        <w:rPr>
          <w:rFonts w:asciiTheme="minorHAnsi" w:hAnsiTheme="minorHAnsi"/>
          <w:b/>
          <w:szCs w:val="20"/>
        </w:rPr>
        <w:t xml:space="preserve">managed by </w:t>
      </w:r>
      <w:r>
        <w:rPr>
          <w:rFonts w:asciiTheme="minorHAnsi" w:hAnsiTheme="minorHAnsi"/>
          <w:b/>
          <w:szCs w:val="20"/>
        </w:rPr>
        <w:t xml:space="preserve">the </w:t>
      </w:r>
      <w:r w:rsidR="007B4AA3">
        <w:rPr>
          <w:rFonts w:asciiTheme="minorHAnsi" w:hAnsiTheme="minorHAnsi"/>
          <w:b/>
          <w:szCs w:val="20"/>
        </w:rPr>
        <w:t>Hormel</w:t>
      </w:r>
      <w:r>
        <w:rPr>
          <w:rFonts w:asciiTheme="minorHAnsi" w:hAnsiTheme="minorHAnsi"/>
          <w:b/>
          <w:szCs w:val="20"/>
        </w:rPr>
        <w:t xml:space="preserve"> and Saviynt team</w:t>
      </w:r>
      <w:r w:rsidRPr="00EC0BA3">
        <w:rPr>
          <w:rFonts w:asciiTheme="minorHAnsi" w:hAnsiTheme="minorHAnsi"/>
          <w:szCs w:val="20"/>
        </w:rPr>
        <w:t xml:space="preserve">. Instructions around how to update certificates would be part of </w:t>
      </w:r>
      <w:r>
        <w:rPr>
          <w:rFonts w:asciiTheme="minorHAnsi" w:hAnsiTheme="minorHAnsi"/>
          <w:szCs w:val="20"/>
        </w:rPr>
        <w:t xml:space="preserve">the </w:t>
      </w:r>
      <w:r w:rsidRPr="00EC0BA3">
        <w:rPr>
          <w:rFonts w:asciiTheme="minorHAnsi" w:hAnsiTheme="minorHAnsi"/>
          <w:szCs w:val="20"/>
        </w:rPr>
        <w:t>Configuration guide. Certificates can be managed by Cert Management technology.</w:t>
      </w:r>
    </w:p>
    <w:p w14:paraId="58982425" w14:textId="77777777" w:rsidR="00442DFE" w:rsidRPr="00EC0BA3" w:rsidRDefault="00442DFE" w:rsidP="00B121C1">
      <w:pPr>
        <w:pStyle w:val="ListParagraph"/>
        <w:ind w:left="20"/>
        <w:rPr>
          <w:rFonts w:asciiTheme="minorHAnsi" w:hAnsiTheme="minorHAnsi"/>
          <w:szCs w:val="20"/>
        </w:rPr>
      </w:pPr>
    </w:p>
    <w:p w14:paraId="26C9FC33" w14:textId="3AA8674D" w:rsidR="00C83E36" w:rsidRPr="00AE3C3C" w:rsidRDefault="00C83E36" w:rsidP="006E0668">
      <w:pPr>
        <w:pStyle w:val="3Normal"/>
        <w:ind w:left="0"/>
        <w:rPr>
          <w:rFonts w:eastAsia="Times New Roman"/>
          <w:sz w:val="20"/>
          <w:szCs w:val="20"/>
          <w:lang w:val="en-GB"/>
        </w:rPr>
      </w:pPr>
      <w:r w:rsidRPr="00AE3C3C">
        <w:rPr>
          <w:rFonts w:eastAsia="Times New Roman"/>
          <w:sz w:val="20"/>
          <w:szCs w:val="20"/>
          <w:lang w:val="en-GB"/>
        </w:rPr>
        <w:t xml:space="preserve">The following digital certificates have been deployed </w:t>
      </w:r>
      <w:r w:rsidR="00AE6820" w:rsidRPr="00AE3C3C">
        <w:rPr>
          <w:rFonts w:eastAsia="Times New Roman"/>
          <w:sz w:val="20"/>
          <w:szCs w:val="20"/>
          <w:lang w:val="en-GB"/>
        </w:rPr>
        <w:t xml:space="preserve">on </w:t>
      </w:r>
      <w:r w:rsidR="00442DFE">
        <w:rPr>
          <w:rFonts w:eastAsia="Times New Roman"/>
          <w:sz w:val="20"/>
          <w:szCs w:val="20"/>
          <w:lang w:val="en-GB"/>
        </w:rPr>
        <w:t>SSM</w:t>
      </w:r>
      <w:r w:rsidR="00AE6820" w:rsidRPr="00AE3C3C">
        <w:rPr>
          <w:rFonts w:eastAsia="Times New Roman"/>
          <w:sz w:val="20"/>
          <w:szCs w:val="20"/>
          <w:lang w:val="en-GB"/>
        </w:rPr>
        <w:t>.</w:t>
      </w:r>
      <w:r w:rsidR="007F295D" w:rsidRPr="00AE3C3C">
        <w:rPr>
          <w:rFonts w:eastAsia="Times New Roman"/>
          <w:sz w:val="20"/>
          <w:szCs w:val="20"/>
          <w:lang w:val="en-GB"/>
        </w:rPr>
        <w:t xml:space="preserve"> These </w:t>
      </w:r>
      <w:r w:rsidR="00442DFE">
        <w:rPr>
          <w:rFonts w:eastAsia="Times New Roman"/>
          <w:sz w:val="20"/>
          <w:szCs w:val="20"/>
          <w:lang w:val="en-GB"/>
        </w:rPr>
        <w:t xml:space="preserve">Active Directory </w:t>
      </w:r>
      <w:r w:rsidR="007F295D" w:rsidRPr="00AE3C3C">
        <w:rPr>
          <w:rFonts w:eastAsia="Times New Roman"/>
          <w:sz w:val="20"/>
          <w:szCs w:val="20"/>
          <w:lang w:val="en-GB"/>
        </w:rPr>
        <w:t>certificates are most important to track the date of expiry.</w:t>
      </w:r>
    </w:p>
    <w:p w14:paraId="2DDCE74D" w14:textId="6C2F6C32" w:rsidR="00C83E36" w:rsidRPr="00AE3C3C" w:rsidRDefault="00C83E36" w:rsidP="006E0668">
      <w:pPr>
        <w:pStyle w:val="Caption"/>
        <w:rPr>
          <w:sz w:val="20"/>
          <w:szCs w:val="20"/>
        </w:rPr>
      </w:pPr>
      <w:bookmarkStart w:id="458" w:name="_Toc61522102"/>
      <w:r w:rsidRPr="00AE3C3C">
        <w:rPr>
          <w:sz w:val="20"/>
          <w:szCs w:val="20"/>
        </w:rPr>
        <w:t xml:space="preserve">Table </w:t>
      </w:r>
      <w:r w:rsidR="00EB23C8">
        <w:rPr>
          <w:sz w:val="20"/>
          <w:szCs w:val="20"/>
        </w:rPr>
        <w:fldChar w:fldCharType="begin"/>
      </w:r>
      <w:r w:rsidR="00EB23C8">
        <w:rPr>
          <w:sz w:val="20"/>
          <w:szCs w:val="20"/>
        </w:rPr>
        <w:instrText xml:space="preserve"> SEQ Table \* ARABIC </w:instrText>
      </w:r>
      <w:r w:rsidR="00EB23C8">
        <w:rPr>
          <w:sz w:val="20"/>
          <w:szCs w:val="20"/>
        </w:rPr>
        <w:fldChar w:fldCharType="separate"/>
      </w:r>
      <w:r w:rsidR="00C825B7">
        <w:rPr>
          <w:noProof/>
          <w:sz w:val="20"/>
          <w:szCs w:val="20"/>
        </w:rPr>
        <w:t>20</w:t>
      </w:r>
      <w:r w:rsidR="00EB23C8">
        <w:rPr>
          <w:sz w:val="20"/>
          <w:szCs w:val="20"/>
        </w:rPr>
        <w:fldChar w:fldCharType="end"/>
      </w:r>
      <w:r w:rsidRPr="00AE3C3C">
        <w:rPr>
          <w:sz w:val="20"/>
          <w:szCs w:val="20"/>
        </w:rPr>
        <w:t>: Digital Certificates</w:t>
      </w:r>
      <w:bookmarkEnd w:id="458"/>
    </w:p>
    <w:tbl>
      <w:tblPr>
        <w:tblStyle w:val="GridTable4-Accent1"/>
        <w:tblW w:w="4893" w:type="pct"/>
        <w:tblLayout w:type="fixed"/>
        <w:tblLook w:val="00A0" w:firstRow="1" w:lastRow="0" w:firstColumn="1" w:lastColumn="0" w:noHBand="0" w:noVBand="0"/>
      </w:tblPr>
      <w:tblGrid>
        <w:gridCol w:w="2962"/>
        <w:gridCol w:w="2962"/>
        <w:gridCol w:w="2962"/>
      </w:tblGrid>
      <w:tr w:rsidR="00C83E36" w:rsidRPr="00AE3C3C" w14:paraId="2DABDEC1" w14:textId="77777777" w:rsidTr="00B121C1">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0" w:type="pct"/>
            <w:noWrap/>
          </w:tcPr>
          <w:p w14:paraId="0EA24659" w14:textId="77777777" w:rsidR="00C83E36" w:rsidRPr="00AE3C3C" w:rsidRDefault="00C83E36" w:rsidP="00A063EA">
            <w:pPr>
              <w:spacing w:after="0"/>
              <w:jc w:val="center"/>
              <w:rPr>
                <w:rFonts w:asciiTheme="minorHAnsi" w:hAnsiTheme="minorHAnsi" w:cstheme="minorHAnsi"/>
                <w:b w:val="0"/>
                <w:bCs w:val="0"/>
              </w:rPr>
            </w:pPr>
            <w:r w:rsidRPr="00AE3C3C">
              <w:rPr>
                <w:rFonts w:asciiTheme="minorHAnsi" w:hAnsiTheme="minorHAnsi" w:cstheme="minorHAnsi"/>
                <w:b w:val="0"/>
                <w:bCs w:val="0"/>
              </w:rPr>
              <w:t>Environment</w:t>
            </w:r>
          </w:p>
        </w:tc>
        <w:tc>
          <w:tcPr>
            <w:cnfStyle w:val="000010000000" w:firstRow="0" w:lastRow="0" w:firstColumn="0" w:lastColumn="0" w:oddVBand="1" w:evenVBand="0" w:oddHBand="0" w:evenHBand="0" w:firstRowFirstColumn="0" w:firstRowLastColumn="0" w:lastRowFirstColumn="0" w:lastRowLastColumn="0"/>
            <w:tcW w:w="0" w:type="pct"/>
          </w:tcPr>
          <w:p w14:paraId="027181DA" w14:textId="42871638" w:rsidR="00C83E36" w:rsidRPr="00AE3C3C" w:rsidRDefault="00585733" w:rsidP="00A063EA">
            <w:pPr>
              <w:spacing w:after="0"/>
              <w:jc w:val="center"/>
              <w:rPr>
                <w:rFonts w:asciiTheme="minorHAnsi" w:hAnsiTheme="minorHAnsi" w:cstheme="minorHAnsi"/>
                <w:b w:val="0"/>
                <w:bCs w:val="0"/>
              </w:rPr>
            </w:pPr>
            <w:r>
              <w:rPr>
                <w:rFonts w:asciiTheme="minorHAnsi" w:hAnsiTheme="minorHAnsi" w:cstheme="minorHAnsi"/>
                <w:b w:val="0"/>
                <w:bCs w:val="0"/>
              </w:rPr>
              <w:t>Active Directory</w:t>
            </w:r>
            <w:r w:rsidR="00413955" w:rsidRPr="00AE3C3C">
              <w:rPr>
                <w:rFonts w:asciiTheme="minorHAnsi" w:hAnsiTheme="minorHAnsi" w:cstheme="minorHAnsi"/>
                <w:b w:val="0"/>
                <w:bCs w:val="0"/>
              </w:rPr>
              <w:t xml:space="preserve"> </w:t>
            </w:r>
            <w:r w:rsidR="00290D38">
              <w:rPr>
                <w:rFonts w:asciiTheme="minorHAnsi" w:hAnsiTheme="minorHAnsi" w:cstheme="minorHAnsi"/>
                <w:b w:val="0"/>
                <w:bCs w:val="0"/>
              </w:rPr>
              <w:t xml:space="preserve"> </w:t>
            </w:r>
            <w:r w:rsidR="002D1E98">
              <w:rPr>
                <w:rFonts w:asciiTheme="minorHAnsi" w:hAnsiTheme="minorHAnsi" w:cstheme="minorHAnsi"/>
                <w:b w:val="0"/>
                <w:bCs w:val="0"/>
              </w:rPr>
              <w:t>Domain</w:t>
            </w:r>
          </w:p>
        </w:tc>
        <w:tc>
          <w:tcPr>
            <w:tcW w:w="0" w:type="pct"/>
            <w:noWrap/>
          </w:tcPr>
          <w:p w14:paraId="578F408A" w14:textId="77777777" w:rsidR="00C83E36" w:rsidRPr="00AE3C3C" w:rsidRDefault="00C83E36" w:rsidP="00A063EA">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AE3C3C">
              <w:rPr>
                <w:rFonts w:asciiTheme="minorHAnsi" w:hAnsiTheme="minorHAnsi" w:cstheme="minorHAnsi"/>
                <w:b w:val="0"/>
                <w:bCs w:val="0"/>
              </w:rPr>
              <w:t>Date of Expiry</w:t>
            </w:r>
          </w:p>
        </w:tc>
      </w:tr>
      <w:tr w:rsidR="00C83E36" w:rsidRPr="00AE3C3C" w14:paraId="6CA376E5" w14:textId="77777777" w:rsidTr="00B121C1">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0" w:type="pct"/>
            <w:noWrap/>
          </w:tcPr>
          <w:p w14:paraId="499B1596" w14:textId="4BC48155" w:rsidR="00C83E36" w:rsidRPr="00AE3C3C" w:rsidRDefault="00C83E36" w:rsidP="00B0362F">
            <w:pPr>
              <w:spacing w:after="0"/>
              <w:jc w:val="center"/>
              <w:rPr>
                <w:rFonts w:asciiTheme="minorHAnsi" w:hAnsiTheme="minorHAnsi" w:cstheme="minorHAnsi"/>
              </w:rPr>
            </w:pPr>
            <w:r w:rsidRPr="00AE3C3C">
              <w:rPr>
                <w:rFonts w:asciiTheme="minorHAnsi" w:hAnsiTheme="minorHAnsi" w:cstheme="minorHAnsi"/>
              </w:rPr>
              <w:t>P</w:t>
            </w:r>
            <w:r w:rsidR="00442DFE">
              <w:rPr>
                <w:rFonts w:asciiTheme="minorHAnsi" w:hAnsiTheme="minorHAnsi" w:cstheme="minorHAnsi"/>
              </w:rPr>
              <w:t>RO</w:t>
            </w:r>
            <w:r w:rsidRPr="00AE3C3C">
              <w:rPr>
                <w:rFonts w:asciiTheme="minorHAnsi" w:hAnsiTheme="minorHAnsi" w:cstheme="minorHAnsi"/>
              </w:rPr>
              <w:t>D</w:t>
            </w:r>
          </w:p>
        </w:tc>
        <w:tc>
          <w:tcPr>
            <w:cnfStyle w:val="000010000000" w:firstRow="0" w:lastRow="0" w:firstColumn="0" w:lastColumn="0" w:oddVBand="1" w:evenVBand="0" w:oddHBand="0" w:evenHBand="0" w:firstRowFirstColumn="0" w:firstRowLastColumn="0" w:lastRowFirstColumn="0" w:lastRowLastColumn="0"/>
            <w:tcW w:w="0" w:type="pct"/>
          </w:tcPr>
          <w:p w14:paraId="5D97FCAC" w14:textId="539FE755" w:rsidR="006A17A6" w:rsidRPr="006A17A6" w:rsidRDefault="00EA4238" w:rsidP="006A17A6">
            <w:pPr>
              <w:spacing w:after="0"/>
              <w:jc w:val="center"/>
            </w:pPr>
            <w:r w:rsidRPr="00EA4238">
              <w:t>ldaps://172.16.40.1:636,ldaps://172.16.40.2:636,ldaps://172.16.32.1:636,ldaps://172.16.56.1:636</w:t>
            </w:r>
          </w:p>
        </w:tc>
        <w:tc>
          <w:tcPr>
            <w:tcW w:w="0" w:type="pct"/>
            <w:noWrap/>
          </w:tcPr>
          <w:p w14:paraId="2AC542E1" w14:textId="00321FBB" w:rsidR="00C83E36" w:rsidRPr="00AE3C3C" w:rsidRDefault="00C83E36" w:rsidP="00B0362F">
            <w:pPr>
              <w:spacing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r>
    </w:tbl>
    <w:p w14:paraId="7B360EBF" w14:textId="5E9AEF0D" w:rsidR="001559E5" w:rsidRPr="00AE3C3C" w:rsidRDefault="0021233C" w:rsidP="006E0668">
      <w:pPr>
        <w:pStyle w:val="Heading1"/>
        <w:ind w:left="0"/>
      </w:pPr>
      <w:bookmarkStart w:id="459" w:name="_Toc61521753"/>
      <w:r>
        <w:t>Saviynt</w:t>
      </w:r>
      <w:r w:rsidR="001559E5" w:rsidRPr="00AE3C3C">
        <w:t xml:space="preserve"> Administrative Tasks</w:t>
      </w:r>
      <w:bookmarkEnd w:id="459"/>
    </w:p>
    <w:p w14:paraId="63E0AB66" w14:textId="187EDAB7" w:rsidR="001559E5" w:rsidRPr="00AE3C3C" w:rsidRDefault="001559E5">
      <w:pPr>
        <w:rPr>
          <w:rFonts w:asciiTheme="minorHAnsi" w:hAnsiTheme="minorHAnsi" w:cstheme="minorHAnsi"/>
        </w:rPr>
      </w:pPr>
      <w:r w:rsidRPr="00AE3C3C">
        <w:rPr>
          <w:rFonts w:asciiTheme="minorHAnsi" w:hAnsiTheme="minorHAnsi" w:cstheme="minorHAnsi"/>
        </w:rPr>
        <w:t>This section describe</w:t>
      </w:r>
      <w:r w:rsidR="00251F25" w:rsidRPr="00AE3C3C">
        <w:rPr>
          <w:rFonts w:asciiTheme="minorHAnsi" w:hAnsiTheme="minorHAnsi" w:cstheme="minorHAnsi"/>
        </w:rPr>
        <w:t>s</w:t>
      </w:r>
      <w:r w:rsidRPr="00AE3C3C">
        <w:rPr>
          <w:rFonts w:asciiTheme="minorHAnsi" w:hAnsiTheme="minorHAnsi" w:cstheme="minorHAnsi"/>
        </w:rPr>
        <w:t xml:space="preserve"> </w:t>
      </w:r>
      <w:r w:rsidR="00251F25" w:rsidRPr="00AE3C3C">
        <w:rPr>
          <w:rFonts w:asciiTheme="minorHAnsi" w:hAnsiTheme="minorHAnsi" w:cstheme="minorHAnsi"/>
        </w:rPr>
        <w:t xml:space="preserve">typical </w:t>
      </w:r>
      <w:r w:rsidR="00B641C7">
        <w:rPr>
          <w:rFonts w:asciiTheme="minorHAnsi" w:hAnsiTheme="minorHAnsi" w:cstheme="minorHAnsi"/>
        </w:rPr>
        <w:t xml:space="preserve">SSM </w:t>
      </w:r>
      <w:r w:rsidRPr="00AE3C3C">
        <w:rPr>
          <w:rFonts w:asciiTheme="minorHAnsi" w:hAnsiTheme="minorHAnsi" w:cstheme="minorHAnsi"/>
        </w:rPr>
        <w:t>administrative activities.</w:t>
      </w:r>
      <w:r w:rsidR="00971BCA" w:rsidRPr="00AE3C3C">
        <w:rPr>
          <w:rFonts w:asciiTheme="minorHAnsi" w:hAnsiTheme="minorHAnsi" w:cstheme="minorHAnsi"/>
        </w:rPr>
        <w:t xml:space="preserve"> This includes process for granting </w:t>
      </w:r>
      <w:r w:rsidR="0021233C">
        <w:rPr>
          <w:rFonts w:asciiTheme="minorHAnsi" w:hAnsiTheme="minorHAnsi" w:cstheme="minorHAnsi"/>
        </w:rPr>
        <w:t>SAV</w:t>
      </w:r>
      <w:r w:rsidR="00B641C7">
        <w:rPr>
          <w:rFonts w:asciiTheme="minorHAnsi" w:hAnsiTheme="minorHAnsi" w:cstheme="minorHAnsi"/>
        </w:rPr>
        <w:t xml:space="preserve"> roles and </w:t>
      </w:r>
      <w:r w:rsidR="0021233C">
        <w:rPr>
          <w:rFonts w:asciiTheme="minorHAnsi" w:hAnsiTheme="minorHAnsi" w:cstheme="minorHAnsi"/>
        </w:rPr>
        <w:t>u</w:t>
      </w:r>
      <w:r w:rsidR="00B641C7">
        <w:rPr>
          <w:rFonts w:asciiTheme="minorHAnsi" w:hAnsiTheme="minorHAnsi" w:cstheme="minorHAnsi"/>
        </w:rPr>
        <w:t xml:space="preserve">ser group </w:t>
      </w:r>
      <w:r w:rsidR="00971BCA" w:rsidRPr="00AE3C3C">
        <w:rPr>
          <w:rFonts w:asciiTheme="minorHAnsi" w:hAnsiTheme="minorHAnsi" w:cstheme="minorHAnsi"/>
        </w:rPr>
        <w:t>access to users</w:t>
      </w:r>
      <w:r w:rsidR="0021233C">
        <w:rPr>
          <w:rFonts w:asciiTheme="minorHAnsi" w:hAnsiTheme="minorHAnsi" w:cstheme="minorHAnsi"/>
        </w:rPr>
        <w:t xml:space="preserve"> and managing UI customization, scheduling jobs, use case customization and user life cycle operation.  </w:t>
      </w:r>
    </w:p>
    <w:p w14:paraId="6FD389A8" w14:textId="77777777" w:rsidR="00436569" w:rsidRPr="00AE3C3C" w:rsidRDefault="00436569" w:rsidP="00B61CF8">
      <w:pPr>
        <w:pStyle w:val="Heading2"/>
      </w:pPr>
      <w:bookmarkStart w:id="460" w:name="_Access_to_Gore"/>
      <w:bookmarkStart w:id="461" w:name="_Toc37428177"/>
      <w:bookmarkStart w:id="462" w:name="_Toc37853732"/>
      <w:bookmarkStart w:id="463" w:name="_Toc37854272"/>
      <w:bookmarkStart w:id="464" w:name="_Toc37854815"/>
      <w:bookmarkStart w:id="465" w:name="_Toc37855361"/>
      <w:bookmarkStart w:id="466" w:name="_Toc37428178"/>
      <w:bookmarkStart w:id="467" w:name="_Toc37853733"/>
      <w:bookmarkStart w:id="468" w:name="_Toc37854273"/>
      <w:bookmarkStart w:id="469" w:name="_Toc37854816"/>
      <w:bookmarkStart w:id="470" w:name="_Toc37855362"/>
      <w:bookmarkStart w:id="471" w:name="_Toc37428179"/>
      <w:bookmarkStart w:id="472" w:name="_Toc37853734"/>
      <w:bookmarkStart w:id="473" w:name="_Toc37854274"/>
      <w:bookmarkStart w:id="474" w:name="_Toc37854817"/>
      <w:bookmarkStart w:id="475" w:name="_Toc37855363"/>
      <w:bookmarkStart w:id="476" w:name="_Toc37428180"/>
      <w:bookmarkStart w:id="477" w:name="_Toc37853735"/>
      <w:bookmarkStart w:id="478" w:name="_Toc37854275"/>
      <w:bookmarkStart w:id="479" w:name="_Toc37854818"/>
      <w:bookmarkStart w:id="480" w:name="_Toc37855364"/>
      <w:bookmarkStart w:id="481" w:name="_Toc37428181"/>
      <w:bookmarkStart w:id="482" w:name="_Toc37853736"/>
      <w:bookmarkStart w:id="483" w:name="_Toc37854276"/>
      <w:bookmarkStart w:id="484" w:name="_Toc37854819"/>
      <w:bookmarkStart w:id="485" w:name="_Toc37855365"/>
      <w:bookmarkStart w:id="486" w:name="_Toc37428182"/>
      <w:bookmarkStart w:id="487" w:name="_Toc37853737"/>
      <w:bookmarkStart w:id="488" w:name="_Toc37854277"/>
      <w:bookmarkStart w:id="489" w:name="_Toc37854820"/>
      <w:bookmarkStart w:id="490" w:name="_Toc37855366"/>
      <w:bookmarkStart w:id="491" w:name="_Toc37428183"/>
      <w:bookmarkStart w:id="492" w:name="_Toc37853738"/>
      <w:bookmarkStart w:id="493" w:name="_Toc37854278"/>
      <w:bookmarkStart w:id="494" w:name="_Toc37854821"/>
      <w:bookmarkStart w:id="495" w:name="_Toc37855367"/>
      <w:bookmarkStart w:id="496" w:name="_Toc37428184"/>
      <w:bookmarkStart w:id="497" w:name="_Toc37853739"/>
      <w:bookmarkStart w:id="498" w:name="_Toc37854279"/>
      <w:bookmarkStart w:id="499" w:name="_Toc37854822"/>
      <w:bookmarkStart w:id="500" w:name="_Toc37855368"/>
      <w:bookmarkStart w:id="501" w:name="_Toc37428185"/>
      <w:bookmarkStart w:id="502" w:name="_Toc37853740"/>
      <w:bookmarkStart w:id="503" w:name="_Toc37854280"/>
      <w:bookmarkStart w:id="504" w:name="_Toc37854823"/>
      <w:bookmarkStart w:id="505" w:name="_Toc37855369"/>
      <w:bookmarkStart w:id="506" w:name="_Toc37428186"/>
      <w:bookmarkStart w:id="507" w:name="_Toc37853741"/>
      <w:bookmarkStart w:id="508" w:name="_Toc37854281"/>
      <w:bookmarkStart w:id="509" w:name="_Toc37854824"/>
      <w:bookmarkStart w:id="510" w:name="_Toc37855370"/>
      <w:bookmarkStart w:id="511" w:name="_Toc37428187"/>
      <w:bookmarkStart w:id="512" w:name="_Toc37853742"/>
      <w:bookmarkStart w:id="513" w:name="_Toc37854282"/>
      <w:bookmarkStart w:id="514" w:name="_Toc37854825"/>
      <w:bookmarkStart w:id="515" w:name="_Toc37855371"/>
      <w:bookmarkStart w:id="516" w:name="_Toc37428188"/>
      <w:bookmarkStart w:id="517" w:name="_Toc37853743"/>
      <w:bookmarkStart w:id="518" w:name="_Toc37854283"/>
      <w:bookmarkStart w:id="519" w:name="_Toc37854826"/>
      <w:bookmarkStart w:id="520" w:name="_Toc37855372"/>
      <w:bookmarkStart w:id="521" w:name="_Toc37428189"/>
      <w:bookmarkStart w:id="522" w:name="_Toc37853744"/>
      <w:bookmarkStart w:id="523" w:name="_Toc37854284"/>
      <w:bookmarkStart w:id="524" w:name="_Toc37854827"/>
      <w:bookmarkStart w:id="525" w:name="_Toc37855373"/>
      <w:bookmarkStart w:id="526" w:name="_Toc37428190"/>
      <w:bookmarkStart w:id="527" w:name="_Toc37853745"/>
      <w:bookmarkStart w:id="528" w:name="_Toc37854285"/>
      <w:bookmarkStart w:id="529" w:name="_Toc37854828"/>
      <w:bookmarkStart w:id="530" w:name="_Toc37855374"/>
      <w:bookmarkStart w:id="531" w:name="_Toc37428191"/>
      <w:bookmarkStart w:id="532" w:name="_Toc37853746"/>
      <w:bookmarkStart w:id="533" w:name="_Toc37854286"/>
      <w:bookmarkStart w:id="534" w:name="_Toc37854829"/>
      <w:bookmarkStart w:id="535" w:name="_Toc37855375"/>
      <w:bookmarkStart w:id="536" w:name="_Toc37428192"/>
      <w:bookmarkStart w:id="537" w:name="_Toc37853747"/>
      <w:bookmarkStart w:id="538" w:name="_Toc37854287"/>
      <w:bookmarkStart w:id="539" w:name="_Toc37854830"/>
      <w:bookmarkStart w:id="540" w:name="_Toc37855376"/>
      <w:bookmarkStart w:id="541" w:name="_Ref37351881"/>
      <w:bookmarkStart w:id="542" w:name="_Toc61521754"/>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r w:rsidRPr="00AE3C3C">
        <w:t>Permissions</w:t>
      </w:r>
      <w:bookmarkEnd w:id="541"/>
      <w:bookmarkEnd w:id="542"/>
    </w:p>
    <w:p w14:paraId="2154DB9B" w14:textId="4C2AD02F" w:rsidR="00574F47" w:rsidRDefault="00574F47" w:rsidP="006E0668">
      <w:pPr>
        <w:rPr>
          <w:rFonts w:asciiTheme="minorHAnsi" w:hAnsiTheme="minorHAnsi" w:cstheme="minorHAnsi"/>
        </w:rPr>
      </w:pPr>
      <w:r w:rsidRPr="00AE3C3C">
        <w:rPr>
          <w:rFonts w:asciiTheme="minorHAnsi" w:hAnsiTheme="minorHAnsi" w:cstheme="minorHAnsi"/>
        </w:rPr>
        <w:t xml:space="preserve">This section describes process of granting and revoking </w:t>
      </w:r>
      <w:r w:rsidR="0021233C">
        <w:rPr>
          <w:rFonts w:asciiTheme="minorHAnsi" w:hAnsiTheme="minorHAnsi" w:cstheme="minorHAnsi"/>
        </w:rPr>
        <w:t>SAV role</w:t>
      </w:r>
      <w:r w:rsidR="006E358E">
        <w:rPr>
          <w:rFonts w:asciiTheme="minorHAnsi" w:hAnsiTheme="minorHAnsi" w:cstheme="minorHAnsi"/>
        </w:rPr>
        <w:t>s</w:t>
      </w:r>
      <w:r w:rsidRPr="00AE3C3C">
        <w:rPr>
          <w:rFonts w:asciiTheme="minorHAnsi" w:hAnsiTheme="minorHAnsi" w:cstheme="minorHAnsi"/>
        </w:rPr>
        <w:t xml:space="preserve"> </w:t>
      </w:r>
      <w:r w:rsidR="00116D8C">
        <w:rPr>
          <w:rFonts w:asciiTheme="minorHAnsi" w:hAnsiTheme="minorHAnsi" w:cstheme="minorHAnsi"/>
        </w:rPr>
        <w:t>to</w:t>
      </w:r>
      <w:r w:rsidRPr="00AE3C3C">
        <w:rPr>
          <w:rFonts w:asciiTheme="minorHAnsi" w:hAnsiTheme="minorHAnsi" w:cstheme="minorHAnsi"/>
        </w:rPr>
        <w:t xml:space="preserve"> identities in </w:t>
      </w:r>
      <w:r w:rsidR="0021233C">
        <w:rPr>
          <w:rFonts w:asciiTheme="minorHAnsi" w:hAnsiTheme="minorHAnsi" w:cstheme="minorHAnsi"/>
        </w:rPr>
        <w:t>SSM</w:t>
      </w:r>
      <w:r w:rsidRPr="00AE3C3C">
        <w:rPr>
          <w:rFonts w:asciiTheme="minorHAnsi" w:hAnsiTheme="minorHAnsi" w:cstheme="minorHAnsi"/>
        </w:rPr>
        <w:t>.</w:t>
      </w:r>
      <w:r w:rsidR="006E358E">
        <w:rPr>
          <w:rFonts w:asciiTheme="minorHAnsi" w:hAnsiTheme="minorHAnsi" w:cstheme="minorHAnsi"/>
        </w:rPr>
        <w:t xml:space="preserve"> SAV roles are set of permissions within SSM which gives ability to view and perform operations based on role assigned.</w:t>
      </w:r>
    </w:p>
    <w:p w14:paraId="77592DBB" w14:textId="73BE6D5D" w:rsidR="00C92392" w:rsidRDefault="00C92392" w:rsidP="006E0668">
      <w:pPr>
        <w:pStyle w:val="Caption"/>
      </w:pPr>
      <w:bookmarkStart w:id="543" w:name="_Toc61522103"/>
      <w:r>
        <w:t xml:space="preserve">Table </w:t>
      </w:r>
      <w:r w:rsidR="00BC222A">
        <w:fldChar w:fldCharType="begin"/>
      </w:r>
      <w:r w:rsidR="00BC222A">
        <w:instrText xml:space="preserve"> SEQ Table \* ARABIC </w:instrText>
      </w:r>
      <w:r w:rsidR="00BC222A">
        <w:fldChar w:fldCharType="separate"/>
      </w:r>
      <w:r w:rsidR="00C825B7">
        <w:rPr>
          <w:noProof/>
        </w:rPr>
        <w:t>21</w:t>
      </w:r>
      <w:r w:rsidR="00BC222A">
        <w:rPr>
          <w:noProof/>
        </w:rPr>
        <w:fldChar w:fldCharType="end"/>
      </w:r>
      <w:r>
        <w:t xml:space="preserve"> : Sav Role Details</w:t>
      </w:r>
      <w:bookmarkEnd w:id="543"/>
    </w:p>
    <w:tbl>
      <w:tblPr>
        <w:tblStyle w:val="GridTable4-Accent1"/>
        <w:tblW w:w="9193" w:type="dxa"/>
        <w:tblLook w:val="04A0" w:firstRow="1" w:lastRow="0" w:firstColumn="1" w:lastColumn="0" w:noHBand="0" w:noVBand="1"/>
      </w:tblPr>
      <w:tblGrid>
        <w:gridCol w:w="3090"/>
        <w:gridCol w:w="1316"/>
        <w:gridCol w:w="4787"/>
      </w:tblGrid>
      <w:tr w:rsidR="00EA2C99" w:rsidRPr="00755295" w14:paraId="683323F5" w14:textId="77777777" w:rsidTr="00A16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0" w:type="dxa"/>
          </w:tcPr>
          <w:p w14:paraId="4F7CFD57" w14:textId="3A65D478" w:rsidR="00EA2C99" w:rsidRPr="00755295" w:rsidRDefault="00EA2C99" w:rsidP="00845852">
            <w:pPr>
              <w:jc w:val="left"/>
              <w:rPr>
                <w:rFonts w:asciiTheme="minorHAnsi" w:hAnsiTheme="minorHAnsi" w:cstheme="minorHAnsi"/>
              </w:rPr>
            </w:pPr>
            <w:r>
              <w:rPr>
                <w:rFonts w:asciiTheme="minorHAnsi" w:hAnsiTheme="minorHAnsi" w:cstheme="minorHAnsi"/>
              </w:rPr>
              <w:t>SAV Role Name</w:t>
            </w:r>
          </w:p>
        </w:tc>
        <w:tc>
          <w:tcPr>
            <w:tcW w:w="1347" w:type="dxa"/>
          </w:tcPr>
          <w:p w14:paraId="090FC8A0" w14:textId="6BDC2632" w:rsidR="00EA2C99" w:rsidRPr="00755295" w:rsidRDefault="00EA2C99" w:rsidP="00845852">
            <w:pPr>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User Type</w:t>
            </w:r>
          </w:p>
        </w:tc>
        <w:tc>
          <w:tcPr>
            <w:tcW w:w="4916" w:type="dxa"/>
          </w:tcPr>
          <w:p w14:paraId="3D9069AF" w14:textId="30EF0720" w:rsidR="00EA2C99" w:rsidRPr="00755295" w:rsidRDefault="00EA2C99" w:rsidP="00845852">
            <w:pPr>
              <w:jc w:val="left"/>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Description</w:t>
            </w:r>
          </w:p>
        </w:tc>
      </w:tr>
      <w:tr w:rsidR="00EA2C99" w:rsidRPr="00755295" w14:paraId="4F5CAECE" w14:textId="77777777" w:rsidTr="00A16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0" w:type="dxa"/>
          </w:tcPr>
          <w:p w14:paraId="4607FE37" w14:textId="6B766B77" w:rsidR="00EA2C99" w:rsidRPr="00755295" w:rsidRDefault="00852A4D" w:rsidP="00845852">
            <w:pPr>
              <w:jc w:val="left"/>
              <w:rPr>
                <w:rFonts w:asciiTheme="minorHAnsi" w:hAnsiTheme="minorHAnsi" w:cstheme="minorHAnsi"/>
              </w:rPr>
            </w:pPr>
            <w:hyperlink r:id="rId35" w:history="1">
              <w:r w:rsidRPr="00852A4D">
                <w:rPr>
                  <w:rFonts w:asciiTheme="minorHAnsi" w:hAnsiTheme="minorHAnsi" w:cstheme="minorHAnsi"/>
                </w:rPr>
                <w:t>ROLE_HORMEL_ENDUSER</w:t>
              </w:r>
            </w:hyperlink>
          </w:p>
        </w:tc>
        <w:tc>
          <w:tcPr>
            <w:tcW w:w="1347" w:type="dxa"/>
          </w:tcPr>
          <w:p w14:paraId="4E3C89B8" w14:textId="429E17E8" w:rsidR="00EA2C99" w:rsidRPr="00755295" w:rsidRDefault="00EA2C99" w:rsidP="00845852">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755295">
              <w:rPr>
                <w:rFonts w:asciiTheme="minorHAnsi" w:hAnsiTheme="minorHAnsi" w:cstheme="minorHAnsi"/>
              </w:rPr>
              <w:t>End</w:t>
            </w:r>
            <w:r>
              <w:rPr>
                <w:rFonts w:asciiTheme="minorHAnsi" w:hAnsiTheme="minorHAnsi" w:cstheme="minorHAnsi"/>
              </w:rPr>
              <w:t>-</w:t>
            </w:r>
            <w:r w:rsidRPr="00755295">
              <w:rPr>
                <w:rFonts w:asciiTheme="minorHAnsi" w:hAnsiTheme="minorHAnsi" w:cstheme="minorHAnsi"/>
              </w:rPr>
              <w:t>User</w:t>
            </w:r>
          </w:p>
        </w:tc>
        <w:tc>
          <w:tcPr>
            <w:tcW w:w="4916" w:type="dxa"/>
          </w:tcPr>
          <w:p w14:paraId="037C3728" w14:textId="3B7B0230" w:rsidR="00EA2C99" w:rsidRPr="00755295" w:rsidRDefault="006362BC" w:rsidP="006E358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rPr>
              <w:t xml:space="preserve">This </w:t>
            </w:r>
            <w:r w:rsidR="006E358E">
              <w:rPr>
                <w:rFonts w:asciiTheme="minorHAnsi" w:hAnsiTheme="minorHAnsi"/>
              </w:rPr>
              <w:t>r</w:t>
            </w:r>
            <w:r>
              <w:rPr>
                <w:rFonts w:asciiTheme="minorHAnsi" w:hAnsiTheme="minorHAnsi"/>
              </w:rPr>
              <w:t>ole provides basic access to user.</w:t>
            </w:r>
            <w:r w:rsidRPr="00755295">
              <w:rPr>
                <w:rFonts w:asciiTheme="minorHAnsi" w:hAnsiTheme="minorHAnsi"/>
              </w:rPr>
              <w:t xml:space="preserve"> End-Users are employee</w:t>
            </w:r>
            <w:r>
              <w:rPr>
                <w:rFonts w:asciiTheme="minorHAnsi" w:hAnsiTheme="minorHAnsi"/>
              </w:rPr>
              <w:t>s</w:t>
            </w:r>
            <w:r w:rsidRPr="00755295">
              <w:rPr>
                <w:rFonts w:asciiTheme="minorHAnsi" w:hAnsiTheme="minorHAnsi"/>
              </w:rPr>
              <w:t xml:space="preserve"> or other users</w:t>
            </w:r>
            <w:r w:rsidR="006E358E">
              <w:rPr>
                <w:rFonts w:asciiTheme="minorHAnsi" w:hAnsiTheme="minorHAnsi"/>
              </w:rPr>
              <w:t>.</w:t>
            </w:r>
          </w:p>
        </w:tc>
      </w:tr>
      <w:tr w:rsidR="00EA2C99" w:rsidRPr="00755295" w14:paraId="756836D2" w14:textId="77777777" w:rsidTr="00A16E5A">
        <w:tc>
          <w:tcPr>
            <w:cnfStyle w:val="001000000000" w:firstRow="0" w:lastRow="0" w:firstColumn="1" w:lastColumn="0" w:oddVBand="0" w:evenVBand="0" w:oddHBand="0" w:evenHBand="0" w:firstRowFirstColumn="0" w:firstRowLastColumn="0" w:lastRowFirstColumn="0" w:lastRowLastColumn="0"/>
            <w:tcW w:w="2930" w:type="dxa"/>
          </w:tcPr>
          <w:p w14:paraId="22EF8024" w14:textId="4BC6F831" w:rsidR="00EA2C99" w:rsidRDefault="00EA2C99" w:rsidP="00845852">
            <w:pPr>
              <w:jc w:val="left"/>
              <w:rPr>
                <w:rFonts w:asciiTheme="minorHAnsi" w:hAnsiTheme="minorHAnsi" w:cstheme="minorHAnsi"/>
              </w:rPr>
            </w:pPr>
            <w:proofErr w:type="spellStart"/>
            <w:r>
              <w:rPr>
                <w:rFonts w:asciiTheme="minorHAnsi" w:hAnsiTheme="minorHAnsi" w:cstheme="minorHAnsi"/>
              </w:rPr>
              <w:t>Role_Admin</w:t>
            </w:r>
            <w:proofErr w:type="spellEnd"/>
          </w:p>
        </w:tc>
        <w:tc>
          <w:tcPr>
            <w:tcW w:w="1347" w:type="dxa"/>
          </w:tcPr>
          <w:p w14:paraId="27896E2F" w14:textId="15DB7E66" w:rsidR="00EA2C99" w:rsidRPr="00755295" w:rsidRDefault="00EA2C99" w:rsidP="00845852">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IAM</w:t>
            </w:r>
            <w:r w:rsidR="006362BC">
              <w:rPr>
                <w:rFonts w:asciiTheme="minorHAnsi" w:hAnsiTheme="minorHAnsi" w:cstheme="minorHAnsi"/>
              </w:rPr>
              <w:t xml:space="preserve"> Admin</w:t>
            </w:r>
          </w:p>
        </w:tc>
        <w:tc>
          <w:tcPr>
            <w:tcW w:w="4916" w:type="dxa"/>
          </w:tcPr>
          <w:p w14:paraId="5E54C721" w14:textId="4FE8DDFB" w:rsidR="00EA2C99" w:rsidRPr="00755295" w:rsidRDefault="00EA2C99" w:rsidP="00845852">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55295">
              <w:rPr>
                <w:rFonts w:asciiTheme="minorHAnsi" w:hAnsiTheme="minorHAnsi"/>
              </w:rPr>
              <w:t xml:space="preserve">IAM </w:t>
            </w:r>
            <w:r w:rsidR="002B5D87">
              <w:rPr>
                <w:rFonts w:asciiTheme="minorHAnsi" w:hAnsiTheme="minorHAnsi"/>
              </w:rPr>
              <w:t>a</w:t>
            </w:r>
            <w:r w:rsidRPr="00755295">
              <w:rPr>
                <w:rFonts w:asciiTheme="minorHAnsi" w:hAnsiTheme="minorHAnsi"/>
              </w:rPr>
              <w:t>dministrator</w:t>
            </w:r>
            <w:r>
              <w:rPr>
                <w:rFonts w:asciiTheme="minorHAnsi" w:hAnsiTheme="minorHAnsi"/>
              </w:rPr>
              <w:t xml:space="preserve"> is considered as ‘superusers’ within Saviynt and has administrative abilities to manage users, accounts, roles, and configurations within Saviynt. </w:t>
            </w:r>
          </w:p>
        </w:tc>
      </w:tr>
      <w:tr w:rsidR="00EA2C99" w:rsidRPr="00755295" w14:paraId="3413F432" w14:textId="77777777" w:rsidTr="00A16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0" w:type="dxa"/>
          </w:tcPr>
          <w:p w14:paraId="614BC02F" w14:textId="3905969D" w:rsidR="00EA2C99" w:rsidRPr="00755295" w:rsidRDefault="00852A4D" w:rsidP="00845852">
            <w:pPr>
              <w:jc w:val="left"/>
              <w:rPr>
                <w:rFonts w:asciiTheme="minorHAnsi" w:hAnsiTheme="minorHAnsi" w:cstheme="minorHAnsi"/>
              </w:rPr>
            </w:pPr>
            <w:hyperlink r:id="rId36" w:history="1">
              <w:r w:rsidRPr="00852A4D">
                <w:rPr>
                  <w:rFonts w:asciiTheme="minorHAnsi" w:hAnsiTheme="minorHAnsi" w:cstheme="minorHAnsi"/>
                </w:rPr>
                <w:t>ROLE_HORMEL_HELPDESK</w:t>
              </w:r>
            </w:hyperlink>
          </w:p>
        </w:tc>
        <w:tc>
          <w:tcPr>
            <w:tcW w:w="1347" w:type="dxa"/>
          </w:tcPr>
          <w:p w14:paraId="3A0BFD77" w14:textId="5913A271" w:rsidR="00EA2C99" w:rsidRPr="00755295" w:rsidRDefault="00EA2C99" w:rsidP="00845852">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755295">
              <w:rPr>
                <w:rFonts w:asciiTheme="minorHAnsi" w:hAnsiTheme="minorHAnsi" w:cstheme="minorHAnsi"/>
              </w:rPr>
              <w:t>Help Desk</w:t>
            </w:r>
          </w:p>
        </w:tc>
        <w:tc>
          <w:tcPr>
            <w:tcW w:w="4916" w:type="dxa"/>
          </w:tcPr>
          <w:p w14:paraId="79079CB6" w14:textId="0E63287D" w:rsidR="00EA2C99" w:rsidRPr="00755295" w:rsidRDefault="00EA2C99" w:rsidP="00845852">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755295">
              <w:rPr>
                <w:rFonts w:asciiTheme="minorHAnsi" w:hAnsiTheme="minorHAnsi"/>
              </w:rPr>
              <w:t xml:space="preserve">Helpdesk is the user with </w:t>
            </w:r>
            <w:r>
              <w:rPr>
                <w:rFonts w:asciiTheme="minorHAnsi" w:hAnsiTheme="minorHAnsi"/>
              </w:rPr>
              <w:t xml:space="preserve">the </w:t>
            </w:r>
            <w:proofErr w:type="spellStart"/>
            <w:r w:rsidRPr="00C669E9">
              <w:rPr>
                <w:rFonts w:asciiTheme="minorHAnsi" w:hAnsiTheme="minorHAnsi" w:cstheme="minorHAnsi"/>
              </w:rPr>
              <w:t>ROLE_</w:t>
            </w:r>
            <w:r w:rsidR="002F2AA2">
              <w:rPr>
                <w:rFonts w:asciiTheme="minorHAnsi" w:hAnsiTheme="minorHAnsi" w:cstheme="minorHAnsi"/>
              </w:rPr>
              <w:t>Hormel</w:t>
            </w:r>
            <w:r w:rsidRPr="00C669E9">
              <w:rPr>
                <w:rFonts w:asciiTheme="minorHAnsi" w:hAnsiTheme="minorHAnsi" w:cstheme="minorHAnsi"/>
              </w:rPr>
              <w:t>_HELPDESK</w:t>
            </w:r>
            <w:proofErr w:type="spellEnd"/>
            <w:r>
              <w:rPr>
                <w:rFonts w:asciiTheme="minorHAnsi" w:hAnsiTheme="minorHAnsi" w:cstheme="minorHAnsi"/>
              </w:rPr>
              <w:t xml:space="preserve"> SAV role that has </w:t>
            </w:r>
            <w:r w:rsidRPr="00755295">
              <w:rPr>
                <w:rFonts w:asciiTheme="minorHAnsi" w:hAnsiTheme="minorHAnsi"/>
              </w:rPr>
              <w:t xml:space="preserve">administrative capabilities like assisting with </w:t>
            </w:r>
            <w:r>
              <w:rPr>
                <w:rFonts w:asciiTheme="minorHAnsi" w:hAnsiTheme="minorHAnsi"/>
              </w:rPr>
              <w:t xml:space="preserve">the end </w:t>
            </w:r>
            <w:r w:rsidRPr="00755295">
              <w:rPr>
                <w:rFonts w:asciiTheme="minorHAnsi" w:hAnsiTheme="minorHAnsi"/>
              </w:rPr>
              <w:t>user's password reset</w:t>
            </w:r>
            <w:r w:rsidR="00207D13">
              <w:rPr>
                <w:rFonts w:asciiTheme="minorHAnsi" w:hAnsiTheme="minorHAnsi"/>
              </w:rPr>
              <w:t xml:space="preserve"> </w:t>
            </w:r>
            <w:r w:rsidR="00954132">
              <w:rPr>
                <w:rFonts w:asciiTheme="minorHAnsi" w:hAnsiTheme="minorHAnsi"/>
              </w:rPr>
              <w:t>for Active Directory</w:t>
            </w:r>
            <w:r w:rsidR="00207D13">
              <w:rPr>
                <w:rFonts w:asciiTheme="minorHAnsi" w:hAnsiTheme="minorHAnsi"/>
              </w:rPr>
              <w:t xml:space="preserve"> account </w:t>
            </w:r>
            <w:r w:rsidRPr="00755295">
              <w:rPr>
                <w:rFonts w:asciiTheme="minorHAnsi" w:hAnsiTheme="minorHAnsi"/>
              </w:rPr>
              <w:t>.</w:t>
            </w:r>
          </w:p>
        </w:tc>
      </w:tr>
      <w:tr w:rsidR="00F06197" w:rsidRPr="00755295" w14:paraId="06E44B50" w14:textId="77777777" w:rsidTr="00A16E5A">
        <w:tc>
          <w:tcPr>
            <w:cnfStyle w:val="001000000000" w:firstRow="0" w:lastRow="0" w:firstColumn="1" w:lastColumn="0" w:oddVBand="0" w:evenVBand="0" w:oddHBand="0" w:evenHBand="0" w:firstRowFirstColumn="0" w:firstRowLastColumn="0" w:lastRowFirstColumn="0" w:lastRowLastColumn="0"/>
            <w:tcW w:w="2930" w:type="dxa"/>
          </w:tcPr>
          <w:p w14:paraId="0677ACAC" w14:textId="266FCB8B" w:rsidR="00F06197" w:rsidRDefault="00F06197" w:rsidP="00845852">
            <w:pPr>
              <w:jc w:val="left"/>
            </w:pPr>
            <w:hyperlink r:id="rId37" w:history="1">
              <w:r w:rsidRPr="00F06197">
                <w:rPr>
                  <w:rFonts w:asciiTheme="minorHAnsi" w:hAnsiTheme="minorHAnsi" w:cstheme="minorHAnsi"/>
                </w:rPr>
                <w:t>ROLE_HORMEL_CONNECT_ADMIN</w:t>
              </w:r>
            </w:hyperlink>
          </w:p>
        </w:tc>
        <w:tc>
          <w:tcPr>
            <w:tcW w:w="1347" w:type="dxa"/>
          </w:tcPr>
          <w:p w14:paraId="38280219" w14:textId="4F1B2F24" w:rsidR="00F06197" w:rsidRPr="00755295" w:rsidRDefault="00F06197" w:rsidP="00845852">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Connect Admin</w:t>
            </w:r>
          </w:p>
        </w:tc>
        <w:tc>
          <w:tcPr>
            <w:tcW w:w="4916" w:type="dxa"/>
          </w:tcPr>
          <w:p w14:paraId="71E55B16" w14:textId="29E06A6A" w:rsidR="00F06197" w:rsidRPr="00755295" w:rsidRDefault="00F06197" w:rsidP="00845852">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Connection Admin is the user with </w:t>
            </w:r>
            <w:hyperlink r:id="rId38" w:history="1">
              <w:r w:rsidRPr="00F06197">
                <w:rPr>
                  <w:rFonts w:asciiTheme="minorHAnsi" w:hAnsiTheme="minorHAnsi" w:cstheme="minorHAnsi"/>
                </w:rPr>
                <w:t>ROLE_HORMEL_CONNECT_ADMIN</w:t>
              </w:r>
            </w:hyperlink>
            <w:r>
              <w:rPr>
                <w:rFonts w:asciiTheme="minorHAnsi" w:hAnsiTheme="minorHAnsi" w:cstheme="minorHAnsi"/>
              </w:rPr>
              <w:t xml:space="preserve"> SAV role that has capabilities to update connection in Saviynt.</w:t>
            </w:r>
          </w:p>
        </w:tc>
      </w:tr>
    </w:tbl>
    <w:p w14:paraId="3BE42962" w14:textId="77777777" w:rsidR="00410AEA" w:rsidRPr="00AE3C3C" w:rsidRDefault="00410AEA" w:rsidP="006E0668">
      <w:pPr>
        <w:rPr>
          <w:rFonts w:asciiTheme="minorHAnsi" w:hAnsiTheme="minorHAnsi" w:cstheme="minorHAnsi"/>
        </w:rPr>
      </w:pPr>
    </w:p>
    <w:p w14:paraId="128270F6" w14:textId="40BAE083" w:rsidR="00AC7D21" w:rsidRDefault="0021233C">
      <w:pPr>
        <w:pStyle w:val="Heading3"/>
        <w:rPr>
          <w:szCs w:val="20"/>
        </w:rPr>
      </w:pPr>
      <w:bookmarkStart w:id="544" w:name="_Toc61521755"/>
      <w:r w:rsidRPr="0021233C">
        <w:rPr>
          <w:szCs w:val="20"/>
        </w:rPr>
        <w:t xml:space="preserve">Grant </w:t>
      </w:r>
      <w:r w:rsidR="00116D8C">
        <w:rPr>
          <w:szCs w:val="20"/>
        </w:rPr>
        <w:t>Admin</w:t>
      </w:r>
      <w:r w:rsidR="00AC7D21" w:rsidRPr="00AC7D21">
        <w:rPr>
          <w:szCs w:val="20"/>
        </w:rPr>
        <w:t xml:space="preserve"> </w:t>
      </w:r>
      <w:r w:rsidRPr="0021233C">
        <w:rPr>
          <w:szCs w:val="20"/>
        </w:rPr>
        <w:t xml:space="preserve">SAV </w:t>
      </w:r>
      <w:r w:rsidR="00AC7D21">
        <w:rPr>
          <w:szCs w:val="20"/>
        </w:rPr>
        <w:t>r</w:t>
      </w:r>
      <w:r w:rsidRPr="0021233C">
        <w:rPr>
          <w:szCs w:val="20"/>
        </w:rPr>
        <w:t xml:space="preserve">ole to </w:t>
      </w:r>
      <w:r w:rsidR="00AC7D21">
        <w:rPr>
          <w:szCs w:val="20"/>
        </w:rPr>
        <w:t>u</w:t>
      </w:r>
      <w:r w:rsidRPr="0021233C">
        <w:rPr>
          <w:szCs w:val="20"/>
        </w:rPr>
        <w:t>se</w:t>
      </w:r>
      <w:r w:rsidR="00AC7D21">
        <w:rPr>
          <w:szCs w:val="20"/>
        </w:rPr>
        <w:t>r</w:t>
      </w:r>
      <w:bookmarkEnd w:id="544"/>
    </w:p>
    <w:p w14:paraId="5C43CE77" w14:textId="3398D42E" w:rsidR="00116D8C" w:rsidRDefault="006E0668" w:rsidP="00B121C1">
      <w:pPr>
        <w:pStyle w:val="ListParagraph"/>
        <w:tabs>
          <w:tab w:val="decimal" w:pos="1080"/>
          <w:tab w:val="decimal" w:pos="8910"/>
        </w:tabs>
        <w:ind w:left="0"/>
      </w:pPr>
      <w:r>
        <w:t xml:space="preserve">IAM administrator adds user </w:t>
      </w:r>
      <w:r w:rsidR="004C417E">
        <w:t xml:space="preserve">into </w:t>
      </w:r>
      <w:r w:rsidR="004C417E" w:rsidRPr="004C417E">
        <w:t>ROLE_ADMIN</w:t>
      </w:r>
      <w:r w:rsidR="004C417E">
        <w:t xml:space="preserve"> SAV role to provide admin access to Saviynt. </w:t>
      </w:r>
    </w:p>
    <w:p w14:paraId="57F689B2" w14:textId="60FF042C" w:rsidR="004C417E" w:rsidRDefault="00207D13" w:rsidP="00066A9D">
      <w:pPr>
        <w:pStyle w:val="ListParagraph"/>
        <w:numPr>
          <w:ilvl w:val="0"/>
          <w:numId w:val="8"/>
        </w:numPr>
        <w:tabs>
          <w:tab w:val="num" w:pos="857"/>
        </w:tabs>
        <w:ind w:left="360"/>
      </w:pPr>
      <w:r>
        <w:t xml:space="preserve">Login to SSM as </w:t>
      </w:r>
      <w:r w:rsidR="008D54E9">
        <w:t>administrator</w:t>
      </w:r>
    </w:p>
    <w:p w14:paraId="58DB7B1E" w14:textId="324FF243" w:rsidR="004C417E" w:rsidRDefault="006E0668" w:rsidP="00066A9D">
      <w:pPr>
        <w:pStyle w:val="ListParagraph"/>
        <w:numPr>
          <w:ilvl w:val="0"/>
          <w:numId w:val="8"/>
        </w:numPr>
        <w:tabs>
          <w:tab w:val="num" w:pos="1557"/>
        </w:tabs>
        <w:ind w:left="360"/>
      </w:pPr>
      <w:r>
        <w:t xml:space="preserve">Navigate to Admin tab on menu bar </w:t>
      </w:r>
      <w:r w:rsidR="004C417E">
        <w:t>and click on it.</w:t>
      </w:r>
    </w:p>
    <w:p w14:paraId="32C13A52" w14:textId="7FCA5C84" w:rsidR="004C417E" w:rsidRPr="00AE3C3C" w:rsidRDefault="004C417E" w:rsidP="00B121C1">
      <w:pPr>
        <w:pStyle w:val="Caption"/>
        <w:ind w:left="20"/>
        <w:rPr>
          <w:sz w:val="20"/>
          <w:szCs w:val="20"/>
        </w:rPr>
      </w:pPr>
      <w:bookmarkStart w:id="545" w:name="_Toc61521839"/>
      <w:r w:rsidRPr="00AE3C3C">
        <w:rPr>
          <w:sz w:val="20"/>
          <w:szCs w:val="20"/>
        </w:rPr>
        <w:t xml:space="preserve">Figure </w:t>
      </w:r>
      <w:r w:rsidR="009A2D2D">
        <w:rPr>
          <w:sz w:val="20"/>
          <w:szCs w:val="20"/>
        </w:rPr>
        <w:fldChar w:fldCharType="begin"/>
      </w:r>
      <w:r w:rsidR="009A2D2D">
        <w:rPr>
          <w:sz w:val="20"/>
          <w:szCs w:val="20"/>
        </w:rPr>
        <w:instrText xml:space="preserve"> SEQ Figure \* ARABIC </w:instrText>
      </w:r>
      <w:r w:rsidR="009A2D2D">
        <w:rPr>
          <w:sz w:val="20"/>
          <w:szCs w:val="20"/>
        </w:rPr>
        <w:fldChar w:fldCharType="separate"/>
      </w:r>
      <w:r w:rsidR="00C825B7">
        <w:rPr>
          <w:noProof/>
          <w:sz w:val="20"/>
          <w:szCs w:val="20"/>
        </w:rPr>
        <w:t>15</w:t>
      </w:r>
      <w:r w:rsidR="009A2D2D">
        <w:rPr>
          <w:sz w:val="20"/>
          <w:szCs w:val="20"/>
        </w:rPr>
        <w:fldChar w:fldCharType="end"/>
      </w:r>
      <w:r w:rsidRPr="00AE3C3C">
        <w:rPr>
          <w:sz w:val="20"/>
          <w:szCs w:val="20"/>
        </w:rPr>
        <w:t xml:space="preserve">: </w:t>
      </w:r>
      <w:r>
        <w:rPr>
          <w:sz w:val="20"/>
          <w:szCs w:val="20"/>
        </w:rPr>
        <w:t>SSM</w:t>
      </w:r>
      <w:r w:rsidRPr="00AE3C3C">
        <w:rPr>
          <w:sz w:val="20"/>
          <w:szCs w:val="20"/>
        </w:rPr>
        <w:t xml:space="preserve"> Dashboard</w:t>
      </w:r>
      <w:bookmarkEnd w:id="545"/>
    </w:p>
    <w:p w14:paraId="198446EB" w14:textId="69BC075B" w:rsidR="004C417E" w:rsidRDefault="00F045BC" w:rsidP="00B121C1">
      <w:pPr>
        <w:pStyle w:val="ListParagraph"/>
        <w:ind w:left="360"/>
      </w:pPr>
      <w:r>
        <w:rPr>
          <w:noProof/>
        </w:rPr>
        <w:drawing>
          <wp:inline distT="0" distB="0" distL="0" distR="0" wp14:anchorId="162A7FFF" wp14:editId="4FBBBEC3">
            <wp:extent cx="5772150" cy="2777490"/>
            <wp:effectExtent l="19050" t="19050" r="19050" b="2286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2150" cy="2777490"/>
                    </a:xfrm>
                    <a:prstGeom prst="rect">
                      <a:avLst/>
                    </a:prstGeom>
                    <a:noFill/>
                    <a:ln cmpd="sng">
                      <a:solidFill>
                        <a:srgbClr val="5B9BD5"/>
                      </a:solidFill>
                    </a:ln>
                  </pic:spPr>
                </pic:pic>
              </a:graphicData>
            </a:graphic>
          </wp:inline>
        </w:drawing>
      </w:r>
    </w:p>
    <w:p w14:paraId="61EE1814" w14:textId="77777777" w:rsidR="004C417E" w:rsidRDefault="004C417E" w:rsidP="00B121C1">
      <w:pPr>
        <w:pStyle w:val="ListParagraph"/>
        <w:ind w:left="360"/>
      </w:pPr>
    </w:p>
    <w:p w14:paraId="588A4932" w14:textId="12745319" w:rsidR="000F009D" w:rsidRDefault="000F009D" w:rsidP="00066A9D">
      <w:pPr>
        <w:pStyle w:val="ListParagraph"/>
        <w:numPr>
          <w:ilvl w:val="0"/>
          <w:numId w:val="8"/>
        </w:numPr>
        <w:tabs>
          <w:tab w:val="num" w:pos="1557"/>
        </w:tabs>
        <w:ind w:left="360" w:right="450"/>
        <w:rPr>
          <w:noProof/>
        </w:rPr>
      </w:pPr>
      <w:r>
        <w:t>Navigate to toggle sidebar and click on Identity Repository.</w:t>
      </w:r>
    </w:p>
    <w:p w14:paraId="13A4A134" w14:textId="2DC9076E" w:rsidR="00E13A66" w:rsidRPr="00E13A66" w:rsidRDefault="00E13A66" w:rsidP="006E0668"/>
    <w:p w14:paraId="530E6C74" w14:textId="45757F49" w:rsidR="000F009D" w:rsidRPr="00AE3C3C" w:rsidRDefault="000F009D" w:rsidP="00B121C1">
      <w:pPr>
        <w:pStyle w:val="Caption"/>
        <w:ind w:left="20"/>
        <w:rPr>
          <w:sz w:val="20"/>
          <w:szCs w:val="20"/>
        </w:rPr>
      </w:pPr>
      <w:bookmarkStart w:id="546" w:name="_Toc61521840"/>
      <w:r w:rsidRPr="00AE3C3C">
        <w:rPr>
          <w:sz w:val="20"/>
          <w:szCs w:val="20"/>
        </w:rPr>
        <w:t xml:space="preserve">Figure </w:t>
      </w:r>
      <w:r w:rsidR="009A2D2D">
        <w:rPr>
          <w:sz w:val="20"/>
          <w:szCs w:val="20"/>
        </w:rPr>
        <w:fldChar w:fldCharType="begin"/>
      </w:r>
      <w:r w:rsidR="009A2D2D">
        <w:rPr>
          <w:sz w:val="20"/>
          <w:szCs w:val="20"/>
        </w:rPr>
        <w:instrText xml:space="preserve"> SEQ Figure \* ARABIC </w:instrText>
      </w:r>
      <w:r w:rsidR="009A2D2D">
        <w:rPr>
          <w:sz w:val="20"/>
          <w:szCs w:val="20"/>
        </w:rPr>
        <w:fldChar w:fldCharType="separate"/>
      </w:r>
      <w:r w:rsidR="00C825B7">
        <w:rPr>
          <w:noProof/>
          <w:sz w:val="20"/>
          <w:szCs w:val="20"/>
        </w:rPr>
        <w:t>16</w:t>
      </w:r>
      <w:r w:rsidR="009A2D2D">
        <w:rPr>
          <w:sz w:val="20"/>
          <w:szCs w:val="20"/>
        </w:rPr>
        <w:fldChar w:fldCharType="end"/>
      </w:r>
      <w:r w:rsidRPr="00AE3C3C">
        <w:rPr>
          <w:sz w:val="20"/>
          <w:szCs w:val="20"/>
        </w:rPr>
        <w:t xml:space="preserve">: </w:t>
      </w:r>
      <w:r>
        <w:rPr>
          <w:sz w:val="20"/>
          <w:szCs w:val="20"/>
        </w:rPr>
        <w:t>Identity Repository</w:t>
      </w:r>
      <w:bookmarkEnd w:id="546"/>
    </w:p>
    <w:p w14:paraId="7E7975D0" w14:textId="757F957F" w:rsidR="000F009D" w:rsidRDefault="000F009D" w:rsidP="00B121C1">
      <w:pPr>
        <w:pStyle w:val="ListParagraph"/>
        <w:ind w:left="360" w:right="450"/>
      </w:pPr>
      <w:r>
        <w:rPr>
          <w:noProof/>
        </w:rPr>
        <w:drawing>
          <wp:inline distT="0" distB="0" distL="0" distR="0" wp14:anchorId="713306C2" wp14:editId="2A997766">
            <wp:extent cx="4699953" cy="1680928"/>
            <wp:effectExtent l="19050" t="19050" r="24765" b="146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0">
                      <a:extLst>
                        <a:ext uri="{28A0092B-C50C-407E-A947-70E740481C1C}">
                          <a14:useLocalDpi xmlns:a14="http://schemas.microsoft.com/office/drawing/2010/main" val="0"/>
                        </a:ext>
                      </a:extLst>
                    </a:blip>
                    <a:srcRect t="15102"/>
                    <a:stretch/>
                  </pic:blipFill>
                  <pic:spPr bwMode="auto">
                    <a:xfrm>
                      <a:off x="0" y="0"/>
                      <a:ext cx="4828741" cy="1726989"/>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ECF6062" w14:textId="77777777" w:rsidR="004C417E" w:rsidRDefault="004C417E" w:rsidP="00B121C1">
      <w:pPr>
        <w:pStyle w:val="ListParagraph"/>
        <w:ind w:left="360"/>
      </w:pPr>
    </w:p>
    <w:p w14:paraId="5281BB75" w14:textId="43B28EC4" w:rsidR="004C417E" w:rsidRDefault="004C417E" w:rsidP="00B121C1">
      <w:pPr>
        <w:pStyle w:val="ListParagraph"/>
        <w:ind w:left="20"/>
      </w:pPr>
    </w:p>
    <w:p w14:paraId="702DCA84" w14:textId="32165AEA" w:rsidR="00783B7F" w:rsidRDefault="00783B7F" w:rsidP="00066A9D">
      <w:pPr>
        <w:pStyle w:val="ListParagraph"/>
        <w:numPr>
          <w:ilvl w:val="0"/>
          <w:numId w:val="8"/>
        </w:numPr>
        <w:tabs>
          <w:tab w:val="num" w:pos="1557"/>
        </w:tabs>
        <w:ind w:left="360" w:right="450"/>
        <w:rPr>
          <w:noProof/>
        </w:rPr>
      </w:pPr>
      <w:r>
        <w:t>Navigate to SAV Roles and click on it.</w:t>
      </w:r>
    </w:p>
    <w:p w14:paraId="1EAA992D" w14:textId="3F764EFA" w:rsidR="00783B7F" w:rsidRDefault="00783B7F" w:rsidP="00B121C1">
      <w:pPr>
        <w:pStyle w:val="ListParagraph"/>
        <w:ind w:left="360" w:right="450"/>
        <w:rPr>
          <w:noProof/>
        </w:rPr>
      </w:pPr>
    </w:p>
    <w:p w14:paraId="4EEF33C9" w14:textId="17625925" w:rsidR="00783B7F" w:rsidRPr="00AE3C3C" w:rsidRDefault="00783B7F" w:rsidP="00B121C1">
      <w:pPr>
        <w:pStyle w:val="Caption"/>
        <w:ind w:left="20"/>
        <w:rPr>
          <w:sz w:val="20"/>
          <w:szCs w:val="20"/>
        </w:rPr>
      </w:pPr>
      <w:bookmarkStart w:id="547" w:name="_Toc61521841"/>
      <w:r w:rsidRPr="00AE3C3C">
        <w:rPr>
          <w:sz w:val="20"/>
          <w:szCs w:val="20"/>
        </w:rPr>
        <w:t xml:space="preserve">Figure </w:t>
      </w:r>
      <w:r w:rsidR="009A2D2D">
        <w:rPr>
          <w:sz w:val="20"/>
          <w:szCs w:val="20"/>
        </w:rPr>
        <w:fldChar w:fldCharType="begin"/>
      </w:r>
      <w:r w:rsidR="009A2D2D">
        <w:rPr>
          <w:sz w:val="20"/>
          <w:szCs w:val="20"/>
        </w:rPr>
        <w:instrText xml:space="preserve"> SEQ Figure \* ARABIC </w:instrText>
      </w:r>
      <w:r w:rsidR="009A2D2D">
        <w:rPr>
          <w:sz w:val="20"/>
          <w:szCs w:val="20"/>
        </w:rPr>
        <w:fldChar w:fldCharType="separate"/>
      </w:r>
      <w:r w:rsidR="00C825B7">
        <w:rPr>
          <w:noProof/>
          <w:sz w:val="20"/>
          <w:szCs w:val="20"/>
        </w:rPr>
        <w:t>17</w:t>
      </w:r>
      <w:r w:rsidR="009A2D2D">
        <w:rPr>
          <w:sz w:val="20"/>
          <w:szCs w:val="20"/>
        </w:rPr>
        <w:fldChar w:fldCharType="end"/>
      </w:r>
      <w:r w:rsidRPr="00AE3C3C">
        <w:rPr>
          <w:sz w:val="20"/>
          <w:szCs w:val="20"/>
        </w:rPr>
        <w:t xml:space="preserve">: </w:t>
      </w:r>
      <w:r>
        <w:rPr>
          <w:sz w:val="20"/>
          <w:szCs w:val="20"/>
        </w:rPr>
        <w:t>SAV Roles</w:t>
      </w:r>
      <w:bookmarkEnd w:id="547"/>
    </w:p>
    <w:p w14:paraId="4A14A849" w14:textId="190D6632" w:rsidR="00783B7F" w:rsidRDefault="00783B7F" w:rsidP="00B121C1">
      <w:pPr>
        <w:pStyle w:val="ListParagraph"/>
        <w:ind w:left="360" w:right="450"/>
        <w:rPr>
          <w:noProof/>
        </w:rPr>
      </w:pPr>
      <w:r>
        <w:rPr>
          <w:noProof/>
        </w:rPr>
        <w:drawing>
          <wp:inline distT="0" distB="0" distL="0" distR="0" wp14:anchorId="65F4E1C3" wp14:editId="6CB41A2C">
            <wp:extent cx="4743990" cy="2631247"/>
            <wp:effectExtent l="19050" t="19050" r="19050" b="171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1">
                      <a:extLst>
                        <a:ext uri="{28A0092B-C50C-407E-A947-70E740481C1C}">
                          <a14:useLocalDpi xmlns:a14="http://schemas.microsoft.com/office/drawing/2010/main" val="0"/>
                        </a:ext>
                      </a:extLst>
                    </a:blip>
                    <a:srcRect t="9467"/>
                    <a:stretch/>
                  </pic:blipFill>
                  <pic:spPr bwMode="auto">
                    <a:xfrm>
                      <a:off x="0" y="0"/>
                      <a:ext cx="4754242" cy="2636933"/>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41BC1A2" w14:textId="27E021D2" w:rsidR="00783B7F" w:rsidRDefault="00783B7F" w:rsidP="00B121C1">
      <w:pPr>
        <w:pStyle w:val="ListParagraph"/>
        <w:ind w:left="20"/>
      </w:pPr>
    </w:p>
    <w:p w14:paraId="60FACBEF" w14:textId="7D05DAF4" w:rsidR="00117A20" w:rsidRDefault="00117A20" w:rsidP="00066A9D">
      <w:pPr>
        <w:pStyle w:val="ListParagraph"/>
        <w:numPr>
          <w:ilvl w:val="0"/>
          <w:numId w:val="8"/>
        </w:numPr>
        <w:tabs>
          <w:tab w:val="num" w:pos="1557"/>
        </w:tabs>
        <w:ind w:left="360" w:right="450"/>
        <w:rPr>
          <w:noProof/>
        </w:rPr>
      </w:pPr>
      <w:r>
        <w:t xml:space="preserve">Click on </w:t>
      </w:r>
      <w:proofErr w:type="spellStart"/>
      <w:r>
        <w:t>Role_Admin</w:t>
      </w:r>
      <w:proofErr w:type="spellEnd"/>
      <w:r>
        <w:t xml:space="preserve"> from SAV Role List.</w:t>
      </w:r>
    </w:p>
    <w:p w14:paraId="6F96D223" w14:textId="57A1D6E0" w:rsidR="00117A20" w:rsidRDefault="00117A20" w:rsidP="006E0668">
      <w:pPr>
        <w:pStyle w:val="Caption"/>
      </w:pPr>
      <w:bookmarkStart w:id="548" w:name="_Toc61521842"/>
      <w:r>
        <w:t xml:space="preserve">Figure </w:t>
      </w:r>
      <w:r w:rsidR="00BC222A">
        <w:fldChar w:fldCharType="begin"/>
      </w:r>
      <w:r w:rsidR="00BC222A">
        <w:instrText xml:space="preserve"> SEQ Figure \* ARABIC </w:instrText>
      </w:r>
      <w:r w:rsidR="00BC222A">
        <w:fldChar w:fldCharType="separate"/>
      </w:r>
      <w:r w:rsidR="00C825B7">
        <w:rPr>
          <w:noProof/>
        </w:rPr>
        <w:t>18</w:t>
      </w:r>
      <w:r w:rsidR="00BC222A">
        <w:rPr>
          <w:noProof/>
        </w:rPr>
        <w:fldChar w:fldCharType="end"/>
      </w:r>
      <w:r>
        <w:t>: SAV Role List</w:t>
      </w:r>
      <w:bookmarkEnd w:id="548"/>
    </w:p>
    <w:p w14:paraId="5C7E3115" w14:textId="1CC49B66" w:rsidR="00783B7F" w:rsidRDefault="00896D38" w:rsidP="00B121C1">
      <w:pPr>
        <w:pStyle w:val="ListParagraph"/>
        <w:ind w:left="450"/>
      </w:pPr>
      <w:r>
        <w:rPr>
          <w:noProof/>
        </w:rPr>
        <w:drawing>
          <wp:inline distT="0" distB="0" distL="0" distR="0" wp14:anchorId="7E5E7850" wp14:editId="3F85A95F">
            <wp:extent cx="4754880" cy="1920240"/>
            <wp:effectExtent l="19050" t="19050" r="26670" b="2286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59645" cy="1922164"/>
                    </a:xfrm>
                    <a:prstGeom prst="rect">
                      <a:avLst/>
                    </a:prstGeom>
                    <a:noFill/>
                    <a:ln cmpd="sng">
                      <a:solidFill>
                        <a:srgbClr val="5B9BD5"/>
                      </a:solidFill>
                    </a:ln>
                  </pic:spPr>
                </pic:pic>
              </a:graphicData>
            </a:graphic>
          </wp:inline>
        </w:drawing>
      </w:r>
    </w:p>
    <w:p w14:paraId="57E1E675" w14:textId="1052FAD6" w:rsidR="00117A20" w:rsidRDefault="00117A20" w:rsidP="00B121C1">
      <w:pPr>
        <w:pStyle w:val="ListParagraph"/>
        <w:ind w:left="20"/>
      </w:pPr>
    </w:p>
    <w:p w14:paraId="2E61AD74" w14:textId="14824052" w:rsidR="00117A20" w:rsidRDefault="00117A20" w:rsidP="00066A9D">
      <w:pPr>
        <w:pStyle w:val="ListParagraph"/>
        <w:numPr>
          <w:ilvl w:val="0"/>
          <w:numId w:val="8"/>
        </w:numPr>
        <w:tabs>
          <w:tab w:val="num" w:pos="1557"/>
        </w:tabs>
        <w:ind w:left="360" w:right="450"/>
        <w:rPr>
          <w:noProof/>
        </w:rPr>
      </w:pPr>
      <w:r>
        <w:t xml:space="preserve">Click on </w:t>
      </w:r>
      <w:r w:rsidR="00F75F98">
        <w:rPr>
          <w:rFonts w:ascii="Wingdings" w:eastAsia="Wingdings" w:hAnsi="Wingdings" w:cs="Wingdings"/>
        </w:rPr>
        <w:t>à</w:t>
      </w:r>
      <w:r w:rsidR="00F75F98">
        <w:t xml:space="preserve"> </w:t>
      </w:r>
      <w:r w:rsidR="004D4034">
        <w:t>Users tabs.</w:t>
      </w:r>
    </w:p>
    <w:p w14:paraId="7651D001" w14:textId="77777777" w:rsidR="00117A20" w:rsidRDefault="00117A20" w:rsidP="00B121C1">
      <w:pPr>
        <w:pStyle w:val="ListParagraph"/>
        <w:ind w:left="360" w:right="450"/>
        <w:rPr>
          <w:noProof/>
        </w:rPr>
      </w:pPr>
    </w:p>
    <w:p w14:paraId="0378A74A" w14:textId="285F2B56" w:rsidR="00117A20" w:rsidRDefault="00117A20" w:rsidP="006E0668">
      <w:pPr>
        <w:pStyle w:val="Caption"/>
      </w:pPr>
      <w:bookmarkStart w:id="549" w:name="_Toc61521843"/>
      <w:r>
        <w:t xml:space="preserve">Figure </w:t>
      </w:r>
      <w:r w:rsidR="00BC222A">
        <w:fldChar w:fldCharType="begin"/>
      </w:r>
      <w:r w:rsidR="00BC222A">
        <w:instrText xml:space="preserve"> SEQ Figure \* ARABIC </w:instrText>
      </w:r>
      <w:r w:rsidR="00BC222A">
        <w:fldChar w:fldCharType="separate"/>
      </w:r>
      <w:r w:rsidR="00C825B7">
        <w:rPr>
          <w:noProof/>
        </w:rPr>
        <w:t>19</w:t>
      </w:r>
      <w:r w:rsidR="00BC222A">
        <w:rPr>
          <w:noProof/>
        </w:rPr>
        <w:fldChar w:fldCharType="end"/>
      </w:r>
      <w:r>
        <w:t>:</w:t>
      </w:r>
      <w:r w:rsidR="004D4034">
        <w:t xml:space="preserve"> SAV Role Details</w:t>
      </w:r>
      <w:bookmarkEnd w:id="549"/>
    </w:p>
    <w:p w14:paraId="5A6D9F89" w14:textId="4CC73570" w:rsidR="00117A20" w:rsidRDefault="00117A20" w:rsidP="00B121C1">
      <w:pPr>
        <w:pStyle w:val="ListParagraph"/>
        <w:tabs>
          <w:tab w:val="decimal" w:pos="9000"/>
        </w:tabs>
        <w:ind w:left="450"/>
      </w:pPr>
      <w:r>
        <w:rPr>
          <w:noProof/>
        </w:rPr>
        <w:drawing>
          <wp:inline distT="0" distB="0" distL="0" distR="0" wp14:anchorId="5379D912" wp14:editId="3649F2F9">
            <wp:extent cx="5054600" cy="1847492"/>
            <wp:effectExtent l="19050" t="19050" r="12700" b="196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3">
                      <a:extLst>
                        <a:ext uri="{28A0092B-C50C-407E-A947-70E740481C1C}">
                          <a14:useLocalDpi xmlns:a14="http://schemas.microsoft.com/office/drawing/2010/main" val="0"/>
                        </a:ext>
                      </a:extLst>
                    </a:blip>
                    <a:srcRect t="9222"/>
                    <a:stretch/>
                  </pic:blipFill>
                  <pic:spPr bwMode="auto">
                    <a:xfrm>
                      <a:off x="0" y="0"/>
                      <a:ext cx="5067326" cy="1852143"/>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9D489B4" w14:textId="70CEEACB" w:rsidR="00117A20" w:rsidRDefault="00117A20" w:rsidP="00B121C1">
      <w:pPr>
        <w:pStyle w:val="ListParagraph"/>
        <w:ind w:left="20"/>
      </w:pPr>
    </w:p>
    <w:p w14:paraId="66671254" w14:textId="09ACE65C" w:rsidR="004D4034" w:rsidRDefault="004D4034" w:rsidP="00066A9D">
      <w:pPr>
        <w:pStyle w:val="ListParagraph"/>
        <w:numPr>
          <w:ilvl w:val="0"/>
          <w:numId w:val="8"/>
        </w:numPr>
        <w:tabs>
          <w:tab w:val="num" w:pos="1557"/>
        </w:tabs>
        <w:ind w:left="360" w:right="450"/>
        <w:rPr>
          <w:noProof/>
        </w:rPr>
      </w:pPr>
      <w:r>
        <w:t xml:space="preserve">Click on Actions button and select </w:t>
      </w:r>
      <w:r w:rsidR="00D53C7D">
        <w:t>Add new user.</w:t>
      </w:r>
    </w:p>
    <w:p w14:paraId="4D125E83" w14:textId="54C0AFAA" w:rsidR="004D4034" w:rsidRDefault="004D4034" w:rsidP="00B121C1">
      <w:pPr>
        <w:pStyle w:val="ListParagraph"/>
        <w:ind w:left="20"/>
      </w:pPr>
    </w:p>
    <w:p w14:paraId="69C225C5" w14:textId="3A864DE9" w:rsidR="004D4034" w:rsidRDefault="004D4034" w:rsidP="006E0668">
      <w:pPr>
        <w:pStyle w:val="Caption"/>
      </w:pPr>
      <w:bookmarkStart w:id="550" w:name="_Toc61521844"/>
      <w:r>
        <w:t xml:space="preserve">Figure </w:t>
      </w:r>
      <w:r w:rsidR="00BC222A">
        <w:fldChar w:fldCharType="begin"/>
      </w:r>
      <w:r w:rsidR="00BC222A">
        <w:instrText xml:space="preserve"> SEQ Figure \* ARABIC </w:instrText>
      </w:r>
      <w:r w:rsidR="00BC222A">
        <w:fldChar w:fldCharType="separate"/>
      </w:r>
      <w:r w:rsidR="00C825B7">
        <w:rPr>
          <w:noProof/>
        </w:rPr>
        <w:t>20</w:t>
      </w:r>
      <w:r w:rsidR="00BC222A">
        <w:rPr>
          <w:noProof/>
        </w:rPr>
        <w:fldChar w:fldCharType="end"/>
      </w:r>
      <w:r>
        <w:t>: SAV Role Detail</w:t>
      </w:r>
      <w:bookmarkEnd w:id="550"/>
      <w:r>
        <w:t xml:space="preserve"> </w:t>
      </w:r>
    </w:p>
    <w:p w14:paraId="7F1FF20F" w14:textId="18FE0868" w:rsidR="004D4034" w:rsidRDefault="004D4034" w:rsidP="00B121C1">
      <w:pPr>
        <w:pStyle w:val="ListParagraph"/>
        <w:tabs>
          <w:tab w:val="decimal" w:pos="8190"/>
        </w:tabs>
        <w:ind w:left="360"/>
      </w:pPr>
      <w:r>
        <w:rPr>
          <w:noProof/>
        </w:rPr>
        <w:drawing>
          <wp:inline distT="0" distB="0" distL="0" distR="0" wp14:anchorId="24D2D3D7" wp14:editId="47E05D37">
            <wp:extent cx="5029200" cy="1587113"/>
            <wp:effectExtent l="19050" t="19050" r="19050" b="133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44">
                      <a:extLst>
                        <a:ext uri="{28A0092B-C50C-407E-A947-70E740481C1C}">
                          <a14:useLocalDpi xmlns:a14="http://schemas.microsoft.com/office/drawing/2010/main" val="0"/>
                        </a:ext>
                      </a:extLst>
                    </a:blip>
                    <a:srcRect b="15986"/>
                    <a:stretch/>
                  </pic:blipFill>
                  <pic:spPr bwMode="auto">
                    <a:xfrm>
                      <a:off x="0" y="0"/>
                      <a:ext cx="5033489" cy="1588467"/>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4952BDC" w14:textId="49C08BF6" w:rsidR="00D53C7D" w:rsidRDefault="00D53C7D" w:rsidP="00B121C1">
      <w:pPr>
        <w:pStyle w:val="ListParagraph"/>
        <w:ind w:left="20"/>
      </w:pPr>
    </w:p>
    <w:p w14:paraId="7AC62B90" w14:textId="311097CD" w:rsidR="00D53C7D" w:rsidRDefault="00D53C7D" w:rsidP="00B121C1">
      <w:pPr>
        <w:pStyle w:val="ListParagraph"/>
        <w:ind w:left="20"/>
      </w:pPr>
    </w:p>
    <w:p w14:paraId="4D4B6633" w14:textId="0CC55CC4" w:rsidR="00D53C7D" w:rsidRDefault="00D53C7D" w:rsidP="00066A9D">
      <w:pPr>
        <w:pStyle w:val="ListParagraph"/>
        <w:numPr>
          <w:ilvl w:val="0"/>
          <w:numId w:val="8"/>
        </w:numPr>
        <w:tabs>
          <w:tab w:val="num" w:pos="1557"/>
        </w:tabs>
        <w:ind w:left="360" w:right="450"/>
        <w:rPr>
          <w:noProof/>
        </w:rPr>
      </w:pPr>
      <w:r>
        <w:t xml:space="preserve">Search </w:t>
      </w:r>
      <w:r w:rsidR="00227FCE">
        <w:t>u</w:t>
      </w:r>
      <w:r>
        <w:t>ser</w:t>
      </w:r>
      <w:r w:rsidR="00227FCE">
        <w:t xml:space="preserve"> and </w:t>
      </w:r>
      <w:r>
        <w:t xml:space="preserve">select checkbox </w:t>
      </w:r>
      <w:r w:rsidR="00227FCE">
        <w:t xml:space="preserve">and click on Save button to add user into SAV </w:t>
      </w:r>
      <w:r w:rsidR="00207D13">
        <w:t xml:space="preserve">Role. </w:t>
      </w:r>
    </w:p>
    <w:p w14:paraId="649C58A1" w14:textId="77777777" w:rsidR="00D53C7D" w:rsidRDefault="00D53C7D" w:rsidP="00B121C1">
      <w:pPr>
        <w:pStyle w:val="ListParagraph"/>
        <w:ind w:left="20"/>
      </w:pPr>
    </w:p>
    <w:p w14:paraId="4314E28E" w14:textId="79120132" w:rsidR="00D53C7D" w:rsidRDefault="00D53C7D" w:rsidP="006E0668">
      <w:pPr>
        <w:pStyle w:val="Caption"/>
      </w:pPr>
      <w:bookmarkStart w:id="551" w:name="_Toc61521845"/>
      <w:r>
        <w:t xml:space="preserve">Figure </w:t>
      </w:r>
      <w:r w:rsidR="00BC222A">
        <w:fldChar w:fldCharType="begin"/>
      </w:r>
      <w:r w:rsidR="00BC222A">
        <w:instrText xml:space="preserve"> SEQ Figure \* ARABIC </w:instrText>
      </w:r>
      <w:r w:rsidR="00BC222A">
        <w:fldChar w:fldCharType="separate"/>
      </w:r>
      <w:r w:rsidR="00C825B7">
        <w:rPr>
          <w:noProof/>
        </w:rPr>
        <w:t>21</w:t>
      </w:r>
      <w:r w:rsidR="00BC222A">
        <w:rPr>
          <w:noProof/>
        </w:rPr>
        <w:fldChar w:fldCharType="end"/>
      </w:r>
      <w:r>
        <w:t>: Add User</w:t>
      </w:r>
      <w:bookmarkEnd w:id="551"/>
    </w:p>
    <w:p w14:paraId="60F68103" w14:textId="65BF2E5D" w:rsidR="00D53C7D" w:rsidRDefault="0035627E" w:rsidP="00B121C1">
      <w:pPr>
        <w:pStyle w:val="ListParagraph"/>
        <w:ind w:left="360"/>
      </w:pPr>
      <w:r>
        <w:rPr>
          <w:noProof/>
        </w:rPr>
        <w:drawing>
          <wp:inline distT="0" distB="0" distL="0" distR="0" wp14:anchorId="60EACE86" wp14:editId="495E2266">
            <wp:extent cx="5022215" cy="2949933"/>
            <wp:effectExtent l="19050" t="19050" r="26035" b="22225"/>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3323" cy="2956458"/>
                    </a:xfrm>
                    <a:prstGeom prst="rect">
                      <a:avLst/>
                    </a:prstGeom>
                    <a:noFill/>
                    <a:ln cmpd="sng">
                      <a:solidFill>
                        <a:srgbClr val="5B9BD5"/>
                      </a:solidFill>
                    </a:ln>
                  </pic:spPr>
                </pic:pic>
              </a:graphicData>
            </a:graphic>
          </wp:inline>
        </w:drawing>
      </w:r>
    </w:p>
    <w:p w14:paraId="47DE6C92" w14:textId="40BFFEB4" w:rsidR="00D53C7D" w:rsidRDefault="00D53C7D" w:rsidP="00B121C1">
      <w:pPr>
        <w:pStyle w:val="ListParagraph"/>
        <w:ind w:left="20"/>
      </w:pPr>
    </w:p>
    <w:p w14:paraId="209B05AD" w14:textId="27D85475" w:rsidR="00227FCE" w:rsidRDefault="00227FCE" w:rsidP="00B121C1">
      <w:pPr>
        <w:pStyle w:val="ListParagraph"/>
        <w:ind w:left="20"/>
      </w:pPr>
    </w:p>
    <w:p w14:paraId="43B11732" w14:textId="55DAAF3F" w:rsidR="00227FCE" w:rsidRDefault="00227FCE" w:rsidP="00066A9D">
      <w:pPr>
        <w:pStyle w:val="ListParagraph"/>
        <w:numPr>
          <w:ilvl w:val="0"/>
          <w:numId w:val="8"/>
        </w:numPr>
        <w:tabs>
          <w:tab w:val="num" w:pos="1557"/>
        </w:tabs>
        <w:ind w:left="360" w:right="450"/>
        <w:rPr>
          <w:noProof/>
        </w:rPr>
      </w:pPr>
      <w:r>
        <w:t xml:space="preserve">Verify user is added into </w:t>
      </w:r>
      <w:r w:rsidR="00985AF6">
        <w:t>u</w:t>
      </w:r>
      <w:r>
        <w:t>sers list.</w:t>
      </w:r>
    </w:p>
    <w:p w14:paraId="06FA1981" w14:textId="77777777" w:rsidR="00227FCE" w:rsidRDefault="00227FCE" w:rsidP="00B121C1">
      <w:pPr>
        <w:pStyle w:val="ListParagraph"/>
        <w:ind w:left="20"/>
      </w:pPr>
    </w:p>
    <w:p w14:paraId="1E89E5B3" w14:textId="7B5BBDD8" w:rsidR="00227FCE" w:rsidRDefault="00227FCE" w:rsidP="006E0668">
      <w:pPr>
        <w:pStyle w:val="Caption"/>
      </w:pPr>
      <w:bookmarkStart w:id="552" w:name="_Toc61521846"/>
      <w:r>
        <w:t xml:space="preserve">Figure </w:t>
      </w:r>
      <w:r w:rsidR="00BC222A">
        <w:fldChar w:fldCharType="begin"/>
      </w:r>
      <w:r w:rsidR="00BC222A">
        <w:instrText xml:space="preserve"> SEQ Figure \* ARABIC </w:instrText>
      </w:r>
      <w:r w:rsidR="00BC222A">
        <w:fldChar w:fldCharType="separate"/>
      </w:r>
      <w:r w:rsidR="00C825B7">
        <w:rPr>
          <w:noProof/>
        </w:rPr>
        <w:t>22</w:t>
      </w:r>
      <w:r w:rsidR="00BC222A">
        <w:rPr>
          <w:noProof/>
        </w:rPr>
        <w:fldChar w:fldCharType="end"/>
      </w:r>
      <w:r>
        <w:t>: Users</w:t>
      </w:r>
      <w:bookmarkEnd w:id="552"/>
    </w:p>
    <w:p w14:paraId="7D76F5BB" w14:textId="02492560" w:rsidR="00227FCE" w:rsidRPr="00116D8C" w:rsidRDefault="002564C9" w:rsidP="00B121C1">
      <w:pPr>
        <w:pStyle w:val="ListParagraph"/>
        <w:ind w:left="360"/>
      </w:pPr>
      <w:r>
        <w:rPr>
          <w:noProof/>
        </w:rPr>
        <w:drawing>
          <wp:inline distT="0" distB="0" distL="0" distR="0" wp14:anchorId="07288262" wp14:editId="44C1BCD7">
            <wp:extent cx="4881546" cy="3065145"/>
            <wp:effectExtent l="19050" t="19050" r="14605" b="20955"/>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rotWithShape="1">
                    <a:blip r:embed="rId46">
                      <a:extLst>
                        <a:ext uri="{28A0092B-C50C-407E-A947-70E740481C1C}">
                          <a14:useLocalDpi xmlns:a14="http://schemas.microsoft.com/office/drawing/2010/main" val="0"/>
                        </a:ext>
                      </a:extLst>
                    </a:blip>
                    <a:srcRect t="15271"/>
                    <a:stretch/>
                  </pic:blipFill>
                  <pic:spPr bwMode="auto">
                    <a:xfrm>
                      <a:off x="0" y="0"/>
                      <a:ext cx="4890016" cy="3070463"/>
                    </a:xfrm>
                    <a:prstGeom prst="rect">
                      <a:avLst/>
                    </a:prstGeom>
                    <a:noFill/>
                    <a:ln cmpd="sng">
                      <a:solidFill>
                        <a:srgbClr val="5B9BD5"/>
                      </a:solidFill>
                    </a:ln>
                    <a:extLst>
                      <a:ext uri="{53640926-AAD7-44D8-BBD7-CCE9431645EC}">
                        <a14:shadowObscured xmlns:a14="http://schemas.microsoft.com/office/drawing/2010/main"/>
                      </a:ext>
                    </a:extLst>
                  </pic:spPr>
                </pic:pic>
              </a:graphicData>
            </a:graphic>
          </wp:inline>
        </w:drawing>
      </w:r>
    </w:p>
    <w:p w14:paraId="747D4F33" w14:textId="0339D6CD" w:rsidR="00AC7D21" w:rsidRDefault="00AC7D21" w:rsidP="00AC7D21">
      <w:pPr>
        <w:pStyle w:val="Heading3"/>
        <w:rPr>
          <w:szCs w:val="20"/>
        </w:rPr>
      </w:pPr>
      <w:bookmarkStart w:id="553" w:name="_Toc61521756"/>
      <w:r w:rsidRPr="0021233C">
        <w:rPr>
          <w:szCs w:val="20"/>
        </w:rPr>
        <w:t xml:space="preserve">Grant </w:t>
      </w:r>
      <w:r w:rsidRPr="00AC7D21">
        <w:rPr>
          <w:szCs w:val="20"/>
        </w:rPr>
        <w:t>E</w:t>
      </w:r>
      <w:r w:rsidR="00116D8C">
        <w:rPr>
          <w:szCs w:val="20"/>
        </w:rPr>
        <w:t>nd-User</w:t>
      </w:r>
      <w:r>
        <w:rPr>
          <w:szCs w:val="20"/>
        </w:rPr>
        <w:t xml:space="preserve"> </w:t>
      </w:r>
      <w:r w:rsidRPr="0021233C">
        <w:rPr>
          <w:szCs w:val="20"/>
        </w:rPr>
        <w:t xml:space="preserve">SAV </w:t>
      </w:r>
      <w:r>
        <w:rPr>
          <w:szCs w:val="20"/>
        </w:rPr>
        <w:t>r</w:t>
      </w:r>
      <w:r w:rsidRPr="0021233C">
        <w:rPr>
          <w:szCs w:val="20"/>
        </w:rPr>
        <w:t xml:space="preserve">ole to </w:t>
      </w:r>
      <w:r>
        <w:rPr>
          <w:szCs w:val="20"/>
        </w:rPr>
        <w:t>u</w:t>
      </w:r>
      <w:r w:rsidRPr="0021233C">
        <w:rPr>
          <w:szCs w:val="20"/>
        </w:rPr>
        <w:t>se</w:t>
      </w:r>
      <w:r>
        <w:rPr>
          <w:szCs w:val="20"/>
        </w:rPr>
        <w:t>r</w:t>
      </w:r>
      <w:bookmarkEnd w:id="553"/>
    </w:p>
    <w:p w14:paraId="5CF226F3" w14:textId="62B3B517" w:rsidR="00B5460F" w:rsidRPr="00B5460F" w:rsidRDefault="00B5460F" w:rsidP="00B121C1">
      <w:r>
        <w:t xml:space="preserve">Whenever Employee and Other user are onboarded into Saviynt </w:t>
      </w:r>
      <w:r w:rsidR="0067487B">
        <w:t>end-user gets ‘</w:t>
      </w:r>
      <w:r w:rsidR="0067487B" w:rsidRPr="0067487B">
        <w:t>ROLE_</w:t>
      </w:r>
      <w:r w:rsidR="002564C9">
        <w:t>H</w:t>
      </w:r>
      <w:r w:rsidR="00BA1140">
        <w:t>ORMEL</w:t>
      </w:r>
      <w:r w:rsidR="0067487B" w:rsidRPr="0067487B">
        <w:t>_ENDUSER</w:t>
      </w:r>
      <w:r w:rsidR="0067487B">
        <w:t>’</w:t>
      </w:r>
      <w:r w:rsidR="00207D13">
        <w:t xml:space="preserve"> as default SAV role</w:t>
      </w:r>
      <w:r w:rsidR="0067487B">
        <w:t xml:space="preserve">. This </w:t>
      </w:r>
      <w:r w:rsidR="00207D13">
        <w:t xml:space="preserve">SAV </w:t>
      </w:r>
      <w:r w:rsidR="0067487B">
        <w:t xml:space="preserve">role provides basic access to end-user. </w:t>
      </w:r>
    </w:p>
    <w:p w14:paraId="5F81E60F" w14:textId="782162C5" w:rsidR="00AC7D21" w:rsidRDefault="00AC7D21" w:rsidP="00AC7D21">
      <w:pPr>
        <w:pStyle w:val="Heading3"/>
        <w:rPr>
          <w:szCs w:val="20"/>
        </w:rPr>
      </w:pPr>
      <w:bookmarkStart w:id="554" w:name="_Toc61521757"/>
      <w:r w:rsidRPr="0021233C">
        <w:rPr>
          <w:szCs w:val="20"/>
        </w:rPr>
        <w:t xml:space="preserve">Grant </w:t>
      </w:r>
      <w:r w:rsidR="00116D8C">
        <w:rPr>
          <w:szCs w:val="20"/>
        </w:rPr>
        <w:t>Helpdesk</w:t>
      </w:r>
      <w:r>
        <w:rPr>
          <w:szCs w:val="20"/>
        </w:rPr>
        <w:t xml:space="preserve"> </w:t>
      </w:r>
      <w:r w:rsidRPr="0021233C">
        <w:rPr>
          <w:szCs w:val="20"/>
        </w:rPr>
        <w:t xml:space="preserve">SAV </w:t>
      </w:r>
      <w:r>
        <w:rPr>
          <w:szCs w:val="20"/>
        </w:rPr>
        <w:t>r</w:t>
      </w:r>
      <w:r w:rsidRPr="0021233C">
        <w:rPr>
          <w:szCs w:val="20"/>
        </w:rPr>
        <w:t xml:space="preserve">ole to </w:t>
      </w:r>
      <w:r>
        <w:rPr>
          <w:szCs w:val="20"/>
        </w:rPr>
        <w:t>u</w:t>
      </w:r>
      <w:r w:rsidRPr="0021233C">
        <w:rPr>
          <w:szCs w:val="20"/>
        </w:rPr>
        <w:t>se</w:t>
      </w:r>
      <w:r>
        <w:rPr>
          <w:szCs w:val="20"/>
        </w:rPr>
        <w:t>r</w:t>
      </w:r>
      <w:bookmarkEnd w:id="554"/>
    </w:p>
    <w:p w14:paraId="1BA8FDA1" w14:textId="780547FC" w:rsidR="00DE0EC3" w:rsidRDefault="00207D13" w:rsidP="00B121C1">
      <w:pPr>
        <w:pStyle w:val="ListParagraph"/>
        <w:tabs>
          <w:tab w:val="decimal" w:pos="1080"/>
          <w:tab w:val="decimal" w:pos="8910"/>
        </w:tabs>
        <w:ind w:left="0"/>
      </w:pPr>
      <w:r>
        <w:tab/>
      </w:r>
      <w:r w:rsidR="006E0668">
        <w:t xml:space="preserve">IAM administrator adds user </w:t>
      </w:r>
      <w:r w:rsidR="00DE0EC3">
        <w:t xml:space="preserve">into </w:t>
      </w:r>
      <w:r w:rsidR="00DE0EC3" w:rsidRPr="00DE0EC3">
        <w:t>ROLE_</w:t>
      </w:r>
      <w:r w:rsidR="001E7843">
        <w:t>HORMEL</w:t>
      </w:r>
      <w:r w:rsidR="00DE0EC3" w:rsidRPr="00DE0EC3">
        <w:t>_HELPDESK</w:t>
      </w:r>
      <w:r w:rsidR="00DE0EC3">
        <w:t xml:space="preserve"> role to provide </w:t>
      </w:r>
      <w:r w:rsidR="00B51300">
        <w:t xml:space="preserve">helpdesk </w:t>
      </w:r>
      <w:r w:rsidR="00DE0EC3">
        <w:t xml:space="preserve">access to Saviynt. </w:t>
      </w:r>
    </w:p>
    <w:p w14:paraId="206F51DD" w14:textId="77777777" w:rsidR="00207D13" w:rsidRDefault="00207D13" w:rsidP="00B121C1">
      <w:pPr>
        <w:pStyle w:val="ListParagraph"/>
        <w:tabs>
          <w:tab w:val="decimal" w:pos="1080"/>
          <w:tab w:val="decimal" w:pos="8910"/>
        </w:tabs>
        <w:ind w:left="0"/>
      </w:pPr>
    </w:p>
    <w:p w14:paraId="6B59760D" w14:textId="3738FDD9" w:rsidR="00207D13" w:rsidRDefault="00207D13" w:rsidP="00207D43">
      <w:pPr>
        <w:pStyle w:val="ListParagraph"/>
        <w:numPr>
          <w:ilvl w:val="0"/>
          <w:numId w:val="46"/>
        </w:numPr>
        <w:ind w:left="360"/>
      </w:pPr>
      <w:r>
        <w:t>Login to SSM as administrator</w:t>
      </w:r>
    </w:p>
    <w:p w14:paraId="41E7FC7B" w14:textId="20E648C9" w:rsidR="00DE0EC3" w:rsidRDefault="006E0668" w:rsidP="00207D43">
      <w:pPr>
        <w:pStyle w:val="ListParagraph"/>
        <w:numPr>
          <w:ilvl w:val="0"/>
          <w:numId w:val="46"/>
        </w:numPr>
        <w:ind w:left="360"/>
      </w:pPr>
      <w:r>
        <w:t xml:space="preserve">Navigate to Admin tab on menu bar </w:t>
      </w:r>
      <w:r w:rsidR="00DE0EC3">
        <w:t>and click on it.</w:t>
      </w:r>
    </w:p>
    <w:p w14:paraId="7BCDE202" w14:textId="77777777" w:rsidR="00DE0EC3" w:rsidRDefault="00DE0EC3" w:rsidP="00DE0EC3">
      <w:pPr>
        <w:pStyle w:val="ListParagraph"/>
        <w:ind w:left="1060"/>
      </w:pPr>
    </w:p>
    <w:p w14:paraId="24645313" w14:textId="6AF0F481" w:rsidR="00DE0EC3" w:rsidRPr="00AE3C3C" w:rsidRDefault="00DE0EC3" w:rsidP="00DE0EC3">
      <w:pPr>
        <w:pStyle w:val="Caption"/>
        <w:ind w:left="720"/>
        <w:rPr>
          <w:sz w:val="20"/>
          <w:szCs w:val="20"/>
        </w:rPr>
      </w:pPr>
      <w:bookmarkStart w:id="555" w:name="_Toc61521847"/>
      <w:r w:rsidRPr="00AE3C3C">
        <w:rPr>
          <w:sz w:val="20"/>
          <w:szCs w:val="20"/>
        </w:rPr>
        <w:t xml:space="preserve">Figure </w:t>
      </w:r>
      <w:r w:rsidR="009A2D2D">
        <w:rPr>
          <w:sz w:val="20"/>
          <w:szCs w:val="20"/>
        </w:rPr>
        <w:fldChar w:fldCharType="begin"/>
      </w:r>
      <w:r w:rsidR="009A2D2D">
        <w:rPr>
          <w:sz w:val="20"/>
          <w:szCs w:val="20"/>
        </w:rPr>
        <w:instrText xml:space="preserve"> SEQ Figure \* ARABIC </w:instrText>
      </w:r>
      <w:r w:rsidR="009A2D2D">
        <w:rPr>
          <w:sz w:val="20"/>
          <w:szCs w:val="20"/>
        </w:rPr>
        <w:fldChar w:fldCharType="separate"/>
      </w:r>
      <w:r w:rsidR="00C825B7">
        <w:rPr>
          <w:noProof/>
          <w:sz w:val="20"/>
          <w:szCs w:val="20"/>
        </w:rPr>
        <w:t>23</w:t>
      </w:r>
      <w:r w:rsidR="009A2D2D">
        <w:rPr>
          <w:sz w:val="20"/>
          <w:szCs w:val="20"/>
        </w:rPr>
        <w:fldChar w:fldCharType="end"/>
      </w:r>
      <w:r w:rsidRPr="00AE3C3C">
        <w:rPr>
          <w:sz w:val="20"/>
          <w:szCs w:val="20"/>
        </w:rPr>
        <w:t xml:space="preserve">: </w:t>
      </w:r>
      <w:r>
        <w:rPr>
          <w:sz w:val="20"/>
          <w:szCs w:val="20"/>
        </w:rPr>
        <w:t>SSM</w:t>
      </w:r>
      <w:r w:rsidRPr="00AE3C3C">
        <w:rPr>
          <w:sz w:val="20"/>
          <w:szCs w:val="20"/>
        </w:rPr>
        <w:t xml:space="preserve"> Dashboard</w:t>
      </w:r>
      <w:bookmarkEnd w:id="555"/>
    </w:p>
    <w:p w14:paraId="37D3CC8E" w14:textId="11906F3F" w:rsidR="00DE0EC3" w:rsidRDefault="00DE0EC3">
      <w:pPr>
        <w:pStyle w:val="ListParagraph"/>
        <w:tabs>
          <w:tab w:val="center" w:pos="8640"/>
        </w:tabs>
        <w:ind w:left="360"/>
      </w:pPr>
      <w:r>
        <w:rPr>
          <w:noProof/>
        </w:rPr>
        <w:drawing>
          <wp:inline distT="0" distB="0" distL="0" distR="0" wp14:anchorId="51970730" wp14:editId="41C78090">
            <wp:extent cx="4702740" cy="2334536"/>
            <wp:effectExtent l="19050" t="19050" r="22225" b="279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a:extLst>
                        <a:ext uri="{28A0092B-C50C-407E-A947-70E740481C1C}">
                          <a14:useLocalDpi xmlns:a14="http://schemas.microsoft.com/office/drawing/2010/main" val="0"/>
                        </a:ext>
                      </a:extLst>
                    </a:blip>
                    <a:srcRect l="25110"/>
                    <a:stretch/>
                  </pic:blipFill>
                  <pic:spPr bwMode="auto">
                    <a:xfrm>
                      <a:off x="0" y="0"/>
                      <a:ext cx="4777760" cy="2371777"/>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D088EE3" w14:textId="77777777" w:rsidR="006A52BB" w:rsidRDefault="006A52BB" w:rsidP="00B121C1">
      <w:pPr>
        <w:pStyle w:val="ListParagraph"/>
        <w:tabs>
          <w:tab w:val="center" w:pos="8640"/>
        </w:tabs>
        <w:ind w:left="360"/>
      </w:pPr>
    </w:p>
    <w:p w14:paraId="0A8FC8A1" w14:textId="77777777" w:rsidR="00DE0EC3" w:rsidRDefault="00DE0EC3" w:rsidP="00207D43">
      <w:pPr>
        <w:pStyle w:val="ListParagraph"/>
        <w:numPr>
          <w:ilvl w:val="0"/>
          <w:numId w:val="46"/>
        </w:numPr>
        <w:ind w:left="360" w:right="450"/>
        <w:rPr>
          <w:noProof/>
        </w:rPr>
      </w:pPr>
      <w:r>
        <w:t>Navigate to toggle sidebar and click on Identity Repository.</w:t>
      </w:r>
    </w:p>
    <w:p w14:paraId="491073DF" w14:textId="31FEF85D" w:rsidR="00DE0EC3" w:rsidRPr="00AE3C3C" w:rsidRDefault="00DE0EC3" w:rsidP="00DE0EC3">
      <w:pPr>
        <w:pStyle w:val="Caption"/>
        <w:ind w:left="720"/>
        <w:rPr>
          <w:sz w:val="20"/>
          <w:szCs w:val="20"/>
        </w:rPr>
      </w:pPr>
      <w:bookmarkStart w:id="556" w:name="_Toc61521848"/>
      <w:r w:rsidRPr="00AE3C3C">
        <w:rPr>
          <w:sz w:val="20"/>
          <w:szCs w:val="20"/>
        </w:rPr>
        <w:t xml:space="preserve">Figure </w:t>
      </w:r>
      <w:r w:rsidR="009A2D2D">
        <w:rPr>
          <w:sz w:val="20"/>
          <w:szCs w:val="20"/>
        </w:rPr>
        <w:fldChar w:fldCharType="begin"/>
      </w:r>
      <w:r w:rsidR="009A2D2D">
        <w:rPr>
          <w:sz w:val="20"/>
          <w:szCs w:val="20"/>
        </w:rPr>
        <w:instrText xml:space="preserve"> SEQ Figure \* ARABIC </w:instrText>
      </w:r>
      <w:r w:rsidR="009A2D2D">
        <w:rPr>
          <w:sz w:val="20"/>
          <w:szCs w:val="20"/>
        </w:rPr>
        <w:fldChar w:fldCharType="separate"/>
      </w:r>
      <w:r w:rsidR="00C825B7">
        <w:rPr>
          <w:noProof/>
          <w:sz w:val="20"/>
          <w:szCs w:val="20"/>
        </w:rPr>
        <w:t>24</w:t>
      </w:r>
      <w:r w:rsidR="009A2D2D">
        <w:rPr>
          <w:sz w:val="20"/>
          <w:szCs w:val="20"/>
        </w:rPr>
        <w:fldChar w:fldCharType="end"/>
      </w:r>
      <w:r w:rsidRPr="00AE3C3C">
        <w:rPr>
          <w:sz w:val="20"/>
          <w:szCs w:val="20"/>
        </w:rPr>
        <w:t xml:space="preserve">: </w:t>
      </w:r>
      <w:r>
        <w:rPr>
          <w:sz w:val="20"/>
          <w:szCs w:val="20"/>
        </w:rPr>
        <w:t>Identity Repository</w:t>
      </w:r>
      <w:bookmarkEnd w:id="556"/>
    </w:p>
    <w:p w14:paraId="173A125F" w14:textId="77777777" w:rsidR="00DE0EC3" w:rsidRDefault="00DE0EC3" w:rsidP="00B121C1">
      <w:pPr>
        <w:pStyle w:val="ListParagraph"/>
        <w:ind w:left="360" w:right="450"/>
      </w:pPr>
      <w:r>
        <w:rPr>
          <w:noProof/>
        </w:rPr>
        <w:drawing>
          <wp:inline distT="0" distB="0" distL="0" distR="0" wp14:anchorId="3783E824" wp14:editId="1E73A723">
            <wp:extent cx="4770120" cy="1649123"/>
            <wp:effectExtent l="19050" t="19050" r="11430" b="273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0">
                      <a:extLst>
                        <a:ext uri="{28A0092B-C50C-407E-A947-70E740481C1C}">
                          <a14:useLocalDpi xmlns:a14="http://schemas.microsoft.com/office/drawing/2010/main" val="0"/>
                        </a:ext>
                      </a:extLst>
                    </a:blip>
                    <a:srcRect t="16708"/>
                    <a:stretch/>
                  </pic:blipFill>
                  <pic:spPr bwMode="auto">
                    <a:xfrm>
                      <a:off x="0" y="0"/>
                      <a:ext cx="4900831" cy="1694312"/>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9DF909E" w14:textId="77777777" w:rsidR="00DE0EC3" w:rsidRDefault="00DE0EC3" w:rsidP="00DE0EC3">
      <w:pPr>
        <w:pStyle w:val="ListParagraph"/>
        <w:ind w:left="1060"/>
      </w:pPr>
    </w:p>
    <w:p w14:paraId="00BBC988" w14:textId="77777777" w:rsidR="00DE0EC3" w:rsidRDefault="00DE0EC3" w:rsidP="00DE0EC3">
      <w:pPr>
        <w:pStyle w:val="ListParagraph"/>
      </w:pPr>
    </w:p>
    <w:p w14:paraId="3F2F0880" w14:textId="77777777" w:rsidR="00DE0EC3" w:rsidRDefault="00DE0EC3" w:rsidP="00207D43">
      <w:pPr>
        <w:pStyle w:val="ListParagraph"/>
        <w:numPr>
          <w:ilvl w:val="0"/>
          <w:numId w:val="46"/>
        </w:numPr>
        <w:ind w:left="360" w:right="450"/>
        <w:rPr>
          <w:noProof/>
        </w:rPr>
      </w:pPr>
      <w:r>
        <w:t>Navigate to SAV Roles and click on it.</w:t>
      </w:r>
    </w:p>
    <w:p w14:paraId="01B9CE27" w14:textId="64AB6567" w:rsidR="00DE0EC3" w:rsidRPr="00AE3C3C" w:rsidRDefault="00DE0EC3" w:rsidP="00DE0EC3">
      <w:pPr>
        <w:pStyle w:val="Caption"/>
        <w:ind w:left="720"/>
        <w:rPr>
          <w:sz w:val="20"/>
          <w:szCs w:val="20"/>
        </w:rPr>
      </w:pPr>
      <w:bookmarkStart w:id="557" w:name="_Toc61521849"/>
      <w:r w:rsidRPr="00AE3C3C">
        <w:rPr>
          <w:sz w:val="20"/>
          <w:szCs w:val="20"/>
        </w:rPr>
        <w:t xml:space="preserve">Figure </w:t>
      </w:r>
      <w:r w:rsidR="009A2D2D">
        <w:rPr>
          <w:sz w:val="20"/>
          <w:szCs w:val="20"/>
        </w:rPr>
        <w:fldChar w:fldCharType="begin"/>
      </w:r>
      <w:r w:rsidR="009A2D2D">
        <w:rPr>
          <w:sz w:val="20"/>
          <w:szCs w:val="20"/>
        </w:rPr>
        <w:instrText xml:space="preserve"> SEQ Figure \* ARABIC </w:instrText>
      </w:r>
      <w:r w:rsidR="009A2D2D">
        <w:rPr>
          <w:sz w:val="20"/>
          <w:szCs w:val="20"/>
        </w:rPr>
        <w:fldChar w:fldCharType="separate"/>
      </w:r>
      <w:r w:rsidR="00C825B7">
        <w:rPr>
          <w:noProof/>
          <w:sz w:val="20"/>
          <w:szCs w:val="20"/>
        </w:rPr>
        <w:t>25</w:t>
      </w:r>
      <w:r w:rsidR="009A2D2D">
        <w:rPr>
          <w:sz w:val="20"/>
          <w:szCs w:val="20"/>
        </w:rPr>
        <w:fldChar w:fldCharType="end"/>
      </w:r>
      <w:r w:rsidRPr="00AE3C3C">
        <w:rPr>
          <w:sz w:val="20"/>
          <w:szCs w:val="20"/>
        </w:rPr>
        <w:t xml:space="preserve">: </w:t>
      </w:r>
      <w:r>
        <w:rPr>
          <w:sz w:val="20"/>
          <w:szCs w:val="20"/>
        </w:rPr>
        <w:t>SAV Roles</w:t>
      </w:r>
      <w:bookmarkEnd w:id="557"/>
    </w:p>
    <w:p w14:paraId="50266A2F" w14:textId="77777777" w:rsidR="00DE0EC3" w:rsidRDefault="00DE0EC3" w:rsidP="00B121C1">
      <w:pPr>
        <w:pStyle w:val="ListParagraph"/>
        <w:ind w:left="360" w:right="450"/>
        <w:rPr>
          <w:noProof/>
        </w:rPr>
      </w:pPr>
      <w:r>
        <w:rPr>
          <w:noProof/>
        </w:rPr>
        <w:drawing>
          <wp:inline distT="0" distB="0" distL="0" distR="0" wp14:anchorId="36E096EA" wp14:editId="3948A99D">
            <wp:extent cx="4804410" cy="2622991"/>
            <wp:effectExtent l="19050" t="19050" r="15240" b="254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1">
                      <a:extLst>
                        <a:ext uri="{28A0092B-C50C-407E-A947-70E740481C1C}">
                          <a14:useLocalDpi xmlns:a14="http://schemas.microsoft.com/office/drawing/2010/main" val="0"/>
                        </a:ext>
                      </a:extLst>
                    </a:blip>
                    <a:srcRect t="9742"/>
                    <a:stretch/>
                  </pic:blipFill>
                  <pic:spPr bwMode="auto">
                    <a:xfrm>
                      <a:off x="0" y="0"/>
                      <a:ext cx="4818516" cy="2630692"/>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CC479DF" w14:textId="77777777" w:rsidR="00DE0EC3" w:rsidRDefault="00DE0EC3" w:rsidP="00DE0EC3">
      <w:pPr>
        <w:pStyle w:val="ListParagraph"/>
      </w:pPr>
    </w:p>
    <w:p w14:paraId="488446F7" w14:textId="4424DBC5" w:rsidR="00DE0EC3" w:rsidRDefault="00DE0EC3" w:rsidP="00207D43">
      <w:pPr>
        <w:pStyle w:val="ListParagraph"/>
        <w:numPr>
          <w:ilvl w:val="0"/>
          <w:numId w:val="46"/>
        </w:numPr>
        <w:ind w:left="360" w:right="450"/>
        <w:rPr>
          <w:noProof/>
        </w:rPr>
      </w:pPr>
      <w:r>
        <w:t>Click on</w:t>
      </w:r>
      <w:r w:rsidR="00AE01D9">
        <w:t xml:space="preserve"> </w:t>
      </w:r>
      <w:proofErr w:type="spellStart"/>
      <w:r w:rsidR="00AE01D9" w:rsidRPr="00AE01D9">
        <w:t>ROLE_</w:t>
      </w:r>
      <w:r w:rsidR="00882A70">
        <w:t>Hormel</w:t>
      </w:r>
      <w:r w:rsidR="00AE01D9" w:rsidRPr="00AE01D9">
        <w:t>_HELPDESK</w:t>
      </w:r>
      <w:proofErr w:type="spellEnd"/>
      <w:r>
        <w:t xml:space="preserve"> from SAV Role List.</w:t>
      </w:r>
    </w:p>
    <w:p w14:paraId="15A33B63" w14:textId="26845508" w:rsidR="00DE0EC3" w:rsidRDefault="00DE0EC3" w:rsidP="00DE0EC3">
      <w:pPr>
        <w:pStyle w:val="Caption"/>
      </w:pPr>
      <w:bookmarkStart w:id="558" w:name="_Toc61521850"/>
      <w:r>
        <w:t xml:space="preserve">Figure </w:t>
      </w:r>
      <w:r w:rsidR="00BC222A">
        <w:fldChar w:fldCharType="begin"/>
      </w:r>
      <w:r w:rsidR="00BC222A">
        <w:instrText xml:space="preserve"> SEQ Figure \* ARABIC </w:instrText>
      </w:r>
      <w:r w:rsidR="00BC222A">
        <w:fldChar w:fldCharType="separate"/>
      </w:r>
      <w:r w:rsidR="00C825B7">
        <w:rPr>
          <w:noProof/>
        </w:rPr>
        <w:t>26</w:t>
      </w:r>
      <w:r w:rsidR="00BC222A">
        <w:rPr>
          <w:noProof/>
        </w:rPr>
        <w:fldChar w:fldCharType="end"/>
      </w:r>
      <w:r>
        <w:t>: SAV Role List</w:t>
      </w:r>
      <w:bookmarkEnd w:id="558"/>
    </w:p>
    <w:p w14:paraId="125A5420" w14:textId="64EAFAF6" w:rsidR="00DE0EC3" w:rsidRDefault="00A92D15" w:rsidP="00B121C1">
      <w:pPr>
        <w:pStyle w:val="ListParagraph"/>
        <w:tabs>
          <w:tab w:val="decimal" w:pos="1080"/>
        </w:tabs>
        <w:ind w:left="360"/>
      </w:pPr>
      <w:r>
        <w:rPr>
          <w:noProof/>
        </w:rPr>
        <w:drawing>
          <wp:inline distT="0" distB="0" distL="0" distR="0" wp14:anchorId="3A8777AF" wp14:editId="31318DD6">
            <wp:extent cx="4804410" cy="3689350"/>
            <wp:effectExtent l="19050" t="19050" r="15240" b="2540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08451" cy="3692453"/>
                    </a:xfrm>
                    <a:prstGeom prst="rect">
                      <a:avLst/>
                    </a:prstGeom>
                    <a:noFill/>
                    <a:ln cmpd="sng">
                      <a:solidFill>
                        <a:srgbClr val="5B9BD5"/>
                      </a:solidFill>
                    </a:ln>
                  </pic:spPr>
                </pic:pic>
              </a:graphicData>
            </a:graphic>
          </wp:inline>
        </w:drawing>
      </w:r>
    </w:p>
    <w:p w14:paraId="142A2DC2" w14:textId="77777777" w:rsidR="00F8500F" w:rsidRDefault="00F8500F" w:rsidP="00FA56C6">
      <w:pPr>
        <w:pStyle w:val="ListParagraph"/>
        <w:tabs>
          <w:tab w:val="decimal" w:pos="1080"/>
        </w:tabs>
        <w:ind w:left="1080"/>
      </w:pPr>
    </w:p>
    <w:p w14:paraId="2E5A19A8" w14:textId="1B21F796" w:rsidR="00DE0EC3" w:rsidRDefault="00DE0EC3" w:rsidP="00207D43">
      <w:pPr>
        <w:pStyle w:val="ListParagraph"/>
        <w:numPr>
          <w:ilvl w:val="0"/>
          <w:numId w:val="46"/>
        </w:numPr>
        <w:ind w:left="360" w:right="450"/>
        <w:rPr>
          <w:noProof/>
        </w:rPr>
      </w:pPr>
      <w:r>
        <w:t xml:space="preserve">Click on </w:t>
      </w:r>
      <w:r w:rsidR="00FE590F">
        <w:rPr>
          <w:rFonts w:ascii="Wingdings" w:eastAsia="Wingdings" w:hAnsi="Wingdings" w:cs="Wingdings"/>
        </w:rPr>
        <w:t>à</w:t>
      </w:r>
      <w:r w:rsidR="00FE590F">
        <w:t xml:space="preserve"> </w:t>
      </w:r>
      <w:r>
        <w:t>Users tabs.</w:t>
      </w:r>
    </w:p>
    <w:p w14:paraId="7DE7ECD1" w14:textId="54396D4A" w:rsidR="00FA56C6" w:rsidRDefault="00FA56C6" w:rsidP="00FA56C6">
      <w:pPr>
        <w:pStyle w:val="Caption"/>
      </w:pPr>
      <w:bookmarkStart w:id="559" w:name="_Toc61521851"/>
      <w:r>
        <w:t xml:space="preserve">Figure </w:t>
      </w:r>
      <w:r w:rsidR="00BC222A">
        <w:fldChar w:fldCharType="begin"/>
      </w:r>
      <w:r w:rsidR="00BC222A">
        <w:instrText xml:space="preserve"> SEQ Figure \* ARABIC </w:instrText>
      </w:r>
      <w:r w:rsidR="00BC222A">
        <w:fldChar w:fldCharType="separate"/>
      </w:r>
      <w:r w:rsidR="00C825B7">
        <w:rPr>
          <w:noProof/>
        </w:rPr>
        <w:t>27</w:t>
      </w:r>
      <w:r w:rsidR="00BC222A">
        <w:rPr>
          <w:noProof/>
        </w:rPr>
        <w:fldChar w:fldCharType="end"/>
      </w:r>
      <w:r>
        <w:t xml:space="preserve"> : Helpdesk Role Detail</w:t>
      </w:r>
      <w:bookmarkEnd w:id="559"/>
    </w:p>
    <w:p w14:paraId="33D71E7F" w14:textId="3E6FD8C4" w:rsidR="0067487B" w:rsidRDefault="00A92D15" w:rsidP="00B121C1">
      <w:pPr>
        <w:ind w:left="360"/>
        <w:jc w:val="left"/>
      </w:pPr>
      <w:r>
        <w:rPr>
          <w:noProof/>
        </w:rPr>
        <w:drawing>
          <wp:inline distT="0" distB="0" distL="0" distR="0" wp14:anchorId="71F2BB3F" wp14:editId="152D99A7">
            <wp:extent cx="4735830" cy="2504440"/>
            <wp:effectExtent l="19050" t="19050" r="26670" b="1016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39244" cy="2506245"/>
                    </a:xfrm>
                    <a:prstGeom prst="rect">
                      <a:avLst/>
                    </a:prstGeom>
                    <a:noFill/>
                    <a:ln cmpd="sng">
                      <a:solidFill>
                        <a:srgbClr val="5B9BD5"/>
                      </a:solidFill>
                    </a:ln>
                  </pic:spPr>
                </pic:pic>
              </a:graphicData>
            </a:graphic>
          </wp:inline>
        </w:drawing>
      </w:r>
    </w:p>
    <w:p w14:paraId="1384D206" w14:textId="18064066" w:rsidR="00FA56C6" w:rsidRDefault="00FA56C6" w:rsidP="00207D43">
      <w:pPr>
        <w:pStyle w:val="ListParagraph"/>
        <w:numPr>
          <w:ilvl w:val="0"/>
          <w:numId w:val="46"/>
        </w:numPr>
        <w:ind w:left="360" w:right="450"/>
        <w:rPr>
          <w:noProof/>
        </w:rPr>
      </w:pPr>
      <w:r>
        <w:t>Click on Actions button and select Add new user.</w:t>
      </w:r>
    </w:p>
    <w:p w14:paraId="6979F69C" w14:textId="77777777" w:rsidR="00FA56C6" w:rsidRDefault="00FA56C6" w:rsidP="00FA56C6">
      <w:pPr>
        <w:pStyle w:val="ListParagraph"/>
      </w:pPr>
    </w:p>
    <w:p w14:paraId="06F6B4FD" w14:textId="2945A4CE" w:rsidR="00FA56C6" w:rsidRDefault="00FA56C6" w:rsidP="00FA56C6">
      <w:pPr>
        <w:pStyle w:val="Caption"/>
      </w:pPr>
      <w:bookmarkStart w:id="560" w:name="_Toc61521852"/>
      <w:r>
        <w:t xml:space="preserve">Figure </w:t>
      </w:r>
      <w:r w:rsidR="00BC222A">
        <w:fldChar w:fldCharType="begin"/>
      </w:r>
      <w:r w:rsidR="00BC222A">
        <w:instrText xml:space="preserve"> SEQ Figure \* ARABIC </w:instrText>
      </w:r>
      <w:r w:rsidR="00BC222A">
        <w:fldChar w:fldCharType="separate"/>
      </w:r>
      <w:r w:rsidR="00C825B7">
        <w:rPr>
          <w:noProof/>
        </w:rPr>
        <w:t>28</w:t>
      </w:r>
      <w:r w:rsidR="00BC222A">
        <w:rPr>
          <w:noProof/>
        </w:rPr>
        <w:fldChar w:fldCharType="end"/>
      </w:r>
      <w:r>
        <w:t>: SAV Role Detail</w:t>
      </w:r>
      <w:bookmarkEnd w:id="560"/>
      <w:r>
        <w:t xml:space="preserve"> </w:t>
      </w:r>
    </w:p>
    <w:p w14:paraId="4189FA1E" w14:textId="77777777" w:rsidR="00FA56C6" w:rsidRDefault="00FA56C6" w:rsidP="00B121C1">
      <w:pPr>
        <w:pStyle w:val="ListParagraph"/>
        <w:tabs>
          <w:tab w:val="decimal" w:pos="8190"/>
        </w:tabs>
        <w:ind w:left="360"/>
      </w:pPr>
      <w:r>
        <w:rPr>
          <w:noProof/>
        </w:rPr>
        <w:drawing>
          <wp:inline distT="0" distB="0" distL="0" distR="0" wp14:anchorId="13A2B348" wp14:editId="1BC18F46">
            <wp:extent cx="4735830" cy="1602740"/>
            <wp:effectExtent l="19050" t="19050" r="26670" b="165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44">
                      <a:extLst>
                        <a:ext uri="{28A0092B-C50C-407E-A947-70E740481C1C}">
                          <a14:useLocalDpi xmlns:a14="http://schemas.microsoft.com/office/drawing/2010/main" val="0"/>
                        </a:ext>
                      </a:extLst>
                    </a:blip>
                    <a:srcRect b="15145"/>
                    <a:stretch/>
                  </pic:blipFill>
                  <pic:spPr bwMode="auto">
                    <a:xfrm>
                      <a:off x="0" y="0"/>
                      <a:ext cx="4742951" cy="1605150"/>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54D312E" w14:textId="77777777" w:rsidR="00FA56C6" w:rsidRDefault="00FA56C6" w:rsidP="00FA56C6">
      <w:pPr>
        <w:pStyle w:val="ListParagraph"/>
      </w:pPr>
    </w:p>
    <w:p w14:paraId="5D649B35" w14:textId="77777777" w:rsidR="00FA56C6" w:rsidRDefault="00FA56C6" w:rsidP="00FA56C6">
      <w:pPr>
        <w:pStyle w:val="ListParagraph"/>
      </w:pPr>
    </w:p>
    <w:p w14:paraId="77A336DD" w14:textId="218828B2" w:rsidR="00FA56C6" w:rsidRDefault="00FA56C6" w:rsidP="00207D43">
      <w:pPr>
        <w:pStyle w:val="ListParagraph"/>
        <w:numPr>
          <w:ilvl w:val="0"/>
          <w:numId w:val="46"/>
        </w:numPr>
        <w:ind w:left="360" w:right="450"/>
        <w:rPr>
          <w:noProof/>
        </w:rPr>
      </w:pPr>
      <w:r>
        <w:t>Search user and select checkbox and click on</w:t>
      </w:r>
      <w:r w:rsidR="00207D13">
        <w:t xml:space="preserve"> save</w:t>
      </w:r>
      <w:r>
        <w:t xml:space="preserve"> button to add user into SAV </w:t>
      </w:r>
      <w:r w:rsidR="00207D13">
        <w:t xml:space="preserve">Role. </w:t>
      </w:r>
    </w:p>
    <w:p w14:paraId="4B7CAABB" w14:textId="77777777" w:rsidR="00FA56C6" w:rsidRDefault="00FA56C6" w:rsidP="00FA56C6">
      <w:pPr>
        <w:pStyle w:val="ListParagraph"/>
      </w:pPr>
    </w:p>
    <w:p w14:paraId="08AE97E3" w14:textId="7C23FA2A" w:rsidR="00FA56C6" w:rsidRDefault="00FA56C6" w:rsidP="00FA56C6">
      <w:pPr>
        <w:pStyle w:val="Caption"/>
      </w:pPr>
      <w:bookmarkStart w:id="561" w:name="_Toc61521853"/>
      <w:r>
        <w:t xml:space="preserve">Figure </w:t>
      </w:r>
      <w:r w:rsidR="00BC222A">
        <w:fldChar w:fldCharType="begin"/>
      </w:r>
      <w:r w:rsidR="00BC222A">
        <w:instrText xml:space="preserve"> SEQ Figure \* ARABIC </w:instrText>
      </w:r>
      <w:r w:rsidR="00BC222A">
        <w:fldChar w:fldCharType="separate"/>
      </w:r>
      <w:r w:rsidR="00C825B7">
        <w:rPr>
          <w:noProof/>
        </w:rPr>
        <w:t>29</w:t>
      </w:r>
      <w:r w:rsidR="00BC222A">
        <w:rPr>
          <w:noProof/>
        </w:rPr>
        <w:fldChar w:fldCharType="end"/>
      </w:r>
      <w:r>
        <w:t>: Add User</w:t>
      </w:r>
      <w:bookmarkEnd w:id="561"/>
    </w:p>
    <w:p w14:paraId="2D058BAD" w14:textId="64FD11C0" w:rsidR="00FA56C6" w:rsidRDefault="006622AE" w:rsidP="00B121C1">
      <w:pPr>
        <w:pStyle w:val="ListParagraph"/>
        <w:ind w:left="360"/>
      </w:pPr>
      <w:r>
        <w:rPr>
          <w:noProof/>
        </w:rPr>
        <w:drawing>
          <wp:inline distT="0" distB="0" distL="0" distR="0" wp14:anchorId="5B9ED50E" wp14:editId="020C72CA">
            <wp:extent cx="5022215" cy="2949933"/>
            <wp:effectExtent l="19050" t="19050" r="26035" b="22225"/>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3323" cy="2956458"/>
                    </a:xfrm>
                    <a:prstGeom prst="rect">
                      <a:avLst/>
                    </a:prstGeom>
                    <a:noFill/>
                    <a:ln cmpd="sng">
                      <a:solidFill>
                        <a:srgbClr val="5B9BD5"/>
                      </a:solidFill>
                    </a:ln>
                  </pic:spPr>
                </pic:pic>
              </a:graphicData>
            </a:graphic>
          </wp:inline>
        </w:drawing>
      </w:r>
    </w:p>
    <w:p w14:paraId="48CC25C4" w14:textId="77777777" w:rsidR="00FA56C6" w:rsidRDefault="00FA56C6" w:rsidP="00FA56C6">
      <w:pPr>
        <w:pStyle w:val="ListParagraph"/>
      </w:pPr>
    </w:p>
    <w:p w14:paraId="5AD1B9B3" w14:textId="77777777" w:rsidR="00FA56C6" w:rsidRDefault="00FA56C6" w:rsidP="00FA56C6">
      <w:pPr>
        <w:pStyle w:val="ListParagraph"/>
      </w:pPr>
    </w:p>
    <w:p w14:paraId="644D14A2" w14:textId="32262C13" w:rsidR="00FA56C6" w:rsidRDefault="00FA56C6" w:rsidP="00207D43">
      <w:pPr>
        <w:pStyle w:val="ListParagraph"/>
        <w:numPr>
          <w:ilvl w:val="0"/>
          <w:numId w:val="46"/>
        </w:numPr>
        <w:ind w:left="360" w:right="450"/>
        <w:rPr>
          <w:noProof/>
        </w:rPr>
      </w:pPr>
      <w:r>
        <w:t xml:space="preserve">Verify user is added into </w:t>
      </w:r>
      <w:r w:rsidR="00985AF6">
        <w:t>u</w:t>
      </w:r>
      <w:r>
        <w:t>sers list.</w:t>
      </w:r>
    </w:p>
    <w:p w14:paraId="10E8B23D" w14:textId="3403B1AE" w:rsidR="00FA56C6" w:rsidRDefault="00FA56C6" w:rsidP="00FA56C6">
      <w:pPr>
        <w:pStyle w:val="Caption"/>
      </w:pPr>
      <w:bookmarkStart w:id="562" w:name="_Toc61521854"/>
      <w:r>
        <w:t xml:space="preserve">Figure </w:t>
      </w:r>
      <w:r w:rsidR="00BC222A">
        <w:fldChar w:fldCharType="begin"/>
      </w:r>
      <w:r w:rsidR="00BC222A">
        <w:instrText xml:space="preserve"> SEQ Figure \* ARABIC </w:instrText>
      </w:r>
      <w:r w:rsidR="00BC222A">
        <w:fldChar w:fldCharType="separate"/>
      </w:r>
      <w:r w:rsidR="00C825B7">
        <w:rPr>
          <w:noProof/>
        </w:rPr>
        <w:t>30</w:t>
      </w:r>
      <w:r w:rsidR="00BC222A">
        <w:rPr>
          <w:noProof/>
        </w:rPr>
        <w:fldChar w:fldCharType="end"/>
      </w:r>
      <w:r>
        <w:t>: Users</w:t>
      </w:r>
      <w:bookmarkEnd w:id="562"/>
    </w:p>
    <w:p w14:paraId="4A0A992A" w14:textId="5BAE3E72" w:rsidR="00FA56C6" w:rsidRPr="00116D8C" w:rsidRDefault="006622AE" w:rsidP="00B121C1">
      <w:pPr>
        <w:pStyle w:val="ListParagraph"/>
        <w:ind w:left="360"/>
      </w:pPr>
      <w:r>
        <w:rPr>
          <w:noProof/>
        </w:rPr>
        <w:drawing>
          <wp:inline distT="0" distB="0" distL="0" distR="0" wp14:anchorId="469E7ADF" wp14:editId="552893E6">
            <wp:extent cx="4881546" cy="3065145"/>
            <wp:effectExtent l="19050" t="19050" r="14605" b="20955"/>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rotWithShape="1">
                    <a:blip r:embed="rId46">
                      <a:extLst>
                        <a:ext uri="{28A0092B-C50C-407E-A947-70E740481C1C}">
                          <a14:useLocalDpi xmlns:a14="http://schemas.microsoft.com/office/drawing/2010/main" val="0"/>
                        </a:ext>
                      </a:extLst>
                    </a:blip>
                    <a:srcRect t="15271"/>
                    <a:stretch/>
                  </pic:blipFill>
                  <pic:spPr bwMode="auto">
                    <a:xfrm>
                      <a:off x="0" y="0"/>
                      <a:ext cx="4890016" cy="3070463"/>
                    </a:xfrm>
                    <a:prstGeom prst="rect">
                      <a:avLst/>
                    </a:prstGeom>
                    <a:noFill/>
                    <a:ln cmpd="sng">
                      <a:solidFill>
                        <a:srgbClr val="5B9BD5"/>
                      </a:solidFill>
                    </a:ln>
                    <a:extLst>
                      <a:ext uri="{53640926-AAD7-44D8-BBD7-CCE9431645EC}">
                        <a14:shadowObscured xmlns:a14="http://schemas.microsoft.com/office/drawing/2010/main"/>
                      </a:ext>
                    </a:extLst>
                  </pic:spPr>
                </pic:pic>
              </a:graphicData>
            </a:graphic>
          </wp:inline>
        </w:drawing>
      </w:r>
    </w:p>
    <w:p w14:paraId="79906E12" w14:textId="43A7CE0C" w:rsidR="00AC7D21" w:rsidRDefault="00AC7D21" w:rsidP="00AC7D21">
      <w:pPr>
        <w:pStyle w:val="Heading3"/>
        <w:rPr>
          <w:szCs w:val="20"/>
        </w:rPr>
      </w:pPr>
      <w:bookmarkStart w:id="563" w:name="_Toc61521758"/>
      <w:r>
        <w:rPr>
          <w:szCs w:val="20"/>
        </w:rPr>
        <w:t>Revoke</w:t>
      </w:r>
      <w:r w:rsidRPr="0021233C">
        <w:rPr>
          <w:szCs w:val="20"/>
        </w:rPr>
        <w:t xml:space="preserve"> </w:t>
      </w:r>
      <w:r w:rsidR="006E0668">
        <w:t>administrator</w:t>
      </w:r>
      <w:r w:rsidR="006E0668" w:rsidDel="006E0668">
        <w:rPr>
          <w:szCs w:val="20"/>
        </w:rPr>
        <w:t xml:space="preserve"> </w:t>
      </w:r>
      <w:r w:rsidRPr="0021233C">
        <w:rPr>
          <w:szCs w:val="20"/>
        </w:rPr>
        <w:t xml:space="preserve">SAV </w:t>
      </w:r>
      <w:r>
        <w:rPr>
          <w:szCs w:val="20"/>
        </w:rPr>
        <w:t>r</w:t>
      </w:r>
      <w:r w:rsidRPr="0021233C">
        <w:rPr>
          <w:szCs w:val="20"/>
        </w:rPr>
        <w:t xml:space="preserve">ole </w:t>
      </w:r>
      <w:r>
        <w:rPr>
          <w:szCs w:val="20"/>
        </w:rPr>
        <w:t>from</w:t>
      </w:r>
      <w:r w:rsidRPr="0021233C">
        <w:rPr>
          <w:szCs w:val="20"/>
        </w:rPr>
        <w:t xml:space="preserve"> </w:t>
      </w:r>
      <w:r>
        <w:rPr>
          <w:szCs w:val="20"/>
        </w:rPr>
        <w:t>u</w:t>
      </w:r>
      <w:r w:rsidRPr="0021233C">
        <w:rPr>
          <w:szCs w:val="20"/>
        </w:rPr>
        <w:t>se</w:t>
      </w:r>
      <w:r>
        <w:rPr>
          <w:szCs w:val="20"/>
        </w:rPr>
        <w:t>r</w:t>
      </w:r>
      <w:bookmarkEnd w:id="563"/>
    </w:p>
    <w:p w14:paraId="42294978" w14:textId="408E2510" w:rsidR="00A10096" w:rsidRDefault="00A10096" w:rsidP="00B121C1">
      <w:pPr>
        <w:pStyle w:val="ListParagraph"/>
        <w:tabs>
          <w:tab w:val="decimal" w:pos="1080"/>
          <w:tab w:val="decimal" w:pos="8910"/>
        </w:tabs>
        <w:ind w:left="0"/>
      </w:pPr>
      <w:r>
        <w:t xml:space="preserve">IAM </w:t>
      </w:r>
      <w:r w:rsidR="002B5D87">
        <w:t xml:space="preserve">administrator </w:t>
      </w:r>
      <w:r>
        <w:t>remove</w:t>
      </w:r>
      <w:r w:rsidR="002B5D87">
        <w:t>s</w:t>
      </w:r>
      <w:r>
        <w:t xml:space="preserve"> user from </w:t>
      </w:r>
      <w:r w:rsidRPr="004C417E">
        <w:t>ROLE_</w:t>
      </w:r>
      <w:r w:rsidR="00F60D6E">
        <w:t>HORMEL_</w:t>
      </w:r>
      <w:r w:rsidRPr="004C417E">
        <w:t>ADMIN</w:t>
      </w:r>
      <w:r>
        <w:t xml:space="preserve"> SAV role to revoke admin access from Saviynt. </w:t>
      </w:r>
    </w:p>
    <w:p w14:paraId="44F46526" w14:textId="4D801D9E" w:rsidR="00A10096" w:rsidRDefault="006E0668" w:rsidP="00207D43">
      <w:pPr>
        <w:pStyle w:val="ListParagraph"/>
        <w:numPr>
          <w:ilvl w:val="0"/>
          <w:numId w:val="47"/>
        </w:numPr>
        <w:ind w:left="360"/>
      </w:pPr>
      <w:r>
        <w:t>Login to SSM as administrator</w:t>
      </w:r>
    </w:p>
    <w:p w14:paraId="6ED93380" w14:textId="46FD0719" w:rsidR="00A10096" w:rsidRDefault="006E0668" w:rsidP="00207D43">
      <w:pPr>
        <w:pStyle w:val="ListParagraph"/>
        <w:numPr>
          <w:ilvl w:val="0"/>
          <w:numId w:val="47"/>
        </w:numPr>
        <w:ind w:left="360"/>
      </w:pPr>
      <w:r>
        <w:t xml:space="preserve">Navigate to Admin tab on menu bar </w:t>
      </w:r>
      <w:r w:rsidR="00A10096">
        <w:t>and click on it.</w:t>
      </w:r>
    </w:p>
    <w:p w14:paraId="1D99A765" w14:textId="77777777" w:rsidR="00A10096" w:rsidRDefault="00A10096" w:rsidP="00B121C1">
      <w:pPr>
        <w:pStyle w:val="ListParagraph"/>
        <w:ind w:left="360"/>
      </w:pPr>
    </w:p>
    <w:p w14:paraId="2AB784C4" w14:textId="10C51136" w:rsidR="00A10096" w:rsidRPr="00AE3C3C" w:rsidRDefault="00A10096" w:rsidP="00B121C1">
      <w:pPr>
        <w:pStyle w:val="Caption"/>
        <w:ind w:left="20"/>
        <w:rPr>
          <w:sz w:val="20"/>
          <w:szCs w:val="20"/>
        </w:rPr>
      </w:pPr>
      <w:bookmarkStart w:id="564" w:name="_Toc61521855"/>
      <w:r w:rsidRPr="00AE3C3C">
        <w:rPr>
          <w:sz w:val="20"/>
          <w:szCs w:val="20"/>
        </w:rPr>
        <w:t xml:space="preserve">Figure </w:t>
      </w:r>
      <w:r w:rsidR="009A2D2D">
        <w:rPr>
          <w:sz w:val="20"/>
          <w:szCs w:val="20"/>
        </w:rPr>
        <w:fldChar w:fldCharType="begin"/>
      </w:r>
      <w:r w:rsidR="009A2D2D">
        <w:rPr>
          <w:sz w:val="20"/>
          <w:szCs w:val="20"/>
        </w:rPr>
        <w:instrText xml:space="preserve"> SEQ Figure \* ARABIC </w:instrText>
      </w:r>
      <w:r w:rsidR="009A2D2D">
        <w:rPr>
          <w:sz w:val="20"/>
          <w:szCs w:val="20"/>
        </w:rPr>
        <w:fldChar w:fldCharType="separate"/>
      </w:r>
      <w:r w:rsidR="00C825B7">
        <w:rPr>
          <w:noProof/>
          <w:sz w:val="20"/>
          <w:szCs w:val="20"/>
        </w:rPr>
        <w:t>31</w:t>
      </w:r>
      <w:r w:rsidR="009A2D2D">
        <w:rPr>
          <w:sz w:val="20"/>
          <w:szCs w:val="20"/>
        </w:rPr>
        <w:fldChar w:fldCharType="end"/>
      </w:r>
      <w:r w:rsidRPr="00AE3C3C">
        <w:rPr>
          <w:sz w:val="20"/>
          <w:szCs w:val="20"/>
        </w:rPr>
        <w:t xml:space="preserve">: </w:t>
      </w:r>
      <w:r>
        <w:rPr>
          <w:sz w:val="20"/>
          <w:szCs w:val="20"/>
        </w:rPr>
        <w:t>SSM</w:t>
      </w:r>
      <w:r w:rsidRPr="00AE3C3C">
        <w:rPr>
          <w:sz w:val="20"/>
          <w:szCs w:val="20"/>
        </w:rPr>
        <w:t xml:space="preserve"> Dashboard</w:t>
      </w:r>
      <w:bookmarkEnd w:id="564"/>
    </w:p>
    <w:p w14:paraId="5D6D1A15" w14:textId="77777777" w:rsidR="00A10096" w:rsidRDefault="00A10096" w:rsidP="00B121C1">
      <w:pPr>
        <w:pStyle w:val="ListParagraph"/>
        <w:tabs>
          <w:tab w:val="center" w:pos="8910"/>
        </w:tabs>
        <w:ind w:left="360"/>
      </w:pPr>
      <w:r>
        <w:rPr>
          <w:noProof/>
        </w:rPr>
        <w:drawing>
          <wp:inline distT="0" distB="0" distL="0" distR="0" wp14:anchorId="18AC9505" wp14:editId="13CDF712">
            <wp:extent cx="4772025" cy="3315128"/>
            <wp:effectExtent l="19050" t="19050" r="9525" b="190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a:extLst>
                        <a:ext uri="{28A0092B-C50C-407E-A947-70E740481C1C}">
                          <a14:useLocalDpi xmlns:a14="http://schemas.microsoft.com/office/drawing/2010/main" val="0"/>
                        </a:ext>
                      </a:extLst>
                    </a:blip>
                    <a:srcRect l="25559"/>
                    <a:stretch/>
                  </pic:blipFill>
                  <pic:spPr bwMode="auto">
                    <a:xfrm>
                      <a:off x="0" y="0"/>
                      <a:ext cx="4797528" cy="3332845"/>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8E9163" w14:textId="77777777" w:rsidR="00A10096" w:rsidRDefault="00A10096" w:rsidP="00B121C1">
      <w:pPr>
        <w:pStyle w:val="ListParagraph"/>
        <w:ind w:left="360"/>
      </w:pPr>
    </w:p>
    <w:p w14:paraId="216C632D" w14:textId="77777777" w:rsidR="00A10096" w:rsidRDefault="00A10096" w:rsidP="00B121C1">
      <w:pPr>
        <w:pStyle w:val="ListParagraph"/>
        <w:ind w:left="360"/>
      </w:pPr>
    </w:p>
    <w:p w14:paraId="56257184" w14:textId="77777777" w:rsidR="00A10096" w:rsidRDefault="00A10096" w:rsidP="00207D43">
      <w:pPr>
        <w:pStyle w:val="ListParagraph"/>
        <w:numPr>
          <w:ilvl w:val="0"/>
          <w:numId w:val="47"/>
        </w:numPr>
        <w:ind w:left="360" w:right="450"/>
        <w:rPr>
          <w:noProof/>
        </w:rPr>
      </w:pPr>
      <w:r>
        <w:t>Navigate to toggle sidebar and click on Identity Repository.</w:t>
      </w:r>
    </w:p>
    <w:p w14:paraId="7580A952" w14:textId="7AE686E7" w:rsidR="00A10096" w:rsidRPr="00AE3C3C" w:rsidRDefault="00A10096" w:rsidP="00B121C1">
      <w:pPr>
        <w:pStyle w:val="Caption"/>
        <w:ind w:left="20"/>
        <w:rPr>
          <w:sz w:val="20"/>
          <w:szCs w:val="20"/>
        </w:rPr>
      </w:pPr>
      <w:bookmarkStart w:id="565" w:name="_Toc61521856"/>
      <w:r w:rsidRPr="00AE3C3C">
        <w:rPr>
          <w:sz w:val="20"/>
          <w:szCs w:val="20"/>
        </w:rPr>
        <w:t xml:space="preserve">Figure </w:t>
      </w:r>
      <w:r w:rsidR="009A2D2D">
        <w:rPr>
          <w:sz w:val="20"/>
          <w:szCs w:val="20"/>
        </w:rPr>
        <w:fldChar w:fldCharType="begin"/>
      </w:r>
      <w:r w:rsidR="009A2D2D">
        <w:rPr>
          <w:sz w:val="20"/>
          <w:szCs w:val="20"/>
        </w:rPr>
        <w:instrText xml:space="preserve"> SEQ Figure \* ARABIC </w:instrText>
      </w:r>
      <w:r w:rsidR="009A2D2D">
        <w:rPr>
          <w:sz w:val="20"/>
          <w:szCs w:val="20"/>
        </w:rPr>
        <w:fldChar w:fldCharType="separate"/>
      </w:r>
      <w:r w:rsidR="00C825B7">
        <w:rPr>
          <w:noProof/>
          <w:sz w:val="20"/>
          <w:szCs w:val="20"/>
        </w:rPr>
        <w:t>32</w:t>
      </w:r>
      <w:r w:rsidR="009A2D2D">
        <w:rPr>
          <w:sz w:val="20"/>
          <w:szCs w:val="20"/>
        </w:rPr>
        <w:fldChar w:fldCharType="end"/>
      </w:r>
      <w:r w:rsidRPr="00AE3C3C">
        <w:rPr>
          <w:sz w:val="20"/>
          <w:szCs w:val="20"/>
        </w:rPr>
        <w:t xml:space="preserve">: </w:t>
      </w:r>
      <w:r>
        <w:rPr>
          <w:sz w:val="20"/>
          <w:szCs w:val="20"/>
        </w:rPr>
        <w:t>Identity Repository</w:t>
      </w:r>
      <w:bookmarkEnd w:id="565"/>
    </w:p>
    <w:p w14:paraId="63EC9CDB" w14:textId="77777777" w:rsidR="00A10096" w:rsidRDefault="00A10096" w:rsidP="00B121C1">
      <w:pPr>
        <w:pStyle w:val="ListParagraph"/>
        <w:ind w:left="360" w:right="450"/>
      </w:pPr>
      <w:r>
        <w:rPr>
          <w:noProof/>
        </w:rPr>
        <w:drawing>
          <wp:inline distT="0" distB="0" distL="0" distR="0" wp14:anchorId="663AC8A0" wp14:editId="460AC1F0">
            <wp:extent cx="4699953" cy="1675130"/>
            <wp:effectExtent l="19050" t="19050" r="24765" b="203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0">
                      <a:extLst>
                        <a:ext uri="{28A0092B-C50C-407E-A947-70E740481C1C}">
                          <a14:useLocalDpi xmlns:a14="http://schemas.microsoft.com/office/drawing/2010/main" val="0"/>
                        </a:ext>
                      </a:extLst>
                    </a:blip>
                    <a:srcRect t="15395"/>
                    <a:stretch/>
                  </pic:blipFill>
                  <pic:spPr bwMode="auto">
                    <a:xfrm>
                      <a:off x="0" y="0"/>
                      <a:ext cx="4828741" cy="1721032"/>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74A7752" w14:textId="77777777" w:rsidR="00A10096" w:rsidRDefault="00A10096" w:rsidP="00B121C1">
      <w:pPr>
        <w:pStyle w:val="ListParagraph"/>
        <w:ind w:left="360"/>
      </w:pPr>
    </w:p>
    <w:p w14:paraId="4ED03EA2" w14:textId="77777777" w:rsidR="00A10096" w:rsidRDefault="00A10096" w:rsidP="00B121C1">
      <w:pPr>
        <w:pStyle w:val="ListParagraph"/>
        <w:ind w:left="20"/>
      </w:pPr>
    </w:p>
    <w:p w14:paraId="25FFAF62" w14:textId="77777777" w:rsidR="00A10096" w:rsidRDefault="00A10096" w:rsidP="00207D43">
      <w:pPr>
        <w:pStyle w:val="ListParagraph"/>
        <w:numPr>
          <w:ilvl w:val="0"/>
          <w:numId w:val="47"/>
        </w:numPr>
        <w:ind w:left="360" w:right="450"/>
        <w:rPr>
          <w:noProof/>
        </w:rPr>
      </w:pPr>
      <w:r>
        <w:t>Navigate to SAV Roles and click on it.</w:t>
      </w:r>
    </w:p>
    <w:p w14:paraId="5CF816F8" w14:textId="77777777" w:rsidR="00A10096" w:rsidRDefault="00A10096" w:rsidP="00B121C1">
      <w:pPr>
        <w:pStyle w:val="ListParagraph"/>
        <w:ind w:left="360" w:right="450"/>
        <w:rPr>
          <w:noProof/>
        </w:rPr>
      </w:pPr>
    </w:p>
    <w:p w14:paraId="3496162A" w14:textId="7F1CF791" w:rsidR="00A10096" w:rsidRPr="00AE3C3C" w:rsidRDefault="00A10096" w:rsidP="00B121C1">
      <w:pPr>
        <w:pStyle w:val="Caption"/>
        <w:ind w:left="20"/>
        <w:rPr>
          <w:sz w:val="20"/>
          <w:szCs w:val="20"/>
        </w:rPr>
      </w:pPr>
      <w:bookmarkStart w:id="566" w:name="_Toc61521857"/>
      <w:r w:rsidRPr="00AE3C3C">
        <w:rPr>
          <w:sz w:val="20"/>
          <w:szCs w:val="20"/>
        </w:rPr>
        <w:t xml:space="preserve">Figure </w:t>
      </w:r>
      <w:r w:rsidR="009A2D2D">
        <w:rPr>
          <w:sz w:val="20"/>
          <w:szCs w:val="20"/>
        </w:rPr>
        <w:fldChar w:fldCharType="begin"/>
      </w:r>
      <w:r w:rsidR="009A2D2D">
        <w:rPr>
          <w:sz w:val="20"/>
          <w:szCs w:val="20"/>
        </w:rPr>
        <w:instrText xml:space="preserve"> SEQ Figure \* ARABIC </w:instrText>
      </w:r>
      <w:r w:rsidR="009A2D2D">
        <w:rPr>
          <w:sz w:val="20"/>
          <w:szCs w:val="20"/>
        </w:rPr>
        <w:fldChar w:fldCharType="separate"/>
      </w:r>
      <w:r w:rsidR="00C825B7">
        <w:rPr>
          <w:noProof/>
          <w:sz w:val="20"/>
          <w:szCs w:val="20"/>
        </w:rPr>
        <w:t>33</w:t>
      </w:r>
      <w:r w:rsidR="009A2D2D">
        <w:rPr>
          <w:sz w:val="20"/>
          <w:szCs w:val="20"/>
        </w:rPr>
        <w:fldChar w:fldCharType="end"/>
      </w:r>
      <w:r w:rsidRPr="00AE3C3C">
        <w:rPr>
          <w:sz w:val="20"/>
          <w:szCs w:val="20"/>
        </w:rPr>
        <w:t xml:space="preserve">: </w:t>
      </w:r>
      <w:r>
        <w:rPr>
          <w:sz w:val="20"/>
          <w:szCs w:val="20"/>
        </w:rPr>
        <w:t>SAV Roles</w:t>
      </w:r>
      <w:bookmarkEnd w:id="566"/>
    </w:p>
    <w:p w14:paraId="7CDD1C93" w14:textId="77777777" w:rsidR="00A10096" w:rsidRDefault="00A10096" w:rsidP="00B121C1">
      <w:pPr>
        <w:pStyle w:val="ListParagraph"/>
        <w:ind w:left="360" w:right="450"/>
        <w:rPr>
          <w:noProof/>
        </w:rPr>
      </w:pPr>
      <w:r>
        <w:rPr>
          <w:noProof/>
        </w:rPr>
        <w:drawing>
          <wp:inline distT="0" distB="0" distL="0" distR="0" wp14:anchorId="55A72B5E" wp14:editId="7A3873D4">
            <wp:extent cx="4743990" cy="2611120"/>
            <wp:effectExtent l="19050" t="19050" r="19050" b="177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1">
                      <a:extLst>
                        <a:ext uri="{28A0092B-C50C-407E-A947-70E740481C1C}">
                          <a14:useLocalDpi xmlns:a14="http://schemas.microsoft.com/office/drawing/2010/main" val="0"/>
                        </a:ext>
                      </a:extLst>
                    </a:blip>
                    <a:srcRect t="10159"/>
                    <a:stretch/>
                  </pic:blipFill>
                  <pic:spPr bwMode="auto">
                    <a:xfrm>
                      <a:off x="0" y="0"/>
                      <a:ext cx="4754242" cy="2616763"/>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99E3301" w14:textId="77777777" w:rsidR="00A10096" w:rsidRDefault="00A10096" w:rsidP="00B121C1">
      <w:pPr>
        <w:pStyle w:val="ListParagraph"/>
        <w:ind w:left="20"/>
      </w:pPr>
    </w:p>
    <w:p w14:paraId="55179417" w14:textId="1BF3585B" w:rsidR="00A10096" w:rsidRDefault="00A10096" w:rsidP="00207D43">
      <w:pPr>
        <w:pStyle w:val="ListParagraph"/>
        <w:numPr>
          <w:ilvl w:val="0"/>
          <w:numId w:val="47"/>
        </w:numPr>
        <w:ind w:left="360" w:right="450"/>
        <w:rPr>
          <w:noProof/>
        </w:rPr>
      </w:pPr>
      <w:r>
        <w:t>Click on</w:t>
      </w:r>
      <w:r w:rsidR="008210E3">
        <w:t xml:space="preserve"> </w:t>
      </w:r>
      <w:r w:rsidR="008210E3">
        <w:rPr>
          <w:rFonts w:ascii="Wingdings" w:eastAsia="Wingdings" w:hAnsi="Wingdings" w:cs="Wingdings"/>
        </w:rPr>
        <w:t>à</w:t>
      </w:r>
      <w:r w:rsidR="008210E3">
        <w:t xml:space="preserve"> </w:t>
      </w:r>
      <w:proofErr w:type="spellStart"/>
      <w:r>
        <w:t>Role_Admin</w:t>
      </w:r>
      <w:proofErr w:type="spellEnd"/>
      <w:r>
        <w:t xml:space="preserve"> from SAV Role List.</w:t>
      </w:r>
    </w:p>
    <w:p w14:paraId="04991153" w14:textId="2FE008AD" w:rsidR="00A10096" w:rsidRDefault="00A10096" w:rsidP="006E0668">
      <w:pPr>
        <w:pStyle w:val="Caption"/>
      </w:pPr>
      <w:bookmarkStart w:id="567" w:name="_Toc61521858"/>
      <w:r>
        <w:t xml:space="preserve">Figure </w:t>
      </w:r>
      <w:r w:rsidR="00BC222A">
        <w:fldChar w:fldCharType="begin"/>
      </w:r>
      <w:r w:rsidR="00BC222A">
        <w:instrText xml:space="preserve"> SEQ Figure \* ARABIC </w:instrText>
      </w:r>
      <w:r w:rsidR="00BC222A">
        <w:fldChar w:fldCharType="separate"/>
      </w:r>
      <w:r w:rsidR="00C825B7">
        <w:rPr>
          <w:noProof/>
        </w:rPr>
        <w:t>34</w:t>
      </w:r>
      <w:r w:rsidR="00BC222A">
        <w:rPr>
          <w:noProof/>
        </w:rPr>
        <w:fldChar w:fldCharType="end"/>
      </w:r>
      <w:r>
        <w:t>: SAV Role List</w:t>
      </w:r>
      <w:bookmarkEnd w:id="567"/>
    </w:p>
    <w:p w14:paraId="7F3A3DE4" w14:textId="18EE3338" w:rsidR="00A10096" w:rsidRDefault="00F50F60" w:rsidP="00B121C1">
      <w:pPr>
        <w:pStyle w:val="ListParagraph"/>
        <w:ind w:left="360"/>
      </w:pPr>
      <w:r>
        <w:rPr>
          <w:noProof/>
        </w:rPr>
        <w:drawing>
          <wp:inline distT="0" distB="0" distL="0" distR="0" wp14:anchorId="3C131B88" wp14:editId="395444CE">
            <wp:extent cx="4838700" cy="3362486"/>
            <wp:effectExtent l="19050" t="19050" r="19050" b="28575"/>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42597" cy="3365194"/>
                    </a:xfrm>
                    <a:prstGeom prst="rect">
                      <a:avLst/>
                    </a:prstGeom>
                    <a:noFill/>
                    <a:ln cmpd="sng">
                      <a:solidFill>
                        <a:srgbClr val="5B9BD5"/>
                      </a:solidFill>
                    </a:ln>
                  </pic:spPr>
                </pic:pic>
              </a:graphicData>
            </a:graphic>
          </wp:inline>
        </w:drawing>
      </w:r>
    </w:p>
    <w:p w14:paraId="7865627D" w14:textId="77777777" w:rsidR="00A10096" w:rsidRDefault="00A10096" w:rsidP="00B121C1">
      <w:pPr>
        <w:pStyle w:val="ListParagraph"/>
        <w:ind w:left="20"/>
      </w:pPr>
    </w:p>
    <w:p w14:paraId="64804F9E" w14:textId="77777777" w:rsidR="00A10096" w:rsidRDefault="00A10096" w:rsidP="00207D43">
      <w:pPr>
        <w:pStyle w:val="ListParagraph"/>
        <w:numPr>
          <w:ilvl w:val="0"/>
          <w:numId w:val="47"/>
        </w:numPr>
        <w:ind w:left="360" w:right="450"/>
        <w:rPr>
          <w:noProof/>
        </w:rPr>
      </w:pPr>
      <w:r>
        <w:t>Click on Users tabs.</w:t>
      </w:r>
    </w:p>
    <w:p w14:paraId="297B4421" w14:textId="77777777" w:rsidR="00A10096" w:rsidRDefault="00A10096" w:rsidP="00B121C1">
      <w:pPr>
        <w:pStyle w:val="ListParagraph"/>
        <w:ind w:left="360" w:right="450"/>
        <w:rPr>
          <w:noProof/>
        </w:rPr>
      </w:pPr>
    </w:p>
    <w:p w14:paraId="78F176C2" w14:textId="70D2F6C9" w:rsidR="00A10096" w:rsidRDefault="00A10096" w:rsidP="006E0668">
      <w:pPr>
        <w:pStyle w:val="Caption"/>
      </w:pPr>
      <w:bookmarkStart w:id="568" w:name="_Toc61521859"/>
      <w:r>
        <w:t xml:space="preserve">Figure </w:t>
      </w:r>
      <w:r w:rsidR="00BC222A">
        <w:fldChar w:fldCharType="begin"/>
      </w:r>
      <w:r w:rsidR="00BC222A">
        <w:instrText xml:space="preserve"> SEQ Figure \* ARABIC </w:instrText>
      </w:r>
      <w:r w:rsidR="00BC222A">
        <w:fldChar w:fldCharType="separate"/>
      </w:r>
      <w:r w:rsidR="00C825B7">
        <w:rPr>
          <w:noProof/>
        </w:rPr>
        <w:t>35</w:t>
      </w:r>
      <w:r w:rsidR="00BC222A">
        <w:rPr>
          <w:noProof/>
        </w:rPr>
        <w:fldChar w:fldCharType="end"/>
      </w:r>
      <w:r>
        <w:t xml:space="preserve">: </w:t>
      </w:r>
      <w:r w:rsidR="002A4D97">
        <w:t xml:space="preserve">Admin </w:t>
      </w:r>
      <w:r>
        <w:t>SAV Role Details</w:t>
      </w:r>
      <w:bookmarkEnd w:id="568"/>
    </w:p>
    <w:p w14:paraId="6265E956" w14:textId="4BEBF708" w:rsidR="00A10096" w:rsidRDefault="00F50F60" w:rsidP="00B121C1">
      <w:pPr>
        <w:pStyle w:val="ListParagraph"/>
        <w:tabs>
          <w:tab w:val="decimal" w:pos="9000"/>
        </w:tabs>
        <w:ind w:left="360"/>
      </w:pPr>
      <w:r>
        <w:rPr>
          <w:noProof/>
        </w:rPr>
        <w:drawing>
          <wp:inline distT="0" distB="0" distL="0" distR="0" wp14:anchorId="23D67C64" wp14:editId="5C00B948">
            <wp:extent cx="4714875" cy="2743200"/>
            <wp:effectExtent l="19050" t="19050" r="28575" b="1905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14875" cy="2743200"/>
                    </a:xfrm>
                    <a:prstGeom prst="rect">
                      <a:avLst/>
                    </a:prstGeom>
                    <a:noFill/>
                    <a:ln cmpd="sng">
                      <a:solidFill>
                        <a:srgbClr val="5B9BD5"/>
                      </a:solidFill>
                    </a:ln>
                  </pic:spPr>
                </pic:pic>
              </a:graphicData>
            </a:graphic>
          </wp:inline>
        </w:drawing>
      </w:r>
    </w:p>
    <w:p w14:paraId="7AB561A1" w14:textId="77777777" w:rsidR="00A10096" w:rsidRDefault="00A10096" w:rsidP="00B121C1">
      <w:pPr>
        <w:pStyle w:val="ListParagraph"/>
        <w:ind w:left="20"/>
      </w:pPr>
    </w:p>
    <w:p w14:paraId="1B6F5214" w14:textId="695DC428" w:rsidR="00A10096" w:rsidRDefault="006E0668" w:rsidP="00207D43">
      <w:pPr>
        <w:pStyle w:val="ListParagraph"/>
        <w:numPr>
          <w:ilvl w:val="0"/>
          <w:numId w:val="47"/>
        </w:numPr>
        <w:ind w:left="360" w:right="450"/>
        <w:rPr>
          <w:noProof/>
        </w:rPr>
      </w:pPr>
      <w:r>
        <w:t>Search user that you wanted</w:t>
      </w:r>
      <w:r w:rsidR="00AF7F62">
        <w:t xml:space="preserve"> to remove from </w:t>
      </w:r>
      <w:proofErr w:type="spellStart"/>
      <w:r w:rsidR="00AF7F62">
        <w:t>Role_Admin</w:t>
      </w:r>
      <w:proofErr w:type="spellEnd"/>
      <w:r w:rsidR="00AF7F62">
        <w:t xml:space="preserve"> SAV role. And click on checkbox and then click on Remove User from Role. User will be removed from SAV role.</w:t>
      </w:r>
    </w:p>
    <w:p w14:paraId="2C2E78A2" w14:textId="7A477273" w:rsidR="00552030" w:rsidRDefault="00552030" w:rsidP="006E0668">
      <w:pPr>
        <w:pStyle w:val="Caption"/>
      </w:pPr>
      <w:bookmarkStart w:id="569" w:name="_Toc61521860"/>
      <w:r>
        <w:t xml:space="preserve">Figure </w:t>
      </w:r>
      <w:r w:rsidR="00BC222A">
        <w:fldChar w:fldCharType="begin"/>
      </w:r>
      <w:r w:rsidR="00BC222A">
        <w:instrText xml:space="preserve"> SEQ Figure \* ARABIC </w:instrText>
      </w:r>
      <w:r w:rsidR="00BC222A">
        <w:fldChar w:fldCharType="separate"/>
      </w:r>
      <w:r w:rsidR="00C825B7">
        <w:rPr>
          <w:noProof/>
        </w:rPr>
        <w:t>36</w:t>
      </w:r>
      <w:r w:rsidR="00BC222A">
        <w:rPr>
          <w:noProof/>
        </w:rPr>
        <w:fldChar w:fldCharType="end"/>
      </w:r>
      <w:r>
        <w:t xml:space="preserve"> : Remove User from Role</w:t>
      </w:r>
      <w:bookmarkEnd w:id="569"/>
    </w:p>
    <w:p w14:paraId="675EFD53" w14:textId="124F0163" w:rsidR="00A10096" w:rsidRPr="00A10096" w:rsidRDefault="00F50F60" w:rsidP="00B121C1">
      <w:pPr>
        <w:ind w:left="360"/>
      </w:pPr>
      <w:r>
        <w:rPr>
          <w:noProof/>
        </w:rPr>
        <w:drawing>
          <wp:inline distT="0" distB="0" distL="0" distR="0" wp14:anchorId="3437BE69" wp14:editId="79CE4875">
            <wp:extent cx="4714875" cy="2181225"/>
            <wp:effectExtent l="19050" t="19050" r="28575" b="28575"/>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14875" cy="2181225"/>
                    </a:xfrm>
                    <a:prstGeom prst="rect">
                      <a:avLst/>
                    </a:prstGeom>
                    <a:noFill/>
                    <a:ln cmpd="sng">
                      <a:solidFill>
                        <a:srgbClr val="5B9BD5"/>
                      </a:solidFill>
                    </a:ln>
                  </pic:spPr>
                </pic:pic>
              </a:graphicData>
            </a:graphic>
          </wp:inline>
        </w:drawing>
      </w:r>
    </w:p>
    <w:p w14:paraId="6AFC2626" w14:textId="596B57BA" w:rsidR="00AC7D21" w:rsidRDefault="00116D8C" w:rsidP="00AC7D21">
      <w:pPr>
        <w:pStyle w:val="Heading3"/>
        <w:rPr>
          <w:szCs w:val="20"/>
        </w:rPr>
      </w:pPr>
      <w:bookmarkStart w:id="570" w:name="_Toc61521759"/>
      <w:r>
        <w:rPr>
          <w:szCs w:val="20"/>
        </w:rPr>
        <w:t>Revoke</w:t>
      </w:r>
      <w:r w:rsidRPr="0021233C">
        <w:rPr>
          <w:szCs w:val="20"/>
        </w:rPr>
        <w:t xml:space="preserve"> </w:t>
      </w:r>
      <w:r>
        <w:rPr>
          <w:szCs w:val="20"/>
        </w:rPr>
        <w:t>Helpdesk</w:t>
      </w:r>
      <w:r w:rsidR="00AC7D21">
        <w:rPr>
          <w:szCs w:val="20"/>
        </w:rPr>
        <w:t xml:space="preserve"> </w:t>
      </w:r>
      <w:r w:rsidR="00AC7D21" w:rsidRPr="0021233C">
        <w:rPr>
          <w:szCs w:val="20"/>
        </w:rPr>
        <w:t xml:space="preserve">SAV </w:t>
      </w:r>
      <w:r w:rsidR="00AC7D21">
        <w:rPr>
          <w:szCs w:val="20"/>
        </w:rPr>
        <w:t>r</w:t>
      </w:r>
      <w:r w:rsidR="00AC7D21" w:rsidRPr="0021233C">
        <w:rPr>
          <w:szCs w:val="20"/>
        </w:rPr>
        <w:t xml:space="preserve">ole </w:t>
      </w:r>
      <w:r w:rsidR="00AC7D21">
        <w:rPr>
          <w:szCs w:val="20"/>
        </w:rPr>
        <w:t>from</w:t>
      </w:r>
      <w:r w:rsidR="00AC7D21" w:rsidRPr="0021233C">
        <w:rPr>
          <w:szCs w:val="20"/>
        </w:rPr>
        <w:t xml:space="preserve"> </w:t>
      </w:r>
      <w:r w:rsidR="00AC7D21">
        <w:rPr>
          <w:szCs w:val="20"/>
        </w:rPr>
        <w:t>u</w:t>
      </w:r>
      <w:r w:rsidR="00AC7D21" w:rsidRPr="0021233C">
        <w:rPr>
          <w:szCs w:val="20"/>
        </w:rPr>
        <w:t>se</w:t>
      </w:r>
      <w:r w:rsidR="00AC7D21">
        <w:rPr>
          <w:szCs w:val="20"/>
        </w:rPr>
        <w:t>r</w:t>
      </w:r>
      <w:bookmarkEnd w:id="570"/>
    </w:p>
    <w:p w14:paraId="6627408B" w14:textId="62727B53" w:rsidR="003E74B8" w:rsidRDefault="002B5D87" w:rsidP="00B121C1">
      <w:pPr>
        <w:pStyle w:val="ListParagraph"/>
        <w:tabs>
          <w:tab w:val="decimal" w:pos="1080"/>
          <w:tab w:val="decimal" w:pos="8910"/>
        </w:tabs>
        <w:ind w:left="0"/>
      </w:pPr>
      <w:r>
        <w:t>IAM administrator removes user from</w:t>
      </w:r>
      <w:r w:rsidR="003E74B8">
        <w:t xml:space="preserve"> </w:t>
      </w:r>
      <w:r w:rsidR="003E74B8" w:rsidRPr="00DE0EC3">
        <w:t>ROLE_</w:t>
      </w:r>
      <w:r w:rsidR="00882A70">
        <w:t>HORMEL</w:t>
      </w:r>
      <w:r w:rsidR="003E74B8" w:rsidRPr="00DE0EC3">
        <w:t>_HELPDESK</w:t>
      </w:r>
      <w:r w:rsidR="003E74B8">
        <w:t xml:space="preserve"> SAV role to revoke Helpdesk access from Saviynt. </w:t>
      </w:r>
    </w:p>
    <w:p w14:paraId="0AE3F0A9" w14:textId="286E8843" w:rsidR="003E74B8" w:rsidRDefault="006E0668" w:rsidP="00207D43">
      <w:pPr>
        <w:pStyle w:val="ListParagraph"/>
        <w:numPr>
          <w:ilvl w:val="0"/>
          <w:numId w:val="48"/>
        </w:numPr>
        <w:ind w:left="360"/>
      </w:pPr>
      <w:r>
        <w:t>Login to SSM as administrator</w:t>
      </w:r>
    </w:p>
    <w:p w14:paraId="659446E7" w14:textId="336E2957" w:rsidR="003E74B8" w:rsidRDefault="006E0668" w:rsidP="00207D43">
      <w:pPr>
        <w:pStyle w:val="ListParagraph"/>
        <w:numPr>
          <w:ilvl w:val="0"/>
          <w:numId w:val="48"/>
        </w:numPr>
        <w:ind w:left="360"/>
      </w:pPr>
      <w:r>
        <w:t xml:space="preserve">Navigate to Admin tab on menu bar </w:t>
      </w:r>
      <w:r w:rsidR="003E74B8">
        <w:t>and click on it.</w:t>
      </w:r>
    </w:p>
    <w:p w14:paraId="0470FF03" w14:textId="77777777" w:rsidR="003E74B8" w:rsidRDefault="003E74B8" w:rsidP="00B121C1">
      <w:pPr>
        <w:pStyle w:val="ListParagraph"/>
        <w:ind w:left="360"/>
      </w:pPr>
    </w:p>
    <w:p w14:paraId="7DF3C990" w14:textId="4007DE63" w:rsidR="003E74B8" w:rsidRPr="00AE3C3C" w:rsidRDefault="003E74B8" w:rsidP="00B121C1">
      <w:pPr>
        <w:pStyle w:val="Caption"/>
        <w:ind w:left="20"/>
        <w:rPr>
          <w:sz w:val="20"/>
          <w:szCs w:val="20"/>
        </w:rPr>
      </w:pPr>
      <w:bookmarkStart w:id="571" w:name="_Toc61521861"/>
      <w:r w:rsidRPr="00AE3C3C">
        <w:rPr>
          <w:sz w:val="20"/>
          <w:szCs w:val="20"/>
        </w:rPr>
        <w:t xml:space="preserve">Figure </w:t>
      </w:r>
      <w:r w:rsidR="009A2D2D">
        <w:rPr>
          <w:sz w:val="20"/>
          <w:szCs w:val="20"/>
        </w:rPr>
        <w:fldChar w:fldCharType="begin"/>
      </w:r>
      <w:r w:rsidR="009A2D2D">
        <w:rPr>
          <w:sz w:val="20"/>
          <w:szCs w:val="20"/>
        </w:rPr>
        <w:instrText xml:space="preserve"> SEQ Figure \* ARABIC </w:instrText>
      </w:r>
      <w:r w:rsidR="009A2D2D">
        <w:rPr>
          <w:sz w:val="20"/>
          <w:szCs w:val="20"/>
        </w:rPr>
        <w:fldChar w:fldCharType="separate"/>
      </w:r>
      <w:r w:rsidR="00C825B7">
        <w:rPr>
          <w:noProof/>
          <w:sz w:val="20"/>
          <w:szCs w:val="20"/>
        </w:rPr>
        <w:t>37</w:t>
      </w:r>
      <w:r w:rsidR="009A2D2D">
        <w:rPr>
          <w:sz w:val="20"/>
          <w:szCs w:val="20"/>
        </w:rPr>
        <w:fldChar w:fldCharType="end"/>
      </w:r>
      <w:r w:rsidRPr="00AE3C3C">
        <w:rPr>
          <w:sz w:val="20"/>
          <w:szCs w:val="20"/>
        </w:rPr>
        <w:t xml:space="preserve">: </w:t>
      </w:r>
      <w:r>
        <w:rPr>
          <w:sz w:val="20"/>
          <w:szCs w:val="20"/>
        </w:rPr>
        <w:t>SSM</w:t>
      </w:r>
      <w:r w:rsidRPr="00AE3C3C">
        <w:rPr>
          <w:sz w:val="20"/>
          <w:szCs w:val="20"/>
        </w:rPr>
        <w:t xml:space="preserve"> Dashboard</w:t>
      </w:r>
      <w:bookmarkEnd w:id="571"/>
    </w:p>
    <w:p w14:paraId="0C88915A" w14:textId="77777777" w:rsidR="003E74B8" w:rsidRDefault="003E74B8" w:rsidP="00B121C1">
      <w:pPr>
        <w:pStyle w:val="ListParagraph"/>
        <w:tabs>
          <w:tab w:val="center" w:pos="8910"/>
        </w:tabs>
        <w:ind w:left="360"/>
      </w:pPr>
      <w:r>
        <w:rPr>
          <w:noProof/>
        </w:rPr>
        <w:drawing>
          <wp:inline distT="0" distB="0" distL="0" distR="0" wp14:anchorId="678FC980" wp14:editId="4A100493">
            <wp:extent cx="4562475" cy="3104689"/>
            <wp:effectExtent l="19050" t="19050" r="9525" b="196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a:extLst>
                        <a:ext uri="{28A0092B-C50C-407E-A947-70E740481C1C}">
                          <a14:useLocalDpi xmlns:a14="http://schemas.microsoft.com/office/drawing/2010/main" val="0"/>
                        </a:ext>
                      </a:extLst>
                    </a:blip>
                    <a:srcRect l="24276"/>
                    <a:stretch/>
                  </pic:blipFill>
                  <pic:spPr bwMode="auto">
                    <a:xfrm>
                      <a:off x="0" y="0"/>
                      <a:ext cx="4577184" cy="3114699"/>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E3CDCDE" w14:textId="77777777" w:rsidR="003E74B8" w:rsidRDefault="003E74B8" w:rsidP="00B121C1">
      <w:pPr>
        <w:pStyle w:val="ListParagraph"/>
        <w:ind w:left="360"/>
      </w:pPr>
    </w:p>
    <w:p w14:paraId="2FF2332D" w14:textId="77777777" w:rsidR="003E74B8" w:rsidRDefault="003E74B8" w:rsidP="00B121C1">
      <w:pPr>
        <w:pStyle w:val="ListParagraph"/>
        <w:ind w:left="360"/>
      </w:pPr>
    </w:p>
    <w:p w14:paraId="79A20901" w14:textId="77777777" w:rsidR="003E74B8" w:rsidRDefault="003E74B8" w:rsidP="00207D43">
      <w:pPr>
        <w:pStyle w:val="ListParagraph"/>
        <w:numPr>
          <w:ilvl w:val="0"/>
          <w:numId w:val="48"/>
        </w:numPr>
        <w:ind w:left="360" w:right="450"/>
        <w:rPr>
          <w:noProof/>
        </w:rPr>
      </w:pPr>
      <w:r>
        <w:t>Navigate to toggle sidebar and click on Identity Repository.</w:t>
      </w:r>
    </w:p>
    <w:p w14:paraId="58406C63" w14:textId="5C47AA72" w:rsidR="003E74B8" w:rsidRPr="00AE3C3C" w:rsidRDefault="003E74B8" w:rsidP="00B121C1">
      <w:pPr>
        <w:pStyle w:val="Caption"/>
        <w:ind w:left="20"/>
        <w:rPr>
          <w:sz w:val="20"/>
          <w:szCs w:val="20"/>
        </w:rPr>
      </w:pPr>
      <w:bookmarkStart w:id="572" w:name="_Toc61521862"/>
      <w:r w:rsidRPr="00AE3C3C">
        <w:rPr>
          <w:sz w:val="20"/>
          <w:szCs w:val="20"/>
        </w:rPr>
        <w:t xml:space="preserve">Figure </w:t>
      </w:r>
      <w:r w:rsidR="009A2D2D">
        <w:rPr>
          <w:sz w:val="20"/>
          <w:szCs w:val="20"/>
        </w:rPr>
        <w:fldChar w:fldCharType="begin"/>
      </w:r>
      <w:r w:rsidR="009A2D2D">
        <w:rPr>
          <w:sz w:val="20"/>
          <w:szCs w:val="20"/>
        </w:rPr>
        <w:instrText xml:space="preserve"> SEQ Figure \* ARABIC </w:instrText>
      </w:r>
      <w:r w:rsidR="009A2D2D">
        <w:rPr>
          <w:sz w:val="20"/>
          <w:szCs w:val="20"/>
        </w:rPr>
        <w:fldChar w:fldCharType="separate"/>
      </w:r>
      <w:r w:rsidR="00C825B7">
        <w:rPr>
          <w:noProof/>
          <w:sz w:val="20"/>
          <w:szCs w:val="20"/>
        </w:rPr>
        <w:t>38</w:t>
      </w:r>
      <w:r w:rsidR="009A2D2D">
        <w:rPr>
          <w:sz w:val="20"/>
          <w:szCs w:val="20"/>
        </w:rPr>
        <w:fldChar w:fldCharType="end"/>
      </w:r>
      <w:r w:rsidRPr="00AE3C3C">
        <w:rPr>
          <w:sz w:val="20"/>
          <w:szCs w:val="20"/>
        </w:rPr>
        <w:t xml:space="preserve">: </w:t>
      </w:r>
      <w:r>
        <w:rPr>
          <w:sz w:val="20"/>
          <w:szCs w:val="20"/>
        </w:rPr>
        <w:t>Identity Repository</w:t>
      </w:r>
      <w:bookmarkEnd w:id="572"/>
    </w:p>
    <w:p w14:paraId="3A8B0A13" w14:textId="77777777" w:rsidR="003E74B8" w:rsidRDefault="003E74B8" w:rsidP="00B121C1">
      <w:pPr>
        <w:pStyle w:val="ListParagraph"/>
        <w:ind w:left="360" w:right="450"/>
      </w:pPr>
      <w:r>
        <w:rPr>
          <w:noProof/>
        </w:rPr>
        <w:drawing>
          <wp:inline distT="0" distB="0" distL="0" distR="0" wp14:anchorId="269DE41D" wp14:editId="1AD174F8">
            <wp:extent cx="4699953" cy="1589405"/>
            <wp:effectExtent l="19050" t="19050" r="24765" b="1079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0">
                      <a:extLst>
                        <a:ext uri="{28A0092B-C50C-407E-A947-70E740481C1C}">
                          <a14:useLocalDpi xmlns:a14="http://schemas.microsoft.com/office/drawing/2010/main" val="0"/>
                        </a:ext>
                      </a:extLst>
                    </a:blip>
                    <a:srcRect t="19724"/>
                    <a:stretch/>
                  </pic:blipFill>
                  <pic:spPr bwMode="auto">
                    <a:xfrm>
                      <a:off x="0" y="0"/>
                      <a:ext cx="4828741" cy="1632958"/>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30E5B44" w14:textId="77777777" w:rsidR="003E74B8" w:rsidRDefault="003E74B8" w:rsidP="00B121C1">
      <w:pPr>
        <w:pStyle w:val="ListParagraph"/>
        <w:ind w:left="360"/>
      </w:pPr>
    </w:p>
    <w:p w14:paraId="58CFE371" w14:textId="77777777" w:rsidR="003E74B8" w:rsidRDefault="003E74B8" w:rsidP="00B121C1">
      <w:pPr>
        <w:pStyle w:val="ListParagraph"/>
        <w:ind w:left="20"/>
      </w:pPr>
    </w:p>
    <w:p w14:paraId="3A55588B" w14:textId="77777777" w:rsidR="003E74B8" w:rsidRDefault="003E74B8" w:rsidP="00207D43">
      <w:pPr>
        <w:pStyle w:val="ListParagraph"/>
        <w:numPr>
          <w:ilvl w:val="0"/>
          <w:numId w:val="48"/>
        </w:numPr>
        <w:ind w:left="360" w:right="450"/>
        <w:rPr>
          <w:noProof/>
        </w:rPr>
      </w:pPr>
      <w:r>
        <w:t>Navigate to SAV Roles and click on it.</w:t>
      </w:r>
    </w:p>
    <w:p w14:paraId="7732ABF4" w14:textId="77777777" w:rsidR="003E74B8" w:rsidRDefault="003E74B8" w:rsidP="00B121C1">
      <w:pPr>
        <w:pStyle w:val="ListParagraph"/>
        <w:ind w:left="360" w:right="450"/>
        <w:rPr>
          <w:noProof/>
        </w:rPr>
      </w:pPr>
    </w:p>
    <w:p w14:paraId="6DFB9936" w14:textId="7215489E" w:rsidR="003E74B8" w:rsidRPr="00AE3C3C" w:rsidRDefault="003E74B8" w:rsidP="00B121C1">
      <w:pPr>
        <w:pStyle w:val="Caption"/>
        <w:ind w:left="20"/>
        <w:rPr>
          <w:sz w:val="20"/>
          <w:szCs w:val="20"/>
        </w:rPr>
      </w:pPr>
      <w:bookmarkStart w:id="573" w:name="_Toc61521863"/>
      <w:r w:rsidRPr="00AE3C3C">
        <w:rPr>
          <w:sz w:val="20"/>
          <w:szCs w:val="20"/>
        </w:rPr>
        <w:t xml:space="preserve">Figure </w:t>
      </w:r>
      <w:r w:rsidR="009A2D2D">
        <w:rPr>
          <w:sz w:val="20"/>
          <w:szCs w:val="20"/>
        </w:rPr>
        <w:fldChar w:fldCharType="begin"/>
      </w:r>
      <w:r w:rsidR="009A2D2D">
        <w:rPr>
          <w:sz w:val="20"/>
          <w:szCs w:val="20"/>
        </w:rPr>
        <w:instrText xml:space="preserve"> SEQ Figure \* ARABIC </w:instrText>
      </w:r>
      <w:r w:rsidR="009A2D2D">
        <w:rPr>
          <w:sz w:val="20"/>
          <w:szCs w:val="20"/>
        </w:rPr>
        <w:fldChar w:fldCharType="separate"/>
      </w:r>
      <w:r w:rsidR="00C825B7">
        <w:rPr>
          <w:noProof/>
          <w:sz w:val="20"/>
          <w:szCs w:val="20"/>
        </w:rPr>
        <w:t>39</w:t>
      </w:r>
      <w:r w:rsidR="009A2D2D">
        <w:rPr>
          <w:sz w:val="20"/>
          <w:szCs w:val="20"/>
        </w:rPr>
        <w:fldChar w:fldCharType="end"/>
      </w:r>
      <w:r w:rsidRPr="00AE3C3C">
        <w:rPr>
          <w:sz w:val="20"/>
          <w:szCs w:val="20"/>
        </w:rPr>
        <w:t xml:space="preserve">: </w:t>
      </w:r>
      <w:r>
        <w:rPr>
          <w:sz w:val="20"/>
          <w:szCs w:val="20"/>
        </w:rPr>
        <w:t>SAV Roles</w:t>
      </w:r>
      <w:bookmarkEnd w:id="573"/>
    </w:p>
    <w:p w14:paraId="6831AA45" w14:textId="77777777" w:rsidR="003E74B8" w:rsidRDefault="003E74B8" w:rsidP="00B121C1">
      <w:pPr>
        <w:pStyle w:val="ListParagraph"/>
        <w:ind w:left="360" w:right="450"/>
        <w:rPr>
          <w:noProof/>
        </w:rPr>
      </w:pPr>
      <w:r>
        <w:rPr>
          <w:noProof/>
        </w:rPr>
        <w:drawing>
          <wp:inline distT="0" distB="0" distL="0" distR="0" wp14:anchorId="7A8B9FA4" wp14:editId="4920D3BB">
            <wp:extent cx="4743990" cy="2620645"/>
            <wp:effectExtent l="19050" t="19050" r="19050" b="273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1">
                      <a:extLst>
                        <a:ext uri="{28A0092B-C50C-407E-A947-70E740481C1C}">
                          <a14:useLocalDpi xmlns:a14="http://schemas.microsoft.com/office/drawing/2010/main" val="0"/>
                        </a:ext>
                      </a:extLst>
                    </a:blip>
                    <a:srcRect t="9832"/>
                    <a:stretch/>
                  </pic:blipFill>
                  <pic:spPr bwMode="auto">
                    <a:xfrm>
                      <a:off x="0" y="0"/>
                      <a:ext cx="4754242" cy="2626308"/>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45E0A6F" w14:textId="77777777" w:rsidR="003E74B8" w:rsidRDefault="003E74B8" w:rsidP="00B121C1">
      <w:pPr>
        <w:pStyle w:val="ListParagraph"/>
        <w:ind w:left="20"/>
      </w:pPr>
    </w:p>
    <w:p w14:paraId="36C31758" w14:textId="0182BD77" w:rsidR="003E74B8" w:rsidRDefault="003E74B8" w:rsidP="00207D43">
      <w:pPr>
        <w:pStyle w:val="ListParagraph"/>
        <w:numPr>
          <w:ilvl w:val="0"/>
          <w:numId w:val="48"/>
        </w:numPr>
        <w:ind w:left="360" w:right="450"/>
        <w:rPr>
          <w:noProof/>
        </w:rPr>
      </w:pPr>
      <w:r>
        <w:t xml:space="preserve">Click on </w:t>
      </w:r>
      <w:proofErr w:type="spellStart"/>
      <w:r w:rsidRPr="003E74B8">
        <w:t>ROLE_</w:t>
      </w:r>
      <w:r w:rsidR="00F50F60">
        <w:t>Hormel</w:t>
      </w:r>
      <w:r w:rsidRPr="003E74B8">
        <w:t>_HELPDESK</w:t>
      </w:r>
      <w:proofErr w:type="spellEnd"/>
      <w:r>
        <w:t xml:space="preserve"> from SAV Role List.</w:t>
      </w:r>
    </w:p>
    <w:p w14:paraId="75636EB2" w14:textId="5C15DDA2" w:rsidR="003E74B8" w:rsidRDefault="003E74B8" w:rsidP="006E0668">
      <w:pPr>
        <w:pStyle w:val="Caption"/>
      </w:pPr>
      <w:bookmarkStart w:id="574" w:name="_Toc61521864"/>
      <w:r>
        <w:t xml:space="preserve">Figure </w:t>
      </w:r>
      <w:r w:rsidR="00BC222A">
        <w:fldChar w:fldCharType="begin"/>
      </w:r>
      <w:r w:rsidR="00BC222A">
        <w:instrText xml:space="preserve"> SEQ Figure \* ARABIC </w:instrText>
      </w:r>
      <w:r w:rsidR="00BC222A">
        <w:fldChar w:fldCharType="separate"/>
      </w:r>
      <w:r w:rsidR="00C825B7">
        <w:rPr>
          <w:noProof/>
        </w:rPr>
        <w:t>40</w:t>
      </w:r>
      <w:r w:rsidR="00BC222A">
        <w:rPr>
          <w:noProof/>
        </w:rPr>
        <w:fldChar w:fldCharType="end"/>
      </w:r>
      <w:r>
        <w:t>: SAV Role List</w:t>
      </w:r>
      <w:bookmarkEnd w:id="574"/>
    </w:p>
    <w:p w14:paraId="029A99CE" w14:textId="13918847" w:rsidR="003E74B8" w:rsidRDefault="00F50F60" w:rsidP="00B121C1">
      <w:pPr>
        <w:pStyle w:val="ListParagraph"/>
        <w:ind w:left="360"/>
      </w:pPr>
      <w:r>
        <w:rPr>
          <w:noProof/>
        </w:rPr>
        <w:drawing>
          <wp:inline distT="0" distB="0" distL="0" distR="0" wp14:anchorId="08A7895E" wp14:editId="0D80BF78">
            <wp:extent cx="4762500" cy="3752850"/>
            <wp:effectExtent l="19050" t="19050" r="19050" b="1905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62500" cy="3752850"/>
                    </a:xfrm>
                    <a:prstGeom prst="rect">
                      <a:avLst/>
                    </a:prstGeom>
                    <a:noFill/>
                    <a:ln cmpd="sng">
                      <a:solidFill>
                        <a:srgbClr val="5B9BD5"/>
                      </a:solidFill>
                    </a:ln>
                  </pic:spPr>
                </pic:pic>
              </a:graphicData>
            </a:graphic>
          </wp:inline>
        </w:drawing>
      </w:r>
    </w:p>
    <w:p w14:paraId="000B201F" w14:textId="77777777" w:rsidR="003E74B8" w:rsidRDefault="003E74B8" w:rsidP="00B121C1">
      <w:pPr>
        <w:pStyle w:val="ListParagraph"/>
        <w:ind w:left="20"/>
      </w:pPr>
    </w:p>
    <w:p w14:paraId="45DC0627" w14:textId="77777777" w:rsidR="003E74B8" w:rsidRDefault="003E74B8" w:rsidP="00207D43">
      <w:pPr>
        <w:pStyle w:val="ListParagraph"/>
        <w:numPr>
          <w:ilvl w:val="0"/>
          <w:numId w:val="48"/>
        </w:numPr>
        <w:ind w:left="360" w:right="450"/>
        <w:rPr>
          <w:noProof/>
        </w:rPr>
      </w:pPr>
      <w:r>
        <w:t>Click on Users tabs.</w:t>
      </w:r>
    </w:p>
    <w:p w14:paraId="24E4DC2F" w14:textId="77777777" w:rsidR="003E74B8" w:rsidRDefault="003E74B8" w:rsidP="00B121C1">
      <w:pPr>
        <w:pStyle w:val="ListParagraph"/>
        <w:ind w:left="360" w:right="450"/>
        <w:rPr>
          <w:noProof/>
        </w:rPr>
      </w:pPr>
    </w:p>
    <w:p w14:paraId="7ADFADB2" w14:textId="66FA65F4" w:rsidR="003E74B8" w:rsidRDefault="003E74B8" w:rsidP="006E0668">
      <w:pPr>
        <w:pStyle w:val="Caption"/>
      </w:pPr>
      <w:bookmarkStart w:id="575" w:name="_Toc61521865"/>
      <w:r>
        <w:t xml:space="preserve">Figure </w:t>
      </w:r>
      <w:r w:rsidR="00BC222A">
        <w:fldChar w:fldCharType="begin"/>
      </w:r>
      <w:r w:rsidR="00BC222A">
        <w:instrText xml:space="preserve"> SEQ Figure \* ARABIC </w:instrText>
      </w:r>
      <w:r w:rsidR="00BC222A">
        <w:fldChar w:fldCharType="separate"/>
      </w:r>
      <w:r w:rsidR="00C825B7">
        <w:rPr>
          <w:noProof/>
        </w:rPr>
        <w:t>41</w:t>
      </w:r>
      <w:r w:rsidR="00BC222A">
        <w:rPr>
          <w:noProof/>
        </w:rPr>
        <w:fldChar w:fldCharType="end"/>
      </w:r>
      <w:r>
        <w:t>: Admin SAV Role Details</w:t>
      </w:r>
      <w:bookmarkEnd w:id="575"/>
    </w:p>
    <w:p w14:paraId="72176F76" w14:textId="72A418A1" w:rsidR="003E74B8" w:rsidRDefault="003E74B8" w:rsidP="00B121C1">
      <w:pPr>
        <w:pStyle w:val="ListParagraph"/>
        <w:tabs>
          <w:tab w:val="decimal" w:pos="9000"/>
        </w:tabs>
        <w:ind w:left="360"/>
      </w:pPr>
      <w:r>
        <w:rPr>
          <w:noProof/>
        </w:rPr>
        <w:drawing>
          <wp:inline distT="0" distB="0" distL="0" distR="0" wp14:anchorId="1C51C583" wp14:editId="0A767A68">
            <wp:extent cx="4714875" cy="3308763"/>
            <wp:effectExtent l="19050" t="19050" r="9525" b="2540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54">
                      <a:extLst>
                        <a:ext uri="{28A0092B-C50C-407E-A947-70E740481C1C}">
                          <a14:useLocalDpi xmlns:a14="http://schemas.microsoft.com/office/drawing/2010/main" val="0"/>
                        </a:ext>
                      </a:extLst>
                    </a:blip>
                    <a:srcRect t="8795"/>
                    <a:stretch/>
                  </pic:blipFill>
                  <pic:spPr bwMode="auto">
                    <a:xfrm>
                      <a:off x="0" y="0"/>
                      <a:ext cx="4735602" cy="3323309"/>
                    </a:xfrm>
                    <a:prstGeom prst="rect">
                      <a:avLst/>
                    </a:prstGeom>
                    <a:noFill/>
                    <a:ln cmpd="sng">
                      <a:solidFill>
                        <a:srgbClr val="5B9BD5"/>
                      </a:solidFill>
                    </a:ln>
                    <a:extLst>
                      <a:ext uri="{53640926-AAD7-44D8-BBD7-CCE9431645EC}">
                        <a14:shadowObscured xmlns:a14="http://schemas.microsoft.com/office/drawing/2010/main"/>
                      </a:ext>
                    </a:extLst>
                  </pic:spPr>
                </pic:pic>
              </a:graphicData>
            </a:graphic>
          </wp:inline>
        </w:drawing>
      </w:r>
    </w:p>
    <w:p w14:paraId="081BEDFE" w14:textId="77777777" w:rsidR="003E74B8" w:rsidRDefault="003E74B8" w:rsidP="00B121C1">
      <w:pPr>
        <w:pStyle w:val="ListParagraph"/>
        <w:ind w:left="20"/>
      </w:pPr>
    </w:p>
    <w:p w14:paraId="3285E0F2" w14:textId="6D9E8ADB" w:rsidR="003E74B8" w:rsidRDefault="006E0668" w:rsidP="00207D43">
      <w:pPr>
        <w:pStyle w:val="ListParagraph"/>
        <w:numPr>
          <w:ilvl w:val="0"/>
          <w:numId w:val="48"/>
        </w:numPr>
        <w:ind w:left="360" w:right="450"/>
        <w:rPr>
          <w:noProof/>
        </w:rPr>
      </w:pPr>
      <w:r>
        <w:t>Search user that you wanted</w:t>
      </w:r>
      <w:r w:rsidR="003E74B8">
        <w:t xml:space="preserve"> to remove from </w:t>
      </w:r>
      <w:r w:rsidR="003E74B8" w:rsidRPr="003E74B8">
        <w:t>ROLE_</w:t>
      </w:r>
      <w:r w:rsidR="006F1BA1">
        <w:t>HORMEL</w:t>
      </w:r>
      <w:r w:rsidR="003E74B8" w:rsidRPr="003E74B8">
        <w:t>_HELPDESK</w:t>
      </w:r>
      <w:r w:rsidR="003E74B8">
        <w:t xml:space="preserve"> SAV role. And click on checkbox and then click on Remove User from Role. User will be removed from SAV role.</w:t>
      </w:r>
    </w:p>
    <w:p w14:paraId="2B087E16" w14:textId="39FD5023" w:rsidR="00B624AC" w:rsidRDefault="00B624AC" w:rsidP="006E0668">
      <w:pPr>
        <w:pStyle w:val="Caption"/>
      </w:pPr>
      <w:bookmarkStart w:id="576" w:name="_Toc61521866"/>
      <w:r>
        <w:t xml:space="preserve">Figure </w:t>
      </w:r>
      <w:r w:rsidR="00BC222A">
        <w:fldChar w:fldCharType="begin"/>
      </w:r>
      <w:r w:rsidR="00BC222A">
        <w:instrText xml:space="preserve"> SEQ Figure \* ARABIC </w:instrText>
      </w:r>
      <w:r w:rsidR="00BC222A">
        <w:fldChar w:fldCharType="separate"/>
      </w:r>
      <w:r w:rsidR="00C825B7">
        <w:rPr>
          <w:noProof/>
        </w:rPr>
        <w:t>42</w:t>
      </w:r>
      <w:r w:rsidR="00BC222A">
        <w:rPr>
          <w:noProof/>
        </w:rPr>
        <w:fldChar w:fldCharType="end"/>
      </w:r>
      <w:r>
        <w:t xml:space="preserve"> : Remove User from Role</w:t>
      </w:r>
      <w:bookmarkEnd w:id="576"/>
    </w:p>
    <w:p w14:paraId="55137C2E" w14:textId="4B2C6997" w:rsidR="003E74B8" w:rsidRPr="00A10096" w:rsidRDefault="00882A70" w:rsidP="00B121C1">
      <w:pPr>
        <w:ind w:left="360"/>
      </w:pPr>
      <w:r>
        <w:rPr>
          <w:noProof/>
        </w:rPr>
        <w:drawing>
          <wp:inline distT="0" distB="0" distL="0" distR="0" wp14:anchorId="01DBA4B8" wp14:editId="325C0D13">
            <wp:extent cx="4714875" cy="2181225"/>
            <wp:effectExtent l="19050" t="19050" r="28575" b="28575"/>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14875" cy="2181225"/>
                    </a:xfrm>
                    <a:prstGeom prst="rect">
                      <a:avLst/>
                    </a:prstGeom>
                    <a:noFill/>
                    <a:ln cmpd="sng">
                      <a:solidFill>
                        <a:srgbClr val="5B9BD5"/>
                      </a:solidFill>
                    </a:ln>
                  </pic:spPr>
                </pic:pic>
              </a:graphicData>
            </a:graphic>
          </wp:inline>
        </w:drawing>
      </w:r>
    </w:p>
    <w:p w14:paraId="65E4243C" w14:textId="77777777" w:rsidR="00110BEA" w:rsidRPr="00AE3C3C" w:rsidRDefault="00110BEA" w:rsidP="00B61CF8">
      <w:pPr>
        <w:pStyle w:val="Heading2"/>
      </w:pPr>
      <w:bookmarkStart w:id="577" w:name="_Toc37428198"/>
      <w:bookmarkStart w:id="578" w:name="_Toc37853753"/>
      <w:bookmarkStart w:id="579" w:name="_Toc37854293"/>
      <w:bookmarkStart w:id="580" w:name="_Toc37854836"/>
      <w:bookmarkStart w:id="581" w:name="_Toc37855382"/>
      <w:bookmarkStart w:id="582" w:name="_Toc37428199"/>
      <w:bookmarkStart w:id="583" w:name="_Toc37853754"/>
      <w:bookmarkStart w:id="584" w:name="_Toc37854294"/>
      <w:bookmarkStart w:id="585" w:name="_Toc37854837"/>
      <w:bookmarkStart w:id="586" w:name="_Toc37855383"/>
      <w:bookmarkStart w:id="587" w:name="_Toc61521760"/>
      <w:bookmarkEnd w:id="577"/>
      <w:bookmarkEnd w:id="578"/>
      <w:bookmarkEnd w:id="579"/>
      <w:bookmarkEnd w:id="580"/>
      <w:bookmarkEnd w:id="581"/>
      <w:bookmarkEnd w:id="582"/>
      <w:bookmarkEnd w:id="583"/>
      <w:bookmarkEnd w:id="584"/>
      <w:bookmarkEnd w:id="585"/>
      <w:bookmarkEnd w:id="586"/>
      <w:r w:rsidRPr="00AE3C3C">
        <w:t>UI Customizations</w:t>
      </w:r>
      <w:bookmarkEnd w:id="587"/>
    </w:p>
    <w:p w14:paraId="7C4EF17A" w14:textId="77B69BD1" w:rsidR="007D1B8C" w:rsidRPr="00AE3C3C" w:rsidRDefault="007D1B8C" w:rsidP="007D1B8C">
      <w:pPr>
        <w:rPr>
          <w:rFonts w:asciiTheme="minorHAnsi" w:hAnsiTheme="minorHAnsi" w:cstheme="minorHAnsi"/>
        </w:rPr>
      </w:pPr>
      <w:r w:rsidRPr="00AE3C3C">
        <w:rPr>
          <w:rFonts w:asciiTheme="minorHAnsi" w:hAnsiTheme="minorHAnsi" w:cstheme="minorHAnsi"/>
        </w:rPr>
        <w:t xml:space="preserve">This section describes steps taken for UI customization that are made to </w:t>
      </w:r>
      <w:r w:rsidR="00E8576E">
        <w:rPr>
          <w:rFonts w:asciiTheme="minorHAnsi" w:hAnsiTheme="minorHAnsi" w:cstheme="minorHAnsi"/>
        </w:rPr>
        <w:t>SSM</w:t>
      </w:r>
      <w:r w:rsidRPr="00AE3C3C">
        <w:rPr>
          <w:rFonts w:asciiTheme="minorHAnsi" w:hAnsiTheme="minorHAnsi" w:cstheme="minorHAnsi"/>
        </w:rPr>
        <w:t>.</w:t>
      </w:r>
      <w:r w:rsidR="00251F25" w:rsidRPr="00AE3C3C">
        <w:rPr>
          <w:rFonts w:asciiTheme="minorHAnsi" w:hAnsiTheme="minorHAnsi" w:cstheme="minorHAnsi"/>
        </w:rPr>
        <w:t xml:space="preserve"> If any UI changes are needed in the future (logo changes, </w:t>
      </w:r>
      <w:r w:rsidR="002B5D87">
        <w:rPr>
          <w:rFonts w:asciiTheme="minorHAnsi" w:hAnsiTheme="minorHAnsi" w:cstheme="minorHAnsi"/>
        </w:rPr>
        <w:t xml:space="preserve">browser tab </w:t>
      </w:r>
      <w:r w:rsidR="00F225E4">
        <w:rPr>
          <w:rFonts w:asciiTheme="minorHAnsi" w:hAnsiTheme="minorHAnsi" w:cstheme="minorHAnsi"/>
        </w:rPr>
        <w:t>icon</w:t>
      </w:r>
      <w:r w:rsidR="00251F25" w:rsidRPr="00AE3C3C">
        <w:rPr>
          <w:rFonts w:asciiTheme="minorHAnsi" w:hAnsiTheme="minorHAnsi" w:cstheme="minorHAnsi"/>
        </w:rPr>
        <w:t xml:space="preserve">, etc.), the steps below should be </w:t>
      </w:r>
      <w:r w:rsidR="002B5D87">
        <w:rPr>
          <w:rFonts w:asciiTheme="minorHAnsi" w:hAnsiTheme="minorHAnsi" w:cstheme="minorHAnsi"/>
        </w:rPr>
        <w:t>followed</w:t>
      </w:r>
      <w:r w:rsidR="00251F25" w:rsidRPr="00AE3C3C">
        <w:rPr>
          <w:rFonts w:asciiTheme="minorHAnsi" w:hAnsiTheme="minorHAnsi" w:cstheme="minorHAnsi"/>
        </w:rPr>
        <w:t xml:space="preserve">. </w:t>
      </w:r>
    </w:p>
    <w:p w14:paraId="7B92D3CC" w14:textId="075E8D14" w:rsidR="00181578" w:rsidRDefault="00181578" w:rsidP="00181578">
      <w:pPr>
        <w:pStyle w:val="Heading3"/>
        <w:rPr>
          <w:szCs w:val="20"/>
        </w:rPr>
      </w:pPr>
      <w:bookmarkStart w:id="588" w:name="_Toc61521761"/>
      <w:r w:rsidRPr="00AE3C3C">
        <w:rPr>
          <w:szCs w:val="20"/>
        </w:rPr>
        <w:t>Custom Branding</w:t>
      </w:r>
      <w:bookmarkEnd w:id="588"/>
    </w:p>
    <w:p w14:paraId="104536B0" w14:textId="78C6575F" w:rsidR="00F225E4" w:rsidRPr="00F225E4" w:rsidRDefault="00F225E4" w:rsidP="00F225E4">
      <w:pPr>
        <w:rPr>
          <w:rFonts w:asciiTheme="minorHAnsi" w:hAnsiTheme="minorHAnsi" w:cstheme="minorHAnsi"/>
        </w:rPr>
      </w:pPr>
      <w:r w:rsidRPr="00F225E4">
        <w:rPr>
          <w:rFonts w:asciiTheme="minorHAnsi" w:hAnsiTheme="minorHAnsi" w:cstheme="minorHAnsi"/>
        </w:rPr>
        <w:t xml:space="preserve">SSM will be configured to provide a customized look and feel for the enterprise users. The OOTB color scheme, pages, and text will be changed as per the enterprise needs. The SSM UI will include </w:t>
      </w:r>
      <w:r w:rsidR="00465696">
        <w:rPr>
          <w:rFonts w:asciiTheme="minorHAnsi" w:hAnsiTheme="minorHAnsi" w:cstheme="minorHAnsi"/>
        </w:rPr>
        <w:t>Hormel</w:t>
      </w:r>
      <w:r w:rsidRPr="00F225E4">
        <w:rPr>
          <w:rFonts w:asciiTheme="minorHAnsi" w:hAnsiTheme="minorHAnsi" w:cstheme="minorHAnsi"/>
        </w:rPr>
        <w:t xml:space="preserve"> logo wherever possible.</w:t>
      </w:r>
    </w:p>
    <w:p w14:paraId="5156F6C1" w14:textId="43D14B0C" w:rsidR="00F225E4" w:rsidRPr="00F225E4" w:rsidRDefault="00F225E4" w:rsidP="00F225E4">
      <w:pPr>
        <w:rPr>
          <w:rFonts w:asciiTheme="minorHAnsi" w:hAnsiTheme="minorHAnsi" w:cstheme="minorHAnsi"/>
        </w:rPr>
      </w:pPr>
      <w:r w:rsidRPr="00F225E4">
        <w:rPr>
          <w:rFonts w:asciiTheme="minorHAnsi" w:hAnsiTheme="minorHAnsi" w:cstheme="minorHAnsi"/>
        </w:rPr>
        <w:t>To change an organization's logo on login</w:t>
      </w:r>
      <w:r w:rsidR="00140FF2">
        <w:rPr>
          <w:rFonts w:asciiTheme="minorHAnsi" w:hAnsiTheme="minorHAnsi" w:cstheme="minorHAnsi"/>
        </w:rPr>
        <w:t xml:space="preserve">, logout, </w:t>
      </w:r>
      <w:r w:rsidR="008B13C0">
        <w:rPr>
          <w:rFonts w:asciiTheme="minorHAnsi" w:hAnsiTheme="minorHAnsi" w:cstheme="minorHAnsi"/>
        </w:rPr>
        <w:t xml:space="preserve">browser tab </w:t>
      </w:r>
      <w:r w:rsidR="008B13C0" w:rsidRPr="00F225E4">
        <w:rPr>
          <w:rFonts w:asciiTheme="minorHAnsi" w:hAnsiTheme="minorHAnsi" w:cstheme="minorHAnsi"/>
        </w:rPr>
        <w:t>and</w:t>
      </w:r>
      <w:r w:rsidRPr="00F225E4">
        <w:rPr>
          <w:rFonts w:asciiTheme="minorHAnsi" w:hAnsiTheme="minorHAnsi" w:cstheme="minorHAnsi"/>
        </w:rPr>
        <w:t xml:space="preserve"> application screen, perform the following</w:t>
      </w:r>
      <w:r w:rsidR="008B13C0">
        <w:rPr>
          <w:rFonts w:asciiTheme="minorHAnsi" w:hAnsiTheme="minorHAnsi" w:cstheme="minorHAnsi"/>
        </w:rPr>
        <w:t xml:space="preserve"> steps</w:t>
      </w:r>
    </w:p>
    <w:p w14:paraId="48689DAD" w14:textId="00BA24F3" w:rsidR="007D1B8C" w:rsidRPr="00B121C1" w:rsidRDefault="00433B57" w:rsidP="007D1B8C">
      <w:pPr>
        <w:pStyle w:val="Heading4"/>
        <w:rPr>
          <w:sz w:val="18"/>
          <w:szCs w:val="18"/>
        </w:rPr>
      </w:pPr>
      <w:r>
        <w:rPr>
          <w:sz w:val="18"/>
          <w:szCs w:val="18"/>
        </w:rPr>
        <w:t>Hormel</w:t>
      </w:r>
      <w:r w:rsidR="007D1B8C" w:rsidRPr="00B121C1">
        <w:rPr>
          <w:sz w:val="18"/>
          <w:szCs w:val="18"/>
        </w:rPr>
        <w:t xml:space="preserve"> </w:t>
      </w:r>
      <w:r w:rsidR="009B0FD4" w:rsidRPr="00B121C1">
        <w:rPr>
          <w:sz w:val="18"/>
          <w:szCs w:val="18"/>
        </w:rPr>
        <w:t xml:space="preserve">Login </w:t>
      </w:r>
      <w:r w:rsidR="00140FF2" w:rsidRPr="00B121C1">
        <w:rPr>
          <w:sz w:val="18"/>
          <w:szCs w:val="18"/>
        </w:rPr>
        <w:t xml:space="preserve">Screen </w:t>
      </w:r>
      <w:r w:rsidR="007D1B8C" w:rsidRPr="00B121C1">
        <w:rPr>
          <w:sz w:val="18"/>
          <w:szCs w:val="18"/>
        </w:rPr>
        <w:t>Logo</w:t>
      </w:r>
    </w:p>
    <w:p w14:paraId="7075C26C" w14:textId="4F38F157" w:rsidR="007D1B8C" w:rsidRDefault="007D1B8C" w:rsidP="007D1B8C">
      <w:pPr>
        <w:rPr>
          <w:rFonts w:asciiTheme="minorHAnsi" w:hAnsiTheme="minorHAnsi" w:cstheme="minorHAnsi"/>
        </w:rPr>
      </w:pPr>
      <w:r w:rsidRPr="00AE3C3C">
        <w:rPr>
          <w:rFonts w:asciiTheme="minorHAnsi" w:hAnsiTheme="minorHAnsi" w:cstheme="minorHAnsi"/>
        </w:rPr>
        <w:t>To update</w:t>
      </w:r>
      <w:r w:rsidR="009B0FD4" w:rsidRPr="00AE3C3C">
        <w:rPr>
          <w:rFonts w:asciiTheme="minorHAnsi" w:hAnsiTheme="minorHAnsi" w:cstheme="minorHAnsi"/>
        </w:rPr>
        <w:t xml:space="preserve"> </w:t>
      </w:r>
      <w:r w:rsidR="005A0F74">
        <w:rPr>
          <w:rFonts w:asciiTheme="minorHAnsi" w:hAnsiTheme="minorHAnsi" w:cstheme="minorHAnsi"/>
        </w:rPr>
        <w:t>l</w:t>
      </w:r>
      <w:r w:rsidR="009B0FD4" w:rsidRPr="00AE3C3C">
        <w:rPr>
          <w:rFonts w:asciiTheme="minorHAnsi" w:hAnsiTheme="minorHAnsi" w:cstheme="minorHAnsi"/>
        </w:rPr>
        <w:t>ogin</w:t>
      </w:r>
      <w:r w:rsidRPr="00AE3C3C">
        <w:rPr>
          <w:rFonts w:asciiTheme="minorHAnsi" w:hAnsiTheme="minorHAnsi" w:cstheme="minorHAnsi"/>
        </w:rPr>
        <w:t xml:space="preserve"> </w:t>
      </w:r>
      <w:r w:rsidR="008A1DCD">
        <w:rPr>
          <w:rFonts w:asciiTheme="minorHAnsi" w:hAnsiTheme="minorHAnsi" w:cstheme="minorHAnsi"/>
        </w:rPr>
        <w:t xml:space="preserve">screen </w:t>
      </w:r>
      <w:r w:rsidRPr="00AE3C3C">
        <w:rPr>
          <w:rFonts w:asciiTheme="minorHAnsi" w:hAnsiTheme="minorHAnsi" w:cstheme="minorHAnsi"/>
        </w:rPr>
        <w:t xml:space="preserve">logo, </w:t>
      </w:r>
      <w:r w:rsidR="008B13C0">
        <w:rPr>
          <w:rFonts w:asciiTheme="minorHAnsi" w:hAnsiTheme="minorHAnsi" w:cstheme="minorHAnsi"/>
        </w:rPr>
        <w:t>perform</w:t>
      </w:r>
      <w:r w:rsidR="008B13C0" w:rsidRPr="00AE3C3C">
        <w:rPr>
          <w:rFonts w:asciiTheme="minorHAnsi" w:hAnsiTheme="minorHAnsi" w:cstheme="minorHAnsi"/>
        </w:rPr>
        <w:t xml:space="preserve"> </w:t>
      </w:r>
      <w:r w:rsidRPr="00AE3C3C">
        <w:rPr>
          <w:rFonts w:asciiTheme="minorHAnsi" w:hAnsiTheme="minorHAnsi" w:cstheme="minorHAnsi"/>
        </w:rPr>
        <w:t>below steps:</w:t>
      </w:r>
    </w:p>
    <w:p w14:paraId="0ECAE4AF" w14:textId="0A3B9F3E" w:rsidR="00F225E4" w:rsidRDefault="00F225E4" w:rsidP="00F225E4">
      <w:pPr>
        <w:pStyle w:val="Caption"/>
      </w:pPr>
      <w:bookmarkStart w:id="589" w:name="_Toc61521867"/>
      <w:r>
        <w:t xml:space="preserve">Figure </w:t>
      </w:r>
      <w:r w:rsidR="00BC222A">
        <w:fldChar w:fldCharType="begin"/>
      </w:r>
      <w:r w:rsidR="00BC222A">
        <w:instrText xml:space="preserve"> SEQ Figure \* ARABIC </w:instrText>
      </w:r>
      <w:r w:rsidR="00BC222A">
        <w:fldChar w:fldCharType="separate"/>
      </w:r>
      <w:r w:rsidR="00C825B7">
        <w:rPr>
          <w:noProof/>
        </w:rPr>
        <w:t>43</w:t>
      </w:r>
      <w:r w:rsidR="00BC222A">
        <w:rPr>
          <w:noProof/>
        </w:rPr>
        <w:fldChar w:fldCharType="end"/>
      </w:r>
      <w:r>
        <w:t xml:space="preserve"> : </w:t>
      </w:r>
      <w:r w:rsidRPr="00F225E4">
        <w:t>SSM User Interface Branding</w:t>
      </w:r>
      <w:bookmarkEnd w:id="589"/>
    </w:p>
    <w:p w14:paraId="65B147EA" w14:textId="35F4EC15" w:rsidR="00F225E4" w:rsidRPr="0005694D" w:rsidRDefault="002D39DA" w:rsidP="001A0B14">
      <w:pPr>
        <w:shd w:val="clear" w:color="auto" w:fill="FFFFFF"/>
        <w:spacing w:after="375"/>
        <w:ind w:left="360"/>
        <w:rPr>
          <w:rFonts w:asciiTheme="minorHAnsi" w:hAnsiTheme="minorHAnsi" w:cstheme="minorHAnsi"/>
          <w:color w:val="444444"/>
          <w:sz w:val="24"/>
          <w:szCs w:val="24"/>
        </w:rPr>
      </w:pPr>
      <w:r>
        <w:rPr>
          <w:rFonts w:asciiTheme="minorHAnsi" w:hAnsiTheme="minorHAnsi" w:cstheme="minorHAnsi"/>
          <w:noProof/>
          <w:color w:val="444444"/>
          <w:sz w:val="24"/>
          <w:szCs w:val="24"/>
        </w:rPr>
        <w:drawing>
          <wp:inline distT="0" distB="0" distL="0" distR="0" wp14:anchorId="4AADE867" wp14:editId="1BC7DD17">
            <wp:extent cx="5038725" cy="2468880"/>
            <wp:effectExtent l="19050" t="19050" r="28575" b="2667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8725" cy="2468880"/>
                    </a:xfrm>
                    <a:prstGeom prst="rect">
                      <a:avLst/>
                    </a:prstGeom>
                    <a:noFill/>
                    <a:ln cmpd="sng">
                      <a:solidFill>
                        <a:srgbClr val="5B9BD5"/>
                      </a:solidFill>
                    </a:ln>
                  </pic:spPr>
                </pic:pic>
              </a:graphicData>
            </a:graphic>
          </wp:inline>
        </w:drawing>
      </w:r>
    </w:p>
    <w:p w14:paraId="4DD2B623" w14:textId="6D6BA8C0" w:rsidR="00F225E4" w:rsidRPr="00F225E4" w:rsidRDefault="008B13C0" w:rsidP="00F225E4">
      <w:pPr>
        <w:rPr>
          <w:rFonts w:asciiTheme="minorHAnsi" w:hAnsiTheme="minorHAnsi" w:cstheme="minorHAnsi"/>
        </w:rPr>
      </w:pPr>
      <w:r>
        <w:rPr>
          <w:rFonts w:asciiTheme="minorHAnsi" w:hAnsiTheme="minorHAnsi" w:cstheme="minorHAnsi"/>
        </w:rPr>
        <w:t xml:space="preserve">Note: </w:t>
      </w:r>
      <w:r w:rsidR="00F225E4" w:rsidRPr="00F225E4">
        <w:rPr>
          <w:rFonts w:asciiTheme="minorHAnsi" w:hAnsiTheme="minorHAnsi" w:cstheme="minorHAnsi"/>
        </w:rPr>
        <w:t>The image used as an organization's logo to be displayed on the login screen must be in .</w:t>
      </w:r>
      <w:proofErr w:type="spellStart"/>
      <w:r w:rsidR="00F225E4" w:rsidRPr="00F225E4">
        <w:rPr>
          <w:rFonts w:asciiTheme="minorHAnsi" w:hAnsiTheme="minorHAnsi" w:cstheme="minorHAnsi"/>
        </w:rPr>
        <w:t>png</w:t>
      </w:r>
      <w:proofErr w:type="spellEnd"/>
      <w:r w:rsidR="00F225E4" w:rsidRPr="00F225E4">
        <w:rPr>
          <w:rFonts w:asciiTheme="minorHAnsi" w:hAnsiTheme="minorHAnsi" w:cstheme="minorHAnsi"/>
        </w:rPr>
        <w:t xml:space="preserve"> format with transparent background and must meet the following size specifications: Height: 43 pixels and Width: 200 pixels</w:t>
      </w:r>
    </w:p>
    <w:p w14:paraId="27A2410C" w14:textId="602B6A5C" w:rsidR="00F225E4" w:rsidRDefault="00F225E4" w:rsidP="00066A9D">
      <w:pPr>
        <w:numPr>
          <w:ilvl w:val="0"/>
          <w:numId w:val="9"/>
        </w:numPr>
        <w:shd w:val="clear" w:color="auto" w:fill="FFFFFF"/>
        <w:spacing w:before="100" w:beforeAutospacing="1" w:after="188"/>
        <w:ind w:left="300"/>
        <w:jc w:val="left"/>
        <w:rPr>
          <w:rFonts w:asciiTheme="minorHAnsi" w:hAnsiTheme="minorHAnsi" w:cstheme="minorHAnsi"/>
        </w:rPr>
      </w:pPr>
      <w:r w:rsidRPr="00F225E4">
        <w:rPr>
          <w:rFonts w:asciiTheme="minorHAnsi" w:hAnsiTheme="minorHAnsi" w:cstheme="minorHAnsi"/>
        </w:rPr>
        <w:t xml:space="preserve">Go to Admin </w:t>
      </w:r>
      <w:r w:rsidR="008B13C0" w:rsidRPr="008B13C0">
        <w:rPr>
          <w:rFonts w:asciiTheme="minorHAnsi" w:eastAsia="Wingdings" w:hAnsiTheme="minorHAnsi" w:cstheme="minorHAnsi"/>
        </w:rPr>
        <w:t>à</w:t>
      </w:r>
      <w:r w:rsidR="008B13C0">
        <w:rPr>
          <w:rFonts w:asciiTheme="minorHAnsi" w:hAnsiTheme="minorHAnsi" w:cstheme="minorHAnsi"/>
        </w:rPr>
        <w:t xml:space="preserve"> </w:t>
      </w:r>
      <w:r w:rsidRPr="00F225E4">
        <w:rPr>
          <w:rFonts w:asciiTheme="minorHAnsi" w:hAnsiTheme="minorHAnsi" w:cstheme="minorHAnsi"/>
        </w:rPr>
        <w:t xml:space="preserve"> Configur</w:t>
      </w:r>
      <w:r w:rsidR="008B13C0">
        <w:rPr>
          <w:rFonts w:asciiTheme="minorHAnsi" w:hAnsiTheme="minorHAnsi" w:cstheme="minorHAnsi"/>
        </w:rPr>
        <w:t>ations</w:t>
      </w:r>
      <w:r w:rsidRPr="00F225E4">
        <w:rPr>
          <w:rFonts w:asciiTheme="minorHAnsi" w:hAnsiTheme="minorHAnsi" w:cstheme="minorHAnsi"/>
        </w:rPr>
        <w:t xml:space="preserve"> </w:t>
      </w:r>
      <w:r w:rsidR="008B13C0" w:rsidRPr="008B13C0">
        <w:rPr>
          <w:rFonts w:asciiTheme="minorHAnsi" w:eastAsia="Wingdings" w:hAnsiTheme="minorHAnsi" w:cstheme="minorHAnsi"/>
        </w:rPr>
        <w:t>à</w:t>
      </w:r>
      <w:r w:rsidRPr="00F225E4">
        <w:rPr>
          <w:rFonts w:asciiTheme="minorHAnsi" w:hAnsiTheme="minorHAnsi" w:cstheme="minorHAnsi"/>
        </w:rPr>
        <w:t xml:space="preserve"> UI Branding</w:t>
      </w:r>
      <w:r>
        <w:rPr>
          <w:rFonts w:asciiTheme="minorHAnsi" w:hAnsiTheme="minorHAnsi" w:cstheme="minorHAnsi"/>
        </w:rPr>
        <w:t>.</w:t>
      </w:r>
    </w:p>
    <w:p w14:paraId="5EBB4FA1" w14:textId="2A16D0D7" w:rsidR="00F225E4" w:rsidRDefault="00F225E4" w:rsidP="00F225E4">
      <w:pPr>
        <w:pStyle w:val="Caption"/>
      </w:pPr>
      <w:bookmarkStart w:id="590" w:name="_Toc61521868"/>
      <w:r>
        <w:t xml:space="preserve">Figure </w:t>
      </w:r>
      <w:r w:rsidR="00BC222A">
        <w:fldChar w:fldCharType="begin"/>
      </w:r>
      <w:r w:rsidR="00BC222A">
        <w:instrText xml:space="preserve"> SEQ Figure \* ARABIC </w:instrText>
      </w:r>
      <w:r w:rsidR="00BC222A">
        <w:fldChar w:fldCharType="separate"/>
      </w:r>
      <w:r w:rsidR="00C825B7">
        <w:rPr>
          <w:noProof/>
        </w:rPr>
        <w:t>44</w:t>
      </w:r>
      <w:r w:rsidR="00BC222A">
        <w:rPr>
          <w:noProof/>
        </w:rPr>
        <w:fldChar w:fldCharType="end"/>
      </w:r>
      <w:r>
        <w:t xml:space="preserve"> : UI Branding</w:t>
      </w:r>
      <w:bookmarkEnd w:id="590"/>
    </w:p>
    <w:p w14:paraId="5361F0C1" w14:textId="3FE7529E" w:rsidR="00F225E4" w:rsidRPr="00F225E4" w:rsidRDefault="002D39DA" w:rsidP="00F225E4">
      <w:pPr>
        <w:shd w:val="clear" w:color="auto" w:fill="FFFFFF"/>
        <w:spacing w:before="100" w:beforeAutospacing="1" w:after="188"/>
        <w:ind w:left="300"/>
        <w:jc w:val="left"/>
        <w:rPr>
          <w:rFonts w:asciiTheme="minorHAnsi" w:hAnsiTheme="minorHAnsi" w:cstheme="minorHAnsi"/>
        </w:rPr>
      </w:pPr>
      <w:r>
        <w:rPr>
          <w:rFonts w:asciiTheme="minorHAnsi" w:hAnsiTheme="minorHAnsi" w:cstheme="minorHAnsi"/>
          <w:noProof/>
        </w:rPr>
        <w:drawing>
          <wp:inline distT="0" distB="0" distL="0" distR="0" wp14:anchorId="5D67BA5E" wp14:editId="29505A1D">
            <wp:extent cx="5334000" cy="2343150"/>
            <wp:effectExtent l="19050" t="19050" r="19050" b="1905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34000" cy="2343150"/>
                    </a:xfrm>
                    <a:prstGeom prst="rect">
                      <a:avLst/>
                    </a:prstGeom>
                    <a:noFill/>
                    <a:ln cmpd="sng">
                      <a:solidFill>
                        <a:srgbClr val="5B9BD5"/>
                      </a:solidFill>
                    </a:ln>
                  </pic:spPr>
                </pic:pic>
              </a:graphicData>
            </a:graphic>
          </wp:inline>
        </w:drawing>
      </w:r>
    </w:p>
    <w:p w14:paraId="0233E7E6" w14:textId="77777777" w:rsidR="008A1DCD" w:rsidRDefault="00F225E4" w:rsidP="00066A9D">
      <w:pPr>
        <w:numPr>
          <w:ilvl w:val="0"/>
          <w:numId w:val="9"/>
        </w:numPr>
        <w:shd w:val="clear" w:color="auto" w:fill="FFFFFF"/>
        <w:spacing w:before="100" w:beforeAutospacing="1" w:after="188"/>
        <w:ind w:left="300"/>
        <w:jc w:val="left"/>
        <w:rPr>
          <w:rFonts w:asciiTheme="minorHAnsi" w:hAnsiTheme="minorHAnsi" w:cstheme="minorHAnsi"/>
        </w:rPr>
      </w:pPr>
      <w:r w:rsidRPr="00F225E4">
        <w:rPr>
          <w:rFonts w:asciiTheme="minorHAnsi" w:hAnsiTheme="minorHAnsi" w:cstheme="minorHAnsi"/>
        </w:rPr>
        <w:t>Select Top Navigation on UI Branding page.</w:t>
      </w:r>
      <w:r w:rsidR="005A0F74" w:rsidRPr="005A0F74">
        <w:rPr>
          <w:rFonts w:asciiTheme="minorHAnsi" w:hAnsiTheme="minorHAnsi" w:cstheme="minorHAnsi"/>
        </w:rPr>
        <w:t xml:space="preserve"> </w:t>
      </w:r>
      <w:r w:rsidR="005A0F74" w:rsidRPr="00F225E4">
        <w:rPr>
          <w:rFonts w:asciiTheme="minorHAnsi" w:hAnsiTheme="minorHAnsi" w:cstheme="minorHAnsi"/>
        </w:rPr>
        <w:t>Select Logo under Top Navigation menu</w:t>
      </w:r>
      <w:r w:rsidR="005A0F74">
        <w:rPr>
          <w:rFonts w:asciiTheme="minorHAnsi" w:hAnsiTheme="minorHAnsi" w:cstheme="minorHAnsi"/>
        </w:rPr>
        <w:t>. And click on Change button to change Login Screen logo.</w:t>
      </w:r>
      <w:r w:rsidR="005A0F74" w:rsidRPr="005A0F74">
        <w:rPr>
          <w:rFonts w:asciiTheme="minorHAnsi" w:hAnsiTheme="minorHAnsi" w:cstheme="minorHAnsi"/>
        </w:rPr>
        <w:t xml:space="preserve"> </w:t>
      </w:r>
    </w:p>
    <w:p w14:paraId="5CCEA7D7" w14:textId="7F83692D" w:rsidR="00140FF2" w:rsidRDefault="00140FF2" w:rsidP="00140FF2">
      <w:pPr>
        <w:pStyle w:val="Caption"/>
      </w:pPr>
      <w:bookmarkStart w:id="591" w:name="_Toc61521869"/>
      <w:r>
        <w:t xml:space="preserve">Figure </w:t>
      </w:r>
      <w:r w:rsidR="00BC222A">
        <w:fldChar w:fldCharType="begin"/>
      </w:r>
      <w:r w:rsidR="00BC222A">
        <w:instrText xml:space="preserve"> SEQ Figure \* ARABIC </w:instrText>
      </w:r>
      <w:r w:rsidR="00BC222A">
        <w:fldChar w:fldCharType="separate"/>
      </w:r>
      <w:r w:rsidR="00C825B7">
        <w:rPr>
          <w:noProof/>
        </w:rPr>
        <w:t>45</w:t>
      </w:r>
      <w:r w:rsidR="00BC222A">
        <w:rPr>
          <w:noProof/>
        </w:rPr>
        <w:fldChar w:fldCharType="end"/>
      </w:r>
      <w:r>
        <w:t xml:space="preserve"> : Top Navigation</w:t>
      </w:r>
      <w:bookmarkEnd w:id="591"/>
    </w:p>
    <w:p w14:paraId="474AEC45" w14:textId="2DB38603" w:rsidR="00F225E4" w:rsidRPr="00F225E4" w:rsidRDefault="00A41E08" w:rsidP="00F225E4">
      <w:pPr>
        <w:shd w:val="clear" w:color="auto" w:fill="FFFFFF"/>
        <w:spacing w:before="100" w:beforeAutospacing="1" w:after="188"/>
        <w:ind w:left="300"/>
        <w:jc w:val="left"/>
        <w:rPr>
          <w:rFonts w:asciiTheme="minorHAnsi" w:hAnsiTheme="minorHAnsi" w:cstheme="minorHAnsi"/>
        </w:rPr>
      </w:pPr>
      <w:r>
        <w:rPr>
          <w:rFonts w:asciiTheme="minorHAnsi" w:hAnsiTheme="minorHAnsi" w:cstheme="minorHAnsi"/>
          <w:noProof/>
        </w:rPr>
        <w:drawing>
          <wp:inline distT="0" distB="0" distL="0" distR="0" wp14:anchorId="3E4DBEC1" wp14:editId="6461422F">
            <wp:extent cx="5191125" cy="2733675"/>
            <wp:effectExtent l="19050" t="19050" r="28575" b="28575"/>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91125" cy="2733675"/>
                    </a:xfrm>
                    <a:prstGeom prst="rect">
                      <a:avLst/>
                    </a:prstGeom>
                    <a:noFill/>
                    <a:ln cmpd="sng">
                      <a:solidFill>
                        <a:srgbClr val="5B9BD5"/>
                      </a:solidFill>
                    </a:ln>
                  </pic:spPr>
                </pic:pic>
              </a:graphicData>
            </a:graphic>
          </wp:inline>
        </w:drawing>
      </w:r>
    </w:p>
    <w:p w14:paraId="6E5921F0" w14:textId="559D66C3" w:rsidR="00F225E4" w:rsidRPr="00CE64BD" w:rsidRDefault="00F225E4" w:rsidP="00CE64BD">
      <w:pPr>
        <w:shd w:val="clear" w:color="auto" w:fill="FFFFFF"/>
        <w:spacing w:after="0"/>
        <w:ind w:left="-60"/>
        <w:jc w:val="left"/>
        <w:rPr>
          <w:rFonts w:asciiTheme="minorHAnsi" w:hAnsiTheme="minorHAnsi" w:cstheme="minorHAnsi"/>
        </w:rPr>
      </w:pPr>
      <w:r w:rsidRPr="00CE64BD">
        <w:rPr>
          <w:rFonts w:asciiTheme="minorHAnsi" w:hAnsiTheme="minorHAnsi" w:cstheme="minorHAnsi"/>
          <w:b/>
        </w:rPr>
        <w:t>Note</w:t>
      </w:r>
      <w:r w:rsidRPr="00CE64BD">
        <w:rPr>
          <w:rFonts w:asciiTheme="minorHAnsi" w:hAnsiTheme="minorHAnsi" w:cstheme="minorHAnsi"/>
        </w:rPr>
        <w:t>:</w:t>
      </w:r>
      <w:r w:rsidR="00CE64BD">
        <w:rPr>
          <w:rFonts w:asciiTheme="minorHAnsi" w:hAnsiTheme="minorHAnsi" w:cstheme="minorHAnsi"/>
          <w:bCs/>
          <w:i/>
          <w:color w:val="444444"/>
          <w:sz w:val="24"/>
          <w:szCs w:val="24"/>
        </w:rPr>
        <w:t xml:space="preserve"> </w:t>
      </w:r>
      <w:r w:rsidRPr="00CE64BD">
        <w:rPr>
          <w:rFonts w:asciiTheme="minorHAnsi" w:hAnsiTheme="minorHAnsi" w:cstheme="minorHAnsi"/>
        </w:rPr>
        <w:t>Saviynt server restart is required for changes to take effect, this application restart is only required while changing the logo on both application and login screens.</w:t>
      </w:r>
    </w:p>
    <w:p w14:paraId="6AA4F17D" w14:textId="5BB5A49E" w:rsidR="00F225E4" w:rsidRDefault="00F225E4" w:rsidP="007D1B8C">
      <w:pPr>
        <w:rPr>
          <w:rFonts w:asciiTheme="minorHAnsi" w:hAnsiTheme="minorHAnsi" w:cstheme="minorHAnsi"/>
        </w:rPr>
      </w:pPr>
    </w:p>
    <w:p w14:paraId="6D156CFF" w14:textId="7C170896" w:rsidR="009B0FD4" w:rsidRPr="00B121C1" w:rsidRDefault="00A41E08">
      <w:pPr>
        <w:pStyle w:val="Heading4"/>
        <w:rPr>
          <w:sz w:val="18"/>
          <w:szCs w:val="18"/>
        </w:rPr>
      </w:pPr>
      <w:r>
        <w:rPr>
          <w:sz w:val="18"/>
          <w:szCs w:val="18"/>
        </w:rPr>
        <w:t>Hormel</w:t>
      </w:r>
      <w:r w:rsidR="00140FF2" w:rsidRPr="00B121C1">
        <w:rPr>
          <w:sz w:val="18"/>
          <w:szCs w:val="18"/>
        </w:rPr>
        <w:t xml:space="preserve"> Application</w:t>
      </w:r>
      <w:r w:rsidR="009B0FD4" w:rsidRPr="00B121C1">
        <w:rPr>
          <w:sz w:val="18"/>
          <w:szCs w:val="18"/>
        </w:rPr>
        <w:t xml:space="preserve"> Logo</w:t>
      </w:r>
    </w:p>
    <w:p w14:paraId="6A035A7C" w14:textId="46A394B3" w:rsidR="009B0FD4" w:rsidRDefault="009B0FD4" w:rsidP="009B0FD4">
      <w:pPr>
        <w:rPr>
          <w:rFonts w:asciiTheme="minorHAnsi" w:hAnsiTheme="minorHAnsi" w:cstheme="minorHAnsi"/>
        </w:rPr>
      </w:pPr>
      <w:r w:rsidRPr="00AE3C3C">
        <w:rPr>
          <w:rFonts w:asciiTheme="minorHAnsi" w:hAnsiTheme="minorHAnsi" w:cstheme="minorHAnsi"/>
        </w:rPr>
        <w:t xml:space="preserve">To update </w:t>
      </w:r>
      <w:r w:rsidR="008A1DCD">
        <w:rPr>
          <w:rFonts w:asciiTheme="minorHAnsi" w:hAnsiTheme="minorHAnsi" w:cstheme="minorHAnsi"/>
        </w:rPr>
        <w:t>Application</w:t>
      </w:r>
      <w:r w:rsidRPr="00AE3C3C">
        <w:rPr>
          <w:rFonts w:asciiTheme="minorHAnsi" w:hAnsiTheme="minorHAnsi" w:cstheme="minorHAnsi"/>
        </w:rPr>
        <w:t xml:space="preserve"> logo, </w:t>
      </w:r>
      <w:r w:rsidR="008A1DCD">
        <w:rPr>
          <w:rFonts w:asciiTheme="minorHAnsi" w:hAnsiTheme="minorHAnsi" w:cstheme="minorHAnsi"/>
        </w:rPr>
        <w:t xml:space="preserve">perform </w:t>
      </w:r>
      <w:r w:rsidRPr="00AE3C3C">
        <w:rPr>
          <w:rFonts w:asciiTheme="minorHAnsi" w:hAnsiTheme="minorHAnsi" w:cstheme="minorHAnsi"/>
        </w:rPr>
        <w:t>below steps:</w:t>
      </w:r>
    </w:p>
    <w:p w14:paraId="7F467D24" w14:textId="2EBEAD73" w:rsidR="00BD4694" w:rsidRDefault="00BD4694" w:rsidP="00BD4694">
      <w:pPr>
        <w:pStyle w:val="Caption"/>
      </w:pPr>
      <w:bookmarkStart w:id="592" w:name="_Toc61521870"/>
      <w:r>
        <w:t xml:space="preserve">Figure </w:t>
      </w:r>
      <w:r w:rsidR="00BC222A">
        <w:fldChar w:fldCharType="begin"/>
      </w:r>
      <w:r w:rsidR="00BC222A">
        <w:instrText xml:space="preserve"> SEQ Figure \* ARABIC </w:instrText>
      </w:r>
      <w:r w:rsidR="00BC222A">
        <w:fldChar w:fldCharType="separate"/>
      </w:r>
      <w:r w:rsidR="00C825B7">
        <w:rPr>
          <w:noProof/>
        </w:rPr>
        <w:t>46</w:t>
      </w:r>
      <w:r w:rsidR="00BC222A">
        <w:rPr>
          <w:noProof/>
        </w:rPr>
        <w:fldChar w:fldCharType="end"/>
      </w:r>
      <w:r>
        <w:t xml:space="preserve"> : Application Logo</w:t>
      </w:r>
      <w:bookmarkEnd w:id="592"/>
    </w:p>
    <w:p w14:paraId="586C1125" w14:textId="0E2D479E" w:rsidR="008A1DCD" w:rsidRPr="00AE3C3C" w:rsidRDefault="00907F5D" w:rsidP="008A1DCD">
      <w:pPr>
        <w:pStyle w:val="ListParagraph"/>
        <w:ind w:left="360"/>
        <w:rPr>
          <w:rFonts w:asciiTheme="minorHAnsi" w:eastAsia="Times New Roman" w:hAnsiTheme="minorHAnsi" w:cstheme="minorHAnsi"/>
          <w:szCs w:val="20"/>
          <w:lang w:val="en-GB"/>
        </w:rPr>
      </w:pPr>
      <w:r>
        <w:rPr>
          <w:rFonts w:asciiTheme="minorHAnsi" w:eastAsia="Times New Roman" w:hAnsiTheme="minorHAnsi" w:cstheme="minorHAnsi"/>
          <w:noProof/>
          <w:szCs w:val="20"/>
          <w:lang w:val="en-GB"/>
        </w:rPr>
        <w:drawing>
          <wp:inline distT="0" distB="0" distL="0" distR="0" wp14:anchorId="0FAB9F4B" wp14:editId="172D4210">
            <wp:extent cx="4807392" cy="2962275"/>
            <wp:effectExtent l="19050" t="19050" r="12700" b="9525"/>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12323" cy="2965314"/>
                    </a:xfrm>
                    <a:prstGeom prst="rect">
                      <a:avLst/>
                    </a:prstGeom>
                    <a:noFill/>
                    <a:ln cmpd="sng">
                      <a:solidFill>
                        <a:srgbClr val="5B9BD5"/>
                      </a:solidFill>
                    </a:ln>
                  </pic:spPr>
                </pic:pic>
              </a:graphicData>
            </a:graphic>
          </wp:inline>
        </w:drawing>
      </w:r>
    </w:p>
    <w:p w14:paraId="5A8D7FA8" w14:textId="1E578E1E" w:rsidR="008A1DCD" w:rsidRDefault="008A1DCD" w:rsidP="009B0FD4">
      <w:pPr>
        <w:rPr>
          <w:rFonts w:asciiTheme="minorHAnsi" w:hAnsiTheme="minorHAnsi" w:cstheme="minorHAnsi"/>
        </w:rPr>
      </w:pPr>
    </w:p>
    <w:p w14:paraId="3E30A72C" w14:textId="04795350" w:rsidR="008A1DCD" w:rsidRPr="00F225E4" w:rsidRDefault="008B13C0" w:rsidP="008A1DCD">
      <w:pPr>
        <w:rPr>
          <w:rFonts w:asciiTheme="minorHAnsi" w:hAnsiTheme="minorHAnsi" w:cstheme="minorHAnsi"/>
        </w:rPr>
      </w:pPr>
      <w:r>
        <w:rPr>
          <w:rFonts w:asciiTheme="minorHAnsi" w:hAnsiTheme="minorHAnsi" w:cstheme="minorHAnsi"/>
        </w:rPr>
        <w:t xml:space="preserve">Note: </w:t>
      </w:r>
      <w:r w:rsidR="008A1DCD" w:rsidRPr="00F225E4">
        <w:rPr>
          <w:rFonts w:asciiTheme="minorHAnsi" w:hAnsiTheme="minorHAnsi" w:cstheme="minorHAnsi"/>
        </w:rPr>
        <w:t xml:space="preserve">The image used as an organization's logo to be displayed on the </w:t>
      </w:r>
      <w:r w:rsidR="000F1F3C">
        <w:rPr>
          <w:rFonts w:asciiTheme="minorHAnsi" w:hAnsiTheme="minorHAnsi" w:cstheme="minorHAnsi"/>
        </w:rPr>
        <w:t>application</w:t>
      </w:r>
      <w:r w:rsidR="000F1F3C" w:rsidRPr="00F225E4">
        <w:rPr>
          <w:rFonts w:asciiTheme="minorHAnsi" w:hAnsiTheme="minorHAnsi" w:cstheme="minorHAnsi"/>
        </w:rPr>
        <w:t xml:space="preserve"> </w:t>
      </w:r>
      <w:r w:rsidR="008A1DCD" w:rsidRPr="00F225E4">
        <w:rPr>
          <w:rFonts w:asciiTheme="minorHAnsi" w:hAnsiTheme="minorHAnsi" w:cstheme="minorHAnsi"/>
        </w:rPr>
        <w:t>screen must be in .</w:t>
      </w:r>
      <w:proofErr w:type="spellStart"/>
      <w:r w:rsidR="008A1DCD" w:rsidRPr="00F225E4">
        <w:rPr>
          <w:rFonts w:asciiTheme="minorHAnsi" w:hAnsiTheme="minorHAnsi" w:cstheme="minorHAnsi"/>
        </w:rPr>
        <w:t>png</w:t>
      </w:r>
      <w:proofErr w:type="spellEnd"/>
      <w:r w:rsidR="008A1DCD" w:rsidRPr="00F225E4">
        <w:rPr>
          <w:rFonts w:asciiTheme="minorHAnsi" w:hAnsiTheme="minorHAnsi" w:cstheme="minorHAnsi"/>
        </w:rPr>
        <w:t xml:space="preserve"> format with transparent background and must meet the following size specifications: Height: 43 pixels and Width: 200 pixels</w:t>
      </w:r>
    </w:p>
    <w:p w14:paraId="6B8A18A0" w14:textId="20E4EDBF" w:rsidR="008A1DCD" w:rsidRDefault="008A1DCD" w:rsidP="00207D43">
      <w:pPr>
        <w:numPr>
          <w:ilvl w:val="0"/>
          <w:numId w:val="49"/>
        </w:numPr>
        <w:shd w:val="clear" w:color="auto" w:fill="FFFFFF"/>
        <w:spacing w:before="100" w:beforeAutospacing="1" w:after="188"/>
        <w:ind w:left="300"/>
        <w:jc w:val="left"/>
        <w:rPr>
          <w:rFonts w:asciiTheme="minorHAnsi" w:hAnsiTheme="minorHAnsi" w:cstheme="minorHAnsi"/>
        </w:rPr>
      </w:pPr>
      <w:r w:rsidRPr="00F225E4">
        <w:rPr>
          <w:rFonts w:asciiTheme="minorHAnsi" w:hAnsiTheme="minorHAnsi" w:cstheme="minorHAnsi"/>
        </w:rPr>
        <w:t xml:space="preserve">Go to Admin </w:t>
      </w:r>
      <w:r w:rsidR="008B13C0" w:rsidRPr="008B13C0">
        <w:rPr>
          <w:rFonts w:asciiTheme="minorHAnsi" w:eastAsia="Wingdings" w:hAnsiTheme="minorHAnsi" w:cstheme="minorHAnsi"/>
        </w:rPr>
        <w:t>à</w:t>
      </w:r>
      <w:r w:rsidRPr="00F225E4">
        <w:rPr>
          <w:rFonts w:asciiTheme="minorHAnsi" w:hAnsiTheme="minorHAnsi" w:cstheme="minorHAnsi"/>
        </w:rPr>
        <w:t xml:space="preserve"> Configure </w:t>
      </w:r>
      <w:r w:rsidR="008B13C0" w:rsidRPr="008B13C0">
        <w:rPr>
          <w:rFonts w:asciiTheme="minorHAnsi" w:eastAsia="Wingdings" w:hAnsiTheme="minorHAnsi" w:cstheme="minorHAnsi"/>
        </w:rPr>
        <w:t>à</w:t>
      </w:r>
      <w:r w:rsidRPr="00F225E4">
        <w:rPr>
          <w:rFonts w:asciiTheme="minorHAnsi" w:hAnsiTheme="minorHAnsi" w:cstheme="minorHAnsi"/>
        </w:rPr>
        <w:t xml:space="preserve"> UI Branding</w:t>
      </w:r>
      <w:r>
        <w:rPr>
          <w:rFonts w:asciiTheme="minorHAnsi" w:hAnsiTheme="minorHAnsi" w:cstheme="minorHAnsi"/>
        </w:rPr>
        <w:t>.</w:t>
      </w:r>
    </w:p>
    <w:p w14:paraId="2BDFA391" w14:textId="212B9DA6" w:rsidR="008A1DCD" w:rsidRDefault="008A1DCD" w:rsidP="008A1DCD">
      <w:pPr>
        <w:pStyle w:val="Caption"/>
      </w:pPr>
      <w:bookmarkStart w:id="593" w:name="_Toc61521871"/>
      <w:r>
        <w:t xml:space="preserve">Figure </w:t>
      </w:r>
      <w:r w:rsidR="00BC222A">
        <w:fldChar w:fldCharType="begin"/>
      </w:r>
      <w:r w:rsidR="00BC222A">
        <w:instrText xml:space="preserve"> SEQ Figure \* ARABIC </w:instrText>
      </w:r>
      <w:r w:rsidR="00BC222A">
        <w:fldChar w:fldCharType="separate"/>
      </w:r>
      <w:r w:rsidR="00C825B7">
        <w:rPr>
          <w:noProof/>
        </w:rPr>
        <w:t>47</w:t>
      </w:r>
      <w:r w:rsidR="00BC222A">
        <w:rPr>
          <w:noProof/>
        </w:rPr>
        <w:fldChar w:fldCharType="end"/>
      </w:r>
      <w:r>
        <w:t xml:space="preserve"> : UI Branding</w:t>
      </w:r>
      <w:bookmarkEnd w:id="593"/>
    </w:p>
    <w:p w14:paraId="3D92CBD1" w14:textId="01F11A60" w:rsidR="008A1DCD" w:rsidRPr="00F225E4" w:rsidRDefault="00907F5D" w:rsidP="008A1DCD">
      <w:pPr>
        <w:shd w:val="clear" w:color="auto" w:fill="FFFFFF"/>
        <w:spacing w:before="100" w:beforeAutospacing="1" w:after="188"/>
        <w:ind w:left="360"/>
        <w:jc w:val="left"/>
        <w:rPr>
          <w:rFonts w:asciiTheme="minorHAnsi" w:hAnsiTheme="minorHAnsi" w:cstheme="minorHAnsi"/>
        </w:rPr>
      </w:pPr>
      <w:r>
        <w:rPr>
          <w:rFonts w:asciiTheme="minorHAnsi" w:hAnsiTheme="minorHAnsi" w:cstheme="minorHAnsi"/>
          <w:noProof/>
        </w:rPr>
        <w:drawing>
          <wp:inline distT="0" distB="0" distL="0" distR="0" wp14:anchorId="618AB26E" wp14:editId="4A490FD5">
            <wp:extent cx="4806950" cy="3036570"/>
            <wp:effectExtent l="19050" t="19050" r="12700" b="1143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08343" cy="3037450"/>
                    </a:xfrm>
                    <a:prstGeom prst="rect">
                      <a:avLst/>
                    </a:prstGeom>
                    <a:noFill/>
                    <a:ln cmpd="sng">
                      <a:solidFill>
                        <a:srgbClr val="5B9BD5"/>
                      </a:solidFill>
                    </a:ln>
                  </pic:spPr>
                </pic:pic>
              </a:graphicData>
            </a:graphic>
          </wp:inline>
        </w:drawing>
      </w:r>
    </w:p>
    <w:p w14:paraId="43A1D81C" w14:textId="45DFE5C6" w:rsidR="008A1DCD" w:rsidRDefault="008A1DCD" w:rsidP="00207D43">
      <w:pPr>
        <w:numPr>
          <w:ilvl w:val="0"/>
          <w:numId w:val="49"/>
        </w:numPr>
        <w:shd w:val="clear" w:color="auto" w:fill="FFFFFF"/>
        <w:spacing w:before="100" w:beforeAutospacing="1" w:after="188"/>
        <w:ind w:left="300"/>
        <w:jc w:val="left"/>
        <w:rPr>
          <w:rFonts w:asciiTheme="minorHAnsi" w:hAnsiTheme="minorHAnsi" w:cstheme="minorHAnsi"/>
        </w:rPr>
      </w:pPr>
      <w:r w:rsidRPr="00F225E4">
        <w:rPr>
          <w:rFonts w:asciiTheme="minorHAnsi" w:hAnsiTheme="minorHAnsi" w:cstheme="minorHAnsi"/>
        </w:rPr>
        <w:t>Select Top Navigation on UI Branding page.</w:t>
      </w:r>
      <w:r w:rsidRPr="005A0F74">
        <w:rPr>
          <w:rFonts w:asciiTheme="minorHAnsi" w:hAnsiTheme="minorHAnsi" w:cstheme="minorHAnsi"/>
        </w:rPr>
        <w:t xml:space="preserve"> </w:t>
      </w:r>
      <w:r w:rsidRPr="00F225E4">
        <w:rPr>
          <w:rFonts w:asciiTheme="minorHAnsi" w:hAnsiTheme="minorHAnsi" w:cstheme="minorHAnsi"/>
        </w:rPr>
        <w:t>Select Logo under Top Navigation menu</w:t>
      </w:r>
      <w:r>
        <w:rPr>
          <w:rFonts w:asciiTheme="minorHAnsi" w:hAnsiTheme="minorHAnsi" w:cstheme="minorHAnsi"/>
        </w:rPr>
        <w:t xml:space="preserve">. And click on Change button to change </w:t>
      </w:r>
      <w:r w:rsidR="008B13C0">
        <w:rPr>
          <w:rFonts w:asciiTheme="minorHAnsi" w:hAnsiTheme="minorHAnsi" w:cstheme="minorHAnsi"/>
        </w:rPr>
        <w:t xml:space="preserve">Application </w:t>
      </w:r>
      <w:r>
        <w:rPr>
          <w:rFonts w:asciiTheme="minorHAnsi" w:hAnsiTheme="minorHAnsi" w:cstheme="minorHAnsi"/>
        </w:rPr>
        <w:t>Screen logo.</w:t>
      </w:r>
      <w:r w:rsidRPr="005A0F74">
        <w:rPr>
          <w:rFonts w:asciiTheme="minorHAnsi" w:hAnsiTheme="minorHAnsi" w:cstheme="minorHAnsi"/>
        </w:rPr>
        <w:t xml:space="preserve"> </w:t>
      </w:r>
    </w:p>
    <w:p w14:paraId="32EC7314" w14:textId="27FCDFB3" w:rsidR="008A1DCD" w:rsidRPr="008A1DCD" w:rsidRDefault="008A1DCD" w:rsidP="00207D43">
      <w:pPr>
        <w:numPr>
          <w:ilvl w:val="0"/>
          <w:numId w:val="49"/>
        </w:numPr>
        <w:shd w:val="clear" w:color="auto" w:fill="FFFFFF"/>
        <w:spacing w:before="100" w:beforeAutospacing="1" w:after="188"/>
        <w:ind w:left="300"/>
        <w:jc w:val="left"/>
        <w:rPr>
          <w:rFonts w:asciiTheme="minorHAnsi" w:hAnsiTheme="minorHAnsi" w:cstheme="minorHAnsi"/>
        </w:rPr>
      </w:pPr>
      <w:r>
        <w:rPr>
          <w:rFonts w:asciiTheme="minorHAnsi" w:hAnsiTheme="minorHAnsi" w:cstheme="minorHAnsi"/>
        </w:rPr>
        <w:t>U</w:t>
      </w:r>
      <w:r w:rsidRPr="00F225E4">
        <w:rPr>
          <w:rFonts w:asciiTheme="minorHAnsi" w:hAnsiTheme="minorHAnsi" w:cstheme="minorHAnsi"/>
        </w:rPr>
        <w:t xml:space="preserve">pload an organization's logo to be displayed on the </w:t>
      </w:r>
      <w:r w:rsidR="00F64569">
        <w:rPr>
          <w:rFonts w:asciiTheme="minorHAnsi" w:hAnsiTheme="minorHAnsi" w:cstheme="minorHAnsi"/>
        </w:rPr>
        <w:t>Application</w:t>
      </w:r>
      <w:r w:rsidRPr="00F225E4">
        <w:rPr>
          <w:rFonts w:asciiTheme="minorHAnsi" w:hAnsiTheme="minorHAnsi" w:cstheme="minorHAnsi"/>
        </w:rPr>
        <w:t xml:space="preserve"> screen, click on Select Image</w:t>
      </w:r>
      <w:r w:rsidR="00F64569">
        <w:rPr>
          <w:rFonts w:asciiTheme="minorHAnsi" w:hAnsiTheme="minorHAnsi" w:cstheme="minorHAnsi"/>
        </w:rPr>
        <w:t xml:space="preserve"> </w:t>
      </w:r>
      <w:r w:rsidRPr="00F225E4">
        <w:rPr>
          <w:rFonts w:asciiTheme="minorHAnsi" w:hAnsiTheme="minorHAnsi" w:cstheme="minorHAnsi"/>
        </w:rPr>
        <w:t xml:space="preserve">and </w:t>
      </w:r>
      <w:r w:rsidR="00F64569">
        <w:rPr>
          <w:rFonts w:asciiTheme="minorHAnsi" w:hAnsiTheme="minorHAnsi" w:cstheme="minorHAnsi"/>
        </w:rPr>
        <w:t>select</w:t>
      </w:r>
      <w:r w:rsidRPr="00F225E4">
        <w:rPr>
          <w:rFonts w:asciiTheme="minorHAnsi" w:hAnsiTheme="minorHAnsi" w:cstheme="minorHAnsi"/>
        </w:rPr>
        <w:t xml:space="preserve"> another logo.</w:t>
      </w:r>
    </w:p>
    <w:p w14:paraId="340795FE" w14:textId="7F9C5880" w:rsidR="008A1DCD" w:rsidRDefault="008A1DCD" w:rsidP="008A1DCD">
      <w:pPr>
        <w:pStyle w:val="Caption"/>
      </w:pPr>
      <w:bookmarkStart w:id="594" w:name="_Toc61521872"/>
      <w:r>
        <w:t xml:space="preserve">Figure </w:t>
      </w:r>
      <w:r w:rsidR="00BC222A">
        <w:fldChar w:fldCharType="begin"/>
      </w:r>
      <w:r w:rsidR="00BC222A">
        <w:instrText xml:space="preserve"> SEQ Figure \* ARABIC </w:instrText>
      </w:r>
      <w:r w:rsidR="00BC222A">
        <w:fldChar w:fldCharType="separate"/>
      </w:r>
      <w:r w:rsidR="00C825B7">
        <w:rPr>
          <w:noProof/>
        </w:rPr>
        <w:t>48</w:t>
      </w:r>
      <w:r w:rsidR="00BC222A">
        <w:rPr>
          <w:noProof/>
        </w:rPr>
        <w:fldChar w:fldCharType="end"/>
      </w:r>
      <w:r>
        <w:t xml:space="preserve"> : Top Navigation</w:t>
      </w:r>
      <w:bookmarkEnd w:id="594"/>
    </w:p>
    <w:p w14:paraId="2211EEF1" w14:textId="18671A02" w:rsidR="008A1DCD" w:rsidRPr="00F225E4" w:rsidRDefault="00E77149" w:rsidP="008A1DCD">
      <w:pPr>
        <w:shd w:val="clear" w:color="auto" w:fill="FFFFFF"/>
        <w:spacing w:before="100" w:beforeAutospacing="1" w:after="188"/>
        <w:ind w:left="360"/>
        <w:jc w:val="left"/>
        <w:rPr>
          <w:rFonts w:asciiTheme="minorHAnsi" w:hAnsiTheme="minorHAnsi" w:cstheme="minorHAnsi"/>
        </w:rPr>
      </w:pPr>
      <w:r>
        <w:rPr>
          <w:rFonts w:asciiTheme="minorHAnsi" w:hAnsiTheme="minorHAnsi" w:cstheme="minorHAnsi"/>
          <w:noProof/>
        </w:rPr>
        <w:drawing>
          <wp:inline distT="0" distB="0" distL="0" distR="0" wp14:anchorId="6A3E23C7" wp14:editId="370B9B96">
            <wp:extent cx="4743781" cy="2819400"/>
            <wp:effectExtent l="19050" t="19050" r="19050" b="19050"/>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50066" cy="2823136"/>
                    </a:xfrm>
                    <a:prstGeom prst="rect">
                      <a:avLst/>
                    </a:prstGeom>
                    <a:noFill/>
                    <a:ln cmpd="sng">
                      <a:solidFill>
                        <a:srgbClr val="5B9BD5"/>
                      </a:solidFill>
                    </a:ln>
                  </pic:spPr>
                </pic:pic>
              </a:graphicData>
            </a:graphic>
          </wp:inline>
        </w:drawing>
      </w:r>
    </w:p>
    <w:p w14:paraId="4C6B28C1" w14:textId="4F12C3B8" w:rsidR="008A1DCD" w:rsidRPr="00CE64BD" w:rsidRDefault="008A1DCD" w:rsidP="008A1DCD">
      <w:pPr>
        <w:shd w:val="clear" w:color="auto" w:fill="FFFFFF"/>
        <w:spacing w:after="0"/>
        <w:ind w:left="-60"/>
        <w:jc w:val="left"/>
        <w:rPr>
          <w:rFonts w:asciiTheme="minorHAnsi" w:hAnsiTheme="minorHAnsi" w:cstheme="minorHAnsi"/>
        </w:rPr>
      </w:pPr>
      <w:r w:rsidRPr="00CE64BD">
        <w:rPr>
          <w:rFonts w:asciiTheme="minorHAnsi" w:hAnsiTheme="minorHAnsi" w:cstheme="minorHAnsi"/>
          <w:b/>
        </w:rPr>
        <w:t>Note</w:t>
      </w:r>
      <w:r w:rsidRPr="00CE64BD">
        <w:rPr>
          <w:rFonts w:asciiTheme="minorHAnsi" w:hAnsiTheme="minorHAnsi" w:cstheme="minorHAnsi"/>
        </w:rPr>
        <w:t>:</w:t>
      </w:r>
      <w:r>
        <w:rPr>
          <w:rFonts w:asciiTheme="minorHAnsi" w:hAnsiTheme="minorHAnsi" w:cstheme="minorHAnsi"/>
          <w:bCs/>
          <w:i/>
          <w:color w:val="444444"/>
          <w:sz w:val="24"/>
          <w:szCs w:val="24"/>
        </w:rPr>
        <w:t xml:space="preserve"> </w:t>
      </w:r>
      <w:r w:rsidRPr="00CE64BD">
        <w:rPr>
          <w:rFonts w:asciiTheme="minorHAnsi" w:hAnsiTheme="minorHAnsi" w:cstheme="minorHAnsi"/>
        </w:rPr>
        <w:t>Saviynt server restart is required for changes to take effect, this application restart is only required while changing the logo on both application and login screens.</w:t>
      </w:r>
    </w:p>
    <w:p w14:paraId="1FF3E0A7" w14:textId="69FE32A5" w:rsidR="008A1DCD" w:rsidRDefault="008A1DCD" w:rsidP="009B0FD4">
      <w:pPr>
        <w:rPr>
          <w:rFonts w:asciiTheme="minorHAnsi" w:hAnsiTheme="minorHAnsi" w:cstheme="minorHAnsi"/>
        </w:rPr>
      </w:pPr>
    </w:p>
    <w:p w14:paraId="2962C2E1" w14:textId="3F32D338" w:rsidR="00140FF2" w:rsidRPr="00B121C1" w:rsidRDefault="0003743C" w:rsidP="00140FF2">
      <w:pPr>
        <w:pStyle w:val="Heading4"/>
        <w:rPr>
          <w:sz w:val="18"/>
          <w:szCs w:val="18"/>
        </w:rPr>
      </w:pPr>
      <w:r>
        <w:rPr>
          <w:sz w:val="18"/>
          <w:szCs w:val="18"/>
        </w:rPr>
        <w:t>Hormel</w:t>
      </w:r>
      <w:r w:rsidR="00140FF2" w:rsidRPr="00B121C1">
        <w:rPr>
          <w:sz w:val="18"/>
          <w:szCs w:val="18"/>
        </w:rPr>
        <w:t xml:space="preserve"> Logout and </w:t>
      </w:r>
      <w:r w:rsidR="008B13C0" w:rsidRPr="00B121C1">
        <w:rPr>
          <w:sz w:val="18"/>
          <w:szCs w:val="18"/>
        </w:rPr>
        <w:t>Browser Tab</w:t>
      </w:r>
      <w:r w:rsidR="00140FF2" w:rsidRPr="00B121C1">
        <w:rPr>
          <w:sz w:val="18"/>
          <w:szCs w:val="18"/>
        </w:rPr>
        <w:t xml:space="preserve"> </w:t>
      </w:r>
      <w:r w:rsidR="008B13C0" w:rsidRPr="00B121C1">
        <w:rPr>
          <w:sz w:val="18"/>
          <w:szCs w:val="18"/>
        </w:rPr>
        <w:t>L</w:t>
      </w:r>
      <w:r w:rsidR="00140FF2" w:rsidRPr="00B121C1">
        <w:rPr>
          <w:sz w:val="18"/>
          <w:szCs w:val="18"/>
        </w:rPr>
        <w:t>ogo</w:t>
      </w:r>
    </w:p>
    <w:p w14:paraId="5230262F" w14:textId="3DCE0E73" w:rsidR="009B0FD4" w:rsidRDefault="009B0FD4" w:rsidP="009B0FD4">
      <w:pPr>
        <w:rPr>
          <w:rFonts w:asciiTheme="minorHAnsi" w:hAnsiTheme="minorHAnsi" w:cstheme="minorHAnsi"/>
        </w:rPr>
      </w:pPr>
      <w:r w:rsidRPr="00AE3C3C">
        <w:rPr>
          <w:rFonts w:asciiTheme="minorHAnsi" w:hAnsiTheme="minorHAnsi" w:cstheme="minorHAnsi"/>
        </w:rPr>
        <w:t xml:space="preserve">To update </w:t>
      </w:r>
      <w:r w:rsidR="00375227">
        <w:rPr>
          <w:rFonts w:asciiTheme="minorHAnsi" w:hAnsiTheme="minorHAnsi" w:cstheme="minorHAnsi"/>
        </w:rPr>
        <w:t>Hormel</w:t>
      </w:r>
      <w:r w:rsidR="007A2ED0">
        <w:rPr>
          <w:rFonts w:asciiTheme="minorHAnsi" w:hAnsiTheme="minorHAnsi" w:cstheme="minorHAnsi"/>
        </w:rPr>
        <w:t xml:space="preserve"> logo on l</w:t>
      </w:r>
      <w:r w:rsidR="00CE045D">
        <w:rPr>
          <w:rFonts w:asciiTheme="minorHAnsi" w:hAnsiTheme="minorHAnsi" w:cstheme="minorHAnsi"/>
        </w:rPr>
        <w:t xml:space="preserve">ogout </w:t>
      </w:r>
      <w:r w:rsidR="007A2ED0">
        <w:rPr>
          <w:rFonts w:asciiTheme="minorHAnsi" w:hAnsiTheme="minorHAnsi" w:cstheme="minorHAnsi"/>
        </w:rPr>
        <w:t xml:space="preserve">screen </w:t>
      </w:r>
      <w:r w:rsidR="00CE045D">
        <w:rPr>
          <w:rFonts w:asciiTheme="minorHAnsi" w:hAnsiTheme="minorHAnsi" w:cstheme="minorHAnsi"/>
        </w:rPr>
        <w:t xml:space="preserve">and </w:t>
      </w:r>
      <w:r w:rsidR="008B13C0">
        <w:rPr>
          <w:rFonts w:asciiTheme="minorHAnsi" w:hAnsiTheme="minorHAnsi" w:cstheme="minorHAnsi"/>
        </w:rPr>
        <w:t>browser tab</w:t>
      </w:r>
      <w:r w:rsidR="00CE045D">
        <w:rPr>
          <w:rFonts w:asciiTheme="minorHAnsi" w:hAnsiTheme="minorHAnsi" w:cstheme="minorHAnsi"/>
        </w:rPr>
        <w:t xml:space="preserve"> logo </w:t>
      </w:r>
      <w:r w:rsidR="00BB55B1">
        <w:rPr>
          <w:rFonts w:asciiTheme="minorHAnsi" w:hAnsiTheme="minorHAnsi" w:cstheme="minorHAnsi"/>
        </w:rPr>
        <w:t>in</w:t>
      </w:r>
      <w:r w:rsidR="00CE045D">
        <w:rPr>
          <w:rFonts w:asciiTheme="minorHAnsi" w:hAnsiTheme="minorHAnsi" w:cstheme="minorHAnsi"/>
        </w:rPr>
        <w:t xml:space="preserve"> </w:t>
      </w:r>
      <w:r w:rsidR="008B13C0">
        <w:rPr>
          <w:rFonts w:asciiTheme="minorHAnsi" w:hAnsiTheme="minorHAnsi" w:cstheme="minorHAnsi"/>
        </w:rPr>
        <w:t>SSM,</w:t>
      </w:r>
      <w:r w:rsidR="00CE045D">
        <w:rPr>
          <w:rFonts w:asciiTheme="minorHAnsi" w:hAnsiTheme="minorHAnsi" w:cstheme="minorHAnsi"/>
        </w:rPr>
        <w:t xml:space="preserve"> </w:t>
      </w:r>
      <w:r w:rsidR="008B13C0">
        <w:rPr>
          <w:rFonts w:asciiTheme="minorHAnsi" w:hAnsiTheme="minorHAnsi" w:cstheme="minorHAnsi"/>
        </w:rPr>
        <w:t>F</w:t>
      </w:r>
      <w:r w:rsidR="00CE045D">
        <w:rPr>
          <w:rFonts w:asciiTheme="minorHAnsi" w:hAnsiTheme="minorHAnsi" w:cstheme="minorHAnsi"/>
        </w:rPr>
        <w:t xml:space="preserve">reshdesk ticket is required to </w:t>
      </w:r>
      <w:r w:rsidR="008B13C0">
        <w:rPr>
          <w:rFonts w:asciiTheme="minorHAnsi" w:hAnsiTheme="minorHAnsi" w:cstheme="minorHAnsi"/>
        </w:rPr>
        <w:t>place the logo on Saviynt application server</w:t>
      </w:r>
      <w:r w:rsidR="00CE045D">
        <w:rPr>
          <w:rFonts w:asciiTheme="minorHAnsi" w:hAnsiTheme="minorHAnsi" w:cstheme="minorHAnsi"/>
        </w:rPr>
        <w:t>.</w:t>
      </w:r>
      <w:r w:rsidR="008B13C0">
        <w:rPr>
          <w:rFonts w:asciiTheme="minorHAnsi" w:hAnsiTheme="minorHAnsi" w:cstheme="minorHAnsi"/>
        </w:rPr>
        <w:t xml:space="preserve"> Follow the steps mentioned in section 4.3 to create Freshdesk ticket.</w:t>
      </w:r>
    </w:p>
    <w:p w14:paraId="029B3A95" w14:textId="38C638D3" w:rsidR="00CE045D" w:rsidRPr="00AE3C3C" w:rsidRDefault="0066524B" w:rsidP="00B121C1">
      <w:pPr>
        <w:rPr>
          <w:rFonts w:asciiTheme="minorHAnsi" w:hAnsiTheme="minorHAnsi" w:cstheme="minorHAnsi"/>
        </w:rPr>
      </w:pPr>
      <w:r w:rsidRPr="00CE64BD">
        <w:rPr>
          <w:b/>
        </w:rPr>
        <w:t>Note</w:t>
      </w:r>
      <w:r w:rsidRPr="00CE64BD">
        <w:t>:</w:t>
      </w:r>
      <w:r>
        <w:rPr>
          <w:bCs/>
          <w:i/>
          <w:color w:val="444444"/>
          <w:sz w:val="24"/>
          <w:szCs w:val="24"/>
        </w:rPr>
        <w:t xml:space="preserve"> </w:t>
      </w:r>
      <w:r w:rsidRPr="00CE64BD">
        <w:t xml:space="preserve">Saviynt server restart is required for changes to take effect, this application restart is only required while changing the logo on both </w:t>
      </w:r>
      <w:r>
        <w:t xml:space="preserve">logout </w:t>
      </w:r>
      <w:r w:rsidRPr="00CE64BD">
        <w:t xml:space="preserve">and </w:t>
      </w:r>
      <w:r w:rsidR="008B13C0">
        <w:t>browser tab</w:t>
      </w:r>
      <w:r>
        <w:t xml:space="preserve"> </w:t>
      </w:r>
      <w:r w:rsidRPr="00CE64BD">
        <w:t>screens.</w:t>
      </w:r>
    </w:p>
    <w:p w14:paraId="6570492C" w14:textId="04E12710" w:rsidR="001559E5" w:rsidRPr="00AE3C3C" w:rsidRDefault="008D24FD" w:rsidP="00B61CF8">
      <w:pPr>
        <w:pStyle w:val="Heading2"/>
      </w:pPr>
      <w:bookmarkStart w:id="595" w:name="_Toc61521762"/>
      <w:r w:rsidRPr="00AE3C3C">
        <w:t xml:space="preserve">Scheduled </w:t>
      </w:r>
      <w:r w:rsidR="001559E5" w:rsidRPr="00AE3C3C">
        <w:t>Jobs</w:t>
      </w:r>
      <w:bookmarkEnd w:id="595"/>
    </w:p>
    <w:p w14:paraId="1FB40104" w14:textId="1D2C8527" w:rsidR="001559E5" w:rsidRPr="00AE3C3C" w:rsidRDefault="008C6961" w:rsidP="001559E5">
      <w:pPr>
        <w:rPr>
          <w:rFonts w:asciiTheme="minorHAnsi" w:hAnsiTheme="minorHAnsi" w:cstheme="minorHAnsi"/>
        </w:rPr>
      </w:pPr>
      <w:r>
        <w:rPr>
          <w:rFonts w:asciiTheme="minorHAnsi" w:hAnsiTheme="minorHAnsi" w:cstheme="minorHAnsi"/>
        </w:rPr>
        <w:t>SSM</w:t>
      </w:r>
      <w:r w:rsidR="001559E5" w:rsidRPr="00AE3C3C">
        <w:rPr>
          <w:rFonts w:asciiTheme="minorHAnsi" w:hAnsiTheme="minorHAnsi" w:cstheme="minorHAnsi"/>
        </w:rPr>
        <w:t xml:space="preserve"> has an option to schedule any task to run on recurrence. Below are the steps to schedule any task</w:t>
      </w:r>
    </w:p>
    <w:p w14:paraId="5797BCBC" w14:textId="52FFDED1" w:rsidR="000243C8" w:rsidRPr="00AE3C3C" w:rsidRDefault="002B5D87" w:rsidP="00066A9D">
      <w:pPr>
        <w:pStyle w:val="ListParagraph"/>
        <w:numPr>
          <w:ilvl w:val="0"/>
          <w:numId w:val="3"/>
        </w:numPr>
        <w:rPr>
          <w:rFonts w:asciiTheme="minorHAnsi" w:eastAsia="Times New Roman" w:hAnsiTheme="minorHAnsi" w:cstheme="minorHAnsi"/>
          <w:szCs w:val="20"/>
          <w:lang w:val="en-GB"/>
        </w:rPr>
      </w:pPr>
      <w:r>
        <w:rPr>
          <w:rFonts w:asciiTheme="minorHAnsi" w:eastAsia="Times New Roman" w:hAnsiTheme="minorHAnsi" w:cstheme="minorHAnsi"/>
          <w:szCs w:val="20"/>
          <w:lang w:val="en-GB"/>
        </w:rPr>
        <w:t>Login to SSM as administrator</w:t>
      </w:r>
      <w:r w:rsidR="000243C8" w:rsidRPr="00AE3C3C">
        <w:rPr>
          <w:rFonts w:asciiTheme="minorHAnsi" w:eastAsia="Times New Roman" w:hAnsiTheme="minorHAnsi" w:cstheme="minorHAnsi"/>
          <w:szCs w:val="20"/>
          <w:lang w:val="en-GB"/>
        </w:rPr>
        <w:t>.</w:t>
      </w:r>
    </w:p>
    <w:p w14:paraId="2A244AA0" w14:textId="3D13DBBC" w:rsidR="00115AA8" w:rsidRDefault="00115AA8" w:rsidP="00066A9D">
      <w:pPr>
        <w:numPr>
          <w:ilvl w:val="0"/>
          <w:numId w:val="3"/>
        </w:numPr>
        <w:shd w:val="clear" w:color="auto" w:fill="FFFFFF"/>
        <w:spacing w:before="100" w:beforeAutospacing="1" w:after="0"/>
        <w:jc w:val="left"/>
        <w:rPr>
          <w:rFonts w:asciiTheme="minorHAnsi" w:hAnsiTheme="minorHAnsi" w:cstheme="minorHAnsi"/>
          <w:lang w:val="en-GB"/>
        </w:rPr>
      </w:pPr>
      <w:r w:rsidRPr="00115AA8">
        <w:rPr>
          <w:rFonts w:asciiTheme="minorHAnsi" w:hAnsiTheme="minorHAnsi" w:cstheme="minorHAnsi"/>
          <w:lang w:val="en-GB"/>
        </w:rPr>
        <w:t>Select Admin </w:t>
      </w:r>
      <w:r w:rsidR="00F71739" w:rsidRPr="00F71739">
        <w:rPr>
          <w:rFonts w:asciiTheme="minorHAnsi" w:eastAsia="Wingdings" w:hAnsiTheme="minorHAnsi" w:cstheme="minorHAnsi"/>
          <w:lang w:val="en-GB"/>
        </w:rPr>
        <w:t>à</w:t>
      </w:r>
      <w:r w:rsidRPr="00115AA8">
        <w:rPr>
          <w:rFonts w:asciiTheme="minorHAnsi" w:hAnsiTheme="minorHAnsi" w:cstheme="minorHAnsi"/>
          <w:lang w:val="en-GB"/>
        </w:rPr>
        <w:t> Job Control Panel.</w:t>
      </w:r>
    </w:p>
    <w:p w14:paraId="3702B209" w14:textId="0BB22D54" w:rsidR="0055712B" w:rsidRDefault="00E261BC" w:rsidP="0055712B">
      <w:pPr>
        <w:shd w:val="clear" w:color="auto" w:fill="FFFFFF"/>
        <w:spacing w:before="100" w:beforeAutospacing="1" w:after="0"/>
        <w:ind w:left="720"/>
        <w:jc w:val="left"/>
        <w:rPr>
          <w:rFonts w:asciiTheme="minorHAnsi" w:hAnsiTheme="minorHAnsi" w:cstheme="minorHAnsi"/>
          <w:lang w:val="en-GB"/>
        </w:rPr>
      </w:pPr>
      <w:r>
        <w:rPr>
          <w:rFonts w:asciiTheme="minorHAnsi" w:hAnsiTheme="minorHAnsi" w:cstheme="minorHAnsi"/>
          <w:noProof/>
          <w:lang w:val="en-GB"/>
        </w:rPr>
        <w:drawing>
          <wp:inline distT="0" distB="0" distL="0" distR="0" wp14:anchorId="3E084F77" wp14:editId="08B2F603">
            <wp:extent cx="4537047" cy="2428875"/>
            <wp:effectExtent l="19050" t="19050" r="16510" b="9525"/>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42538" cy="2431814"/>
                    </a:xfrm>
                    <a:prstGeom prst="rect">
                      <a:avLst/>
                    </a:prstGeom>
                    <a:noFill/>
                    <a:ln cmpd="sng">
                      <a:solidFill>
                        <a:srgbClr val="5B9BD5"/>
                      </a:solidFill>
                    </a:ln>
                  </pic:spPr>
                </pic:pic>
              </a:graphicData>
            </a:graphic>
          </wp:inline>
        </w:drawing>
      </w:r>
    </w:p>
    <w:p w14:paraId="1C797A9A" w14:textId="3DE183AE" w:rsidR="0055712B" w:rsidRPr="0055712B" w:rsidRDefault="008B1D67" w:rsidP="00066A9D">
      <w:pPr>
        <w:numPr>
          <w:ilvl w:val="0"/>
          <w:numId w:val="3"/>
        </w:numPr>
        <w:shd w:val="clear" w:color="auto" w:fill="FFFFFF"/>
        <w:spacing w:before="100" w:beforeAutospacing="1" w:after="0"/>
        <w:jc w:val="left"/>
      </w:pPr>
      <w:r w:rsidRPr="0055712B">
        <w:rPr>
          <w:rFonts w:asciiTheme="minorHAnsi" w:hAnsiTheme="minorHAnsi" w:cstheme="minorHAnsi"/>
          <w:lang w:val="en-GB"/>
        </w:rPr>
        <w:t>Click </w:t>
      </w:r>
      <w:r w:rsidR="00104EE9">
        <w:rPr>
          <w:rFonts w:asciiTheme="minorHAnsi" w:hAnsiTheme="minorHAnsi" w:cstheme="minorHAnsi"/>
          <w:lang w:val="en-GB"/>
        </w:rPr>
        <w:t xml:space="preserve">on </w:t>
      </w:r>
      <w:r w:rsidR="00104EE9" w:rsidRPr="00104EE9">
        <w:rPr>
          <w:rFonts w:asciiTheme="minorHAnsi" w:eastAsia="Wingdings" w:hAnsiTheme="minorHAnsi" w:cstheme="minorHAnsi"/>
          <w:lang w:val="en-GB"/>
        </w:rPr>
        <w:t>à</w:t>
      </w:r>
      <w:r w:rsidR="00104EE9">
        <w:rPr>
          <w:rFonts w:asciiTheme="minorHAnsi" w:hAnsiTheme="minorHAnsi" w:cstheme="minorHAnsi"/>
          <w:lang w:val="en-GB"/>
        </w:rPr>
        <w:t xml:space="preserve"> </w:t>
      </w:r>
      <w:r w:rsidRPr="0055712B">
        <w:rPr>
          <w:rFonts w:asciiTheme="minorHAnsi" w:hAnsiTheme="minorHAnsi" w:cstheme="minorHAnsi"/>
          <w:bCs/>
          <w:lang w:val="en-GB"/>
        </w:rPr>
        <w:t>Edit</w:t>
      </w:r>
      <w:r w:rsidR="00104EE9">
        <w:rPr>
          <w:rFonts w:asciiTheme="minorHAnsi" w:hAnsiTheme="minorHAnsi" w:cstheme="minorHAnsi"/>
          <w:bCs/>
          <w:lang w:val="en-GB"/>
        </w:rPr>
        <w:t xml:space="preserve"> Trigger</w:t>
      </w:r>
      <w:r w:rsidRPr="0055712B">
        <w:rPr>
          <w:rFonts w:asciiTheme="minorHAnsi" w:hAnsiTheme="minorHAnsi" w:cstheme="minorHAnsi"/>
          <w:lang w:val="en-GB"/>
        </w:rPr>
        <w:t> under the </w:t>
      </w:r>
      <w:r w:rsidR="00F71739" w:rsidRPr="0055712B">
        <w:rPr>
          <w:rFonts w:asciiTheme="minorHAnsi" w:hAnsiTheme="minorHAnsi" w:cstheme="minorHAnsi"/>
          <w:lang w:val="en-GB"/>
        </w:rPr>
        <w:t xml:space="preserve">Action. </w:t>
      </w:r>
      <w:r w:rsidRPr="0055712B">
        <w:rPr>
          <w:rFonts w:asciiTheme="minorHAnsi" w:hAnsiTheme="minorHAnsi" w:cstheme="minorHAnsi"/>
          <w:bCs/>
          <w:lang w:val="en-GB"/>
        </w:rPr>
        <w:t>Edit Trigger</w:t>
      </w:r>
      <w:r w:rsidRPr="0055712B">
        <w:rPr>
          <w:rFonts w:asciiTheme="minorHAnsi" w:hAnsiTheme="minorHAnsi" w:cstheme="minorHAnsi"/>
          <w:lang w:val="en-GB"/>
        </w:rPr>
        <w:t> pop-up is displayed with Job Name, Job Type, other fields related to selected Job type, and last saved job schedule for that trigger. </w:t>
      </w:r>
    </w:p>
    <w:p w14:paraId="388DEB05" w14:textId="20D42D9A" w:rsidR="00E2206C" w:rsidRPr="0055712B" w:rsidRDefault="00E2206C" w:rsidP="0055712B">
      <w:pPr>
        <w:shd w:val="clear" w:color="auto" w:fill="FFFFFF"/>
        <w:spacing w:before="100" w:beforeAutospacing="1" w:after="0"/>
        <w:ind w:left="720"/>
        <w:jc w:val="center"/>
      </w:pPr>
      <w:bookmarkStart w:id="596" w:name="_Toc61521873"/>
      <w:r w:rsidRPr="0055712B">
        <w:rPr>
          <w:rFonts w:asciiTheme="minorHAnsi" w:hAnsiTheme="minorHAnsi" w:cstheme="minorHAnsi"/>
          <w:lang w:val="en-GB"/>
        </w:rPr>
        <w:t xml:space="preserve">Figure </w:t>
      </w:r>
      <w:r w:rsidR="009A2D2D">
        <w:rPr>
          <w:rFonts w:asciiTheme="minorHAnsi" w:hAnsiTheme="minorHAnsi" w:cstheme="minorHAnsi"/>
          <w:lang w:val="en-GB"/>
        </w:rPr>
        <w:fldChar w:fldCharType="begin"/>
      </w:r>
      <w:r w:rsidR="009A2D2D">
        <w:rPr>
          <w:rFonts w:asciiTheme="minorHAnsi" w:hAnsiTheme="minorHAnsi" w:cstheme="minorHAnsi"/>
          <w:lang w:val="en-GB"/>
        </w:rPr>
        <w:instrText xml:space="preserve"> SEQ Figure \* ARABIC </w:instrText>
      </w:r>
      <w:r w:rsidR="009A2D2D">
        <w:rPr>
          <w:rFonts w:asciiTheme="minorHAnsi" w:hAnsiTheme="minorHAnsi" w:cstheme="minorHAnsi"/>
          <w:lang w:val="en-GB"/>
        </w:rPr>
        <w:fldChar w:fldCharType="separate"/>
      </w:r>
      <w:r w:rsidR="00C825B7">
        <w:rPr>
          <w:rFonts w:asciiTheme="minorHAnsi" w:hAnsiTheme="minorHAnsi" w:cstheme="minorHAnsi"/>
          <w:noProof/>
          <w:lang w:val="en-GB"/>
        </w:rPr>
        <w:t>49</w:t>
      </w:r>
      <w:r w:rsidR="009A2D2D">
        <w:rPr>
          <w:rFonts w:asciiTheme="minorHAnsi" w:hAnsiTheme="minorHAnsi" w:cstheme="minorHAnsi"/>
          <w:lang w:val="en-GB"/>
        </w:rPr>
        <w:fldChar w:fldCharType="end"/>
      </w:r>
      <w:r w:rsidRPr="0055712B">
        <w:rPr>
          <w:rFonts w:asciiTheme="minorHAnsi" w:hAnsiTheme="minorHAnsi" w:cstheme="minorHAnsi"/>
          <w:lang w:val="en-GB"/>
        </w:rPr>
        <w:t xml:space="preserve"> : Provisioning Job</w:t>
      </w:r>
      <w:bookmarkEnd w:id="596"/>
    </w:p>
    <w:p w14:paraId="1E1F75EB" w14:textId="2D8DD7D9" w:rsidR="00E2206C" w:rsidRDefault="00E2206C" w:rsidP="00E2206C">
      <w:pPr>
        <w:shd w:val="clear" w:color="auto" w:fill="FFFFFF"/>
        <w:spacing w:before="100" w:beforeAutospacing="1" w:after="0"/>
        <w:ind w:left="810"/>
        <w:jc w:val="left"/>
        <w:rPr>
          <w:rFonts w:asciiTheme="minorHAnsi" w:hAnsiTheme="minorHAnsi" w:cstheme="minorHAnsi"/>
          <w:lang w:val="en-GB"/>
        </w:rPr>
      </w:pPr>
      <w:r>
        <w:rPr>
          <w:rFonts w:asciiTheme="minorHAnsi" w:hAnsiTheme="minorHAnsi" w:cstheme="minorHAnsi"/>
          <w:noProof/>
        </w:rPr>
        <w:drawing>
          <wp:inline distT="0" distB="0" distL="0" distR="0" wp14:anchorId="4DD22C78" wp14:editId="2AB5789E">
            <wp:extent cx="4521145" cy="1225450"/>
            <wp:effectExtent l="19050" t="19050" r="13335" b="13335"/>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11006" cy="1249807"/>
                    </a:xfrm>
                    <a:prstGeom prst="rect">
                      <a:avLst/>
                    </a:prstGeom>
                    <a:noFill/>
                    <a:ln cmpd="sng">
                      <a:solidFill>
                        <a:srgbClr val="5B9BD5"/>
                      </a:solidFill>
                    </a:ln>
                  </pic:spPr>
                </pic:pic>
              </a:graphicData>
            </a:graphic>
          </wp:inline>
        </w:drawing>
      </w:r>
    </w:p>
    <w:p w14:paraId="13F0C53A" w14:textId="5DFC204B" w:rsidR="00104EE9" w:rsidRDefault="00F71739" w:rsidP="00066A9D">
      <w:pPr>
        <w:numPr>
          <w:ilvl w:val="0"/>
          <w:numId w:val="3"/>
        </w:numPr>
        <w:shd w:val="clear" w:color="auto" w:fill="FFFFFF"/>
        <w:spacing w:before="100" w:beforeAutospacing="1" w:after="0" w:line="360" w:lineRule="auto"/>
        <w:ind w:left="810"/>
        <w:jc w:val="left"/>
        <w:rPr>
          <w:rFonts w:asciiTheme="minorHAnsi" w:hAnsiTheme="minorHAnsi" w:cstheme="minorHAnsi"/>
          <w:lang w:val="en-GB"/>
        </w:rPr>
      </w:pPr>
      <w:r>
        <w:rPr>
          <w:rFonts w:asciiTheme="minorHAnsi" w:hAnsiTheme="minorHAnsi" w:cstheme="minorHAnsi"/>
          <w:lang w:val="en-GB"/>
        </w:rPr>
        <w:t>Select the systems you intend to schedule the job for and c</w:t>
      </w:r>
      <w:r w:rsidR="00104EE9" w:rsidRPr="00104EE9">
        <w:rPr>
          <w:rFonts w:asciiTheme="minorHAnsi" w:hAnsiTheme="minorHAnsi" w:cstheme="minorHAnsi"/>
          <w:lang w:val="en-GB"/>
        </w:rPr>
        <w:t xml:space="preserve">lick on </w:t>
      </w:r>
      <w:r w:rsidR="00104EE9">
        <w:rPr>
          <w:rFonts w:asciiTheme="minorHAnsi" w:hAnsiTheme="minorHAnsi" w:cstheme="minorHAnsi"/>
          <w:bCs/>
          <w:lang w:val="en-GB"/>
        </w:rPr>
        <w:t xml:space="preserve">Next button to schedule </w:t>
      </w:r>
    </w:p>
    <w:p w14:paraId="0D04F878" w14:textId="3A71105D" w:rsidR="00104EE9" w:rsidRDefault="00104EE9" w:rsidP="00104EE9">
      <w:pPr>
        <w:pStyle w:val="Caption"/>
      </w:pPr>
      <w:bookmarkStart w:id="597" w:name="_Toc61521874"/>
      <w:r>
        <w:t xml:space="preserve">Figure </w:t>
      </w:r>
      <w:r w:rsidR="00BC222A">
        <w:fldChar w:fldCharType="begin"/>
      </w:r>
      <w:r w:rsidR="00BC222A">
        <w:instrText xml:space="preserve"> SEQ Figure \* ARABIC </w:instrText>
      </w:r>
      <w:r w:rsidR="00BC222A">
        <w:fldChar w:fldCharType="separate"/>
      </w:r>
      <w:r w:rsidR="00C825B7">
        <w:rPr>
          <w:noProof/>
        </w:rPr>
        <w:t>50</w:t>
      </w:r>
      <w:r w:rsidR="00BC222A">
        <w:rPr>
          <w:noProof/>
        </w:rPr>
        <w:fldChar w:fldCharType="end"/>
      </w:r>
      <w:r>
        <w:t xml:space="preserve"> : Job Detail</w:t>
      </w:r>
      <w:bookmarkEnd w:id="597"/>
    </w:p>
    <w:p w14:paraId="5FEAB8EF" w14:textId="7A01E3F7" w:rsidR="00104EE9" w:rsidRDefault="00104EE9" w:rsidP="00E2206C">
      <w:pPr>
        <w:shd w:val="clear" w:color="auto" w:fill="FFFFFF"/>
        <w:spacing w:before="100" w:beforeAutospacing="1" w:after="0"/>
        <w:ind w:left="810"/>
        <w:jc w:val="left"/>
        <w:rPr>
          <w:rFonts w:asciiTheme="minorHAnsi" w:hAnsiTheme="minorHAnsi" w:cstheme="minorHAnsi"/>
          <w:lang w:val="en-GB"/>
        </w:rPr>
      </w:pPr>
      <w:r>
        <w:rPr>
          <w:rFonts w:asciiTheme="minorHAnsi" w:hAnsiTheme="minorHAnsi" w:cstheme="minorHAnsi"/>
          <w:noProof/>
        </w:rPr>
        <w:drawing>
          <wp:inline distT="0" distB="0" distL="0" distR="0" wp14:anchorId="3FB64E72" wp14:editId="27AA8E1C">
            <wp:extent cx="4480781" cy="2294255"/>
            <wp:effectExtent l="19050" t="19050" r="15240" b="10795"/>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96042" cy="2302069"/>
                    </a:xfrm>
                    <a:prstGeom prst="rect">
                      <a:avLst/>
                    </a:prstGeom>
                    <a:noFill/>
                    <a:ln cmpd="sng">
                      <a:solidFill>
                        <a:srgbClr val="5B9BD5"/>
                      </a:solidFill>
                    </a:ln>
                  </pic:spPr>
                </pic:pic>
              </a:graphicData>
            </a:graphic>
          </wp:inline>
        </w:drawing>
      </w:r>
    </w:p>
    <w:p w14:paraId="5B2616AA" w14:textId="65B2D331" w:rsidR="00104EE9" w:rsidRDefault="00104EE9" w:rsidP="00066A9D">
      <w:pPr>
        <w:numPr>
          <w:ilvl w:val="0"/>
          <w:numId w:val="3"/>
        </w:numPr>
        <w:shd w:val="clear" w:color="auto" w:fill="FFFFFF"/>
        <w:spacing w:before="100" w:beforeAutospacing="1" w:after="0"/>
        <w:ind w:left="810"/>
        <w:jc w:val="left"/>
      </w:pPr>
      <w:r w:rsidRPr="00104EE9">
        <w:rPr>
          <w:rFonts w:asciiTheme="minorHAnsi" w:hAnsiTheme="minorHAnsi" w:cstheme="minorHAnsi"/>
          <w:lang w:val="en-GB"/>
        </w:rPr>
        <w:t>Select the schedule option such as Minutes, Hourly, Daily, Weekly, Cron Expression and Specify the time slot based on requirement.</w:t>
      </w:r>
      <w:r>
        <w:rPr>
          <w:rFonts w:asciiTheme="minorHAnsi" w:hAnsiTheme="minorHAnsi" w:cstheme="minorHAnsi"/>
          <w:lang w:val="en-GB"/>
        </w:rPr>
        <w:t xml:space="preserve"> Click on Submit </w:t>
      </w:r>
    </w:p>
    <w:p w14:paraId="7FB7AEDD" w14:textId="6A744F30" w:rsidR="00104EE9" w:rsidRDefault="00104EE9" w:rsidP="00104EE9">
      <w:pPr>
        <w:shd w:val="clear" w:color="auto" w:fill="FFFFFF"/>
        <w:spacing w:before="100" w:beforeAutospacing="1" w:after="0" w:line="276" w:lineRule="auto"/>
        <w:ind w:left="810"/>
        <w:jc w:val="center"/>
      </w:pPr>
      <w:bookmarkStart w:id="598" w:name="_Toc61521875"/>
      <w:r>
        <w:t xml:space="preserve">Figure </w:t>
      </w:r>
      <w:r w:rsidR="00BC222A">
        <w:fldChar w:fldCharType="begin"/>
      </w:r>
      <w:r w:rsidR="00BC222A">
        <w:instrText xml:space="preserve"> SEQ Figure \* ARABIC </w:instrText>
      </w:r>
      <w:r w:rsidR="00BC222A">
        <w:fldChar w:fldCharType="separate"/>
      </w:r>
      <w:r w:rsidR="00C825B7">
        <w:rPr>
          <w:noProof/>
        </w:rPr>
        <w:t>51</w:t>
      </w:r>
      <w:r w:rsidR="00BC222A">
        <w:rPr>
          <w:noProof/>
        </w:rPr>
        <w:fldChar w:fldCharType="end"/>
      </w:r>
      <w:r>
        <w:t xml:space="preserve"> :Schedule the Job</w:t>
      </w:r>
      <w:bookmarkEnd w:id="598"/>
    </w:p>
    <w:p w14:paraId="2DBF9F55" w14:textId="294DD2F3" w:rsidR="00104EE9" w:rsidRDefault="00104EE9" w:rsidP="00E2206C">
      <w:pPr>
        <w:shd w:val="clear" w:color="auto" w:fill="FFFFFF"/>
        <w:spacing w:before="100" w:beforeAutospacing="1" w:after="0"/>
        <w:ind w:left="810"/>
        <w:jc w:val="left"/>
        <w:rPr>
          <w:rFonts w:asciiTheme="minorHAnsi" w:hAnsiTheme="minorHAnsi" w:cstheme="minorHAnsi"/>
          <w:lang w:val="en-GB"/>
        </w:rPr>
      </w:pPr>
      <w:r>
        <w:rPr>
          <w:rFonts w:asciiTheme="minorHAnsi" w:hAnsiTheme="minorHAnsi" w:cstheme="minorHAnsi"/>
          <w:noProof/>
        </w:rPr>
        <w:drawing>
          <wp:inline distT="0" distB="0" distL="0" distR="0" wp14:anchorId="55DAD39D" wp14:editId="3639F0B6">
            <wp:extent cx="4576804" cy="1594964"/>
            <wp:effectExtent l="19050" t="19050" r="14605" b="24765"/>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10086" cy="1606562"/>
                    </a:xfrm>
                    <a:prstGeom prst="rect">
                      <a:avLst/>
                    </a:prstGeom>
                    <a:noFill/>
                    <a:ln cmpd="sng">
                      <a:solidFill>
                        <a:srgbClr val="5B9BD5"/>
                      </a:solidFill>
                    </a:ln>
                  </pic:spPr>
                </pic:pic>
              </a:graphicData>
            </a:graphic>
          </wp:inline>
        </w:drawing>
      </w:r>
    </w:p>
    <w:p w14:paraId="68636E50" w14:textId="4E09C6EB" w:rsidR="00701FD1" w:rsidRDefault="00104EE9" w:rsidP="00066A9D">
      <w:pPr>
        <w:numPr>
          <w:ilvl w:val="0"/>
          <w:numId w:val="3"/>
        </w:numPr>
        <w:shd w:val="clear" w:color="auto" w:fill="FFFFFF"/>
        <w:spacing w:before="100" w:beforeAutospacing="1" w:after="0"/>
        <w:ind w:left="810"/>
        <w:jc w:val="left"/>
        <w:rPr>
          <w:rFonts w:asciiTheme="minorHAnsi" w:hAnsiTheme="minorHAnsi" w:cstheme="minorHAnsi"/>
          <w:lang w:val="en-GB"/>
        </w:rPr>
      </w:pPr>
      <w:r w:rsidRPr="00104EE9">
        <w:rPr>
          <w:rFonts w:asciiTheme="minorHAnsi" w:hAnsiTheme="minorHAnsi" w:cstheme="minorHAnsi"/>
          <w:lang w:val="en-GB"/>
        </w:rPr>
        <w:t>Click</w:t>
      </w:r>
      <w:r>
        <w:rPr>
          <w:rFonts w:asciiTheme="minorHAnsi" w:hAnsiTheme="minorHAnsi" w:cstheme="minorHAnsi"/>
          <w:lang w:val="en-GB"/>
        </w:rPr>
        <w:t xml:space="preserve"> </w:t>
      </w:r>
      <w:r w:rsidRPr="00104EE9">
        <w:rPr>
          <w:rFonts w:asciiTheme="minorHAnsi" w:hAnsiTheme="minorHAnsi" w:cstheme="minorHAnsi"/>
          <w:lang w:val="en-GB"/>
        </w:rPr>
        <w:t>Save. A confirmation message is displayed as "The schedule would be changed henceforth. Click Yes to Proceed or Click No to Cancel". </w:t>
      </w:r>
    </w:p>
    <w:p w14:paraId="68211756" w14:textId="57E0D981" w:rsidR="00EE323B" w:rsidRDefault="00EE323B" w:rsidP="00EE323B">
      <w:pPr>
        <w:shd w:val="clear" w:color="auto" w:fill="FFFFFF"/>
        <w:spacing w:before="100" w:beforeAutospacing="1" w:after="0"/>
        <w:jc w:val="left"/>
        <w:rPr>
          <w:rFonts w:asciiTheme="minorHAnsi" w:hAnsiTheme="minorHAnsi" w:cstheme="minorHAnsi"/>
          <w:lang w:val="en-GB"/>
        </w:rPr>
      </w:pPr>
      <w:r>
        <w:rPr>
          <w:rFonts w:asciiTheme="minorHAnsi" w:hAnsiTheme="minorHAnsi" w:cstheme="minorHAnsi"/>
          <w:lang w:val="en-GB"/>
        </w:rPr>
        <w:t xml:space="preserve">Note: In below </w:t>
      </w:r>
      <w:r w:rsidR="00DE1128">
        <w:rPr>
          <w:rFonts w:asciiTheme="minorHAnsi" w:hAnsiTheme="minorHAnsi" w:cstheme="minorHAnsi"/>
          <w:lang w:val="en-GB"/>
        </w:rPr>
        <w:t xml:space="preserve">is an </w:t>
      </w:r>
      <w:r>
        <w:rPr>
          <w:rFonts w:asciiTheme="minorHAnsi" w:hAnsiTheme="minorHAnsi" w:cstheme="minorHAnsi"/>
          <w:lang w:val="en-GB"/>
        </w:rPr>
        <w:t xml:space="preserve">attached sheet </w:t>
      </w:r>
      <w:r w:rsidR="00DE1128">
        <w:rPr>
          <w:rFonts w:asciiTheme="minorHAnsi" w:hAnsiTheme="minorHAnsi" w:cstheme="minorHAnsi"/>
          <w:lang w:val="en-GB"/>
        </w:rPr>
        <w:t xml:space="preserve">for </w:t>
      </w:r>
      <w:r w:rsidR="00A1275D">
        <w:rPr>
          <w:rFonts w:asciiTheme="minorHAnsi" w:hAnsiTheme="minorHAnsi" w:cstheme="minorHAnsi"/>
          <w:lang w:val="en-GB"/>
        </w:rPr>
        <w:t xml:space="preserve">all scheduling job </w:t>
      </w:r>
      <w:r w:rsidR="00DE1128">
        <w:rPr>
          <w:rFonts w:asciiTheme="minorHAnsi" w:hAnsiTheme="minorHAnsi" w:cstheme="minorHAnsi"/>
          <w:lang w:val="en-GB"/>
        </w:rPr>
        <w:t xml:space="preserve">that are schedule in Saviynt with </w:t>
      </w:r>
      <w:r w:rsidR="00A1275D">
        <w:rPr>
          <w:rFonts w:asciiTheme="minorHAnsi" w:hAnsiTheme="minorHAnsi" w:cstheme="minorHAnsi"/>
          <w:lang w:val="en-GB"/>
        </w:rPr>
        <w:t>their schedule times</w:t>
      </w:r>
      <w:r w:rsidR="00DE1128">
        <w:rPr>
          <w:rFonts w:asciiTheme="minorHAnsi" w:hAnsiTheme="minorHAnsi" w:cstheme="minorHAnsi"/>
          <w:lang w:val="en-GB"/>
        </w:rPr>
        <w:t xml:space="preserve"> in UTC time zone</w:t>
      </w:r>
      <w:r w:rsidR="00A1275D">
        <w:rPr>
          <w:rFonts w:asciiTheme="minorHAnsi" w:hAnsiTheme="minorHAnsi" w:cstheme="minorHAnsi"/>
          <w:lang w:val="en-GB"/>
        </w:rPr>
        <w:t xml:space="preserve">. </w:t>
      </w:r>
    </w:p>
    <w:p w14:paraId="2F0E958B" w14:textId="52352D45" w:rsidR="002E7D49" w:rsidRDefault="003E6B24" w:rsidP="00F6106E">
      <w:pPr>
        <w:shd w:val="clear" w:color="auto" w:fill="FFFFFF"/>
        <w:spacing w:before="100" w:beforeAutospacing="1" w:after="0"/>
        <w:ind w:left="720"/>
        <w:jc w:val="left"/>
        <w:rPr>
          <w:rFonts w:asciiTheme="minorHAnsi" w:hAnsiTheme="minorHAnsi" w:cstheme="minorHAnsi"/>
          <w:lang w:val="en-GB"/>
        </w:rPr>
      </w:pPr>
      <w:r>
        <w:object w:dxaOrig="1533" w:dyaOrig="990" w14:anchorId="369237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65" o:title=""/>
          </v:shape>
          <o:OLEObject Type="Embed" ProgID="Excel.Sheet.12" ShapeID="_x0000_i1025" DrawAspect="Icon" ObjectID="_1804478470" r:id="rId66"/>
        </w:object>
      </w:r>
    </w:p>
    <w:p w14:paraId="7D472257" w14:textId="77777777" w:rsidR="00E023E0" w:rsidRPr="00AE3C3C" w:rsidRDefault="00D83E4F" w:rsidP="00B61CF8">
      <w:pPr>
        <w:pStyle w:val="Heading2"/>
      </w:pPr>
      <w:bookmarkStart w:id="599" w:name="_Toc47711289"/>
      <w:bookmarkStart w:id="600" w:name="_Toc48062073"/>
      <w:bookmarkStart w:id="601" w:name="_Toc48062938"/>
      <w:bookmarkStart w:id="602" w:name="_Toc48066550"/>
      <w:bookmarkStart w:id="603" w:name="_Toc61521763"/>
      <w:bookmarkEnd w:id="599"/>
      <w:bookmarkEnd w:id="600"/>
      <w:bookmarkEnd w:id="601"/>
      <w:bookmarkEnd w:id="602"/>
      <w:r w:rsidRPr="00AE3C3C">
        <w:t>Use Case</w:t>
      </w:r>
      <w:r w:rsidR="00E023E0" w:rsidRPr="00AE3C3C">
        <w:t xml:space="preserve"> Customizations</w:t>
      </w:r>
      <w:bookmarkEnd w:id="603"/>
    </w:p>
    <w:p w14:paraId="2CFD64C9" w14:textId="4B2DBC6A" w:rsidR="001559E5" w:rsidRDefault="001559E5" w:rsidP="00D83E4F">
      <w:pPr>
        <w:pStyle w:val="Heading3"/>
        <w:rPr>
          <w:szCs w:val="20"/>
        </w:rPr>
      </w:pPr>
      <w:bookmarkStart w:id="604" w:name="_Toc51846923"/>
      <w:bookmarkStart w:id="605" w:name="_Toc61521764"/>
      <w:r w:rsidRPr="00AE3C3C">
        <w:rPr>
          <w:szCs w:val="20"/>
        </w:rPr>
        <w:t xml:space="preserve">Addition of </w:t>
      </w:r>
      <w:r w:rsidR="00B83893">
        <w:rPr>
          <w:szCs w:val="20"/>
        </w:rPr>
        <w:t xml:space="preserve">New </w:t>
      </w:r>
      <w:r w:rsidR="00B804F5">
        <w:rPr>
          <w:szCs w:val="20"/>
        </w:rPr>
        <w:t>Email</w:t>
      </w:r>
      <w:r w:rsidR="00B83893">
        <w:rPr>
          <w:szCs w:val="20"/>
        </w:rPr>
        <w:t xml:space="preserve"> Domain</w:t>
      </w:r>
      <w:bookmarkEnd w:id="604"/>
      <w:bookmarkEnd w:id="605"/>
    </w:p>
    <w:p w14:paraId="5C87E7B7" w14:textId="471E7064" w:rsidR="00B804F5" w:rsidRDefault="00B804F5" w:rsidP="00B804F5">
      <w:pPr>
        <w:pStyle w:val="Heading4"/>
        <w:rPr>
          <w:sz w:val="18"/>
          <w:szCs w:val="18"/>
        </w:rPr>
      </w:pPr>
      <w:r>
        <w:rPr>
          <w:sz w:val="18"/>
          <w:szCs w:val="18"/>
        </w:rPr>
        <w:t>Change AD Connection Update JSON</w:t>
      </w:r>
    </w:p>
    <w:p w14:paraId="7752FCBA" w14:textId="24494226" w:rsidR="00B804F5" w:rsidRDefault="00B804F5" w:rsidP="00B804F5">
      <w:pPr>
        <w:rPr>
          <w:rFonts w:asciiTheme="minorHAnsi" w:hAnsiTheme="minorHAnsi" w:cstheme="minorHAnsi"/>
        </w:rPr>
      </w:pPr>
      <w:r>
        <w:rPr>
          <w:rFonts w:asciiTheme="minorHAnsi" w:hAnsiTheme="minorHAnsi" w:cstheme="minorHAnsi"/>
        </w:rPr>
        <w:t>If there is new requirement to add a new domain for Active Directory provision then IAM Admin must perform following step to add new domain</w:t>
      </w:r>
      <w:r w:rsidRPr="00AE3C3C">
        <w:rPr>
          <w:rFonts w:asciiTheme="minorHAnsi" w:hAnsiTheme="minorHAnsi" w:cstheme="minorHAnsi"/>
        </w:rPr>
        <w:t>.</w:t>
      </w:r>
    </w:p>
    <w:p w14:paraId="1B1C2077" w14:textId="13DE4C12" w:rsidR="00B804F5" w:rsidRDefault="00B804F5" w:rsidP="00B804F5">
      <w:pPr>
        <w:pStyle w:val="ListParagraph"/>
        <w:rPr>
          <w:rFonts w:asciiTheme="minorHAnsi" w:eastAsia="Times New Roman" w:hAnsiTheme="minorHAnsi" w:cstheme="minorHAnsi"/>
          <w:szCs w:val="20"/>
          <w:lang w:val="en-GB"/>
        </w:rPr>
      </w:pPr>
    </w:p>
    <w:p w14:paraId="2BB47C45" w14:textId="77777777" w:rsidR="00652F59" w:rsidRPr="00AE3C3C" w:rsidRDefault="00652F59" w:rsidP="00207D43">
      <w:pPr>
        <w:pStyle w:val="ListParagraph"/>
        <w:numPr>
          <w:ilvl w:val="0"/>
          <w:numId w:val="77"/>
        </w:numPr>
        <w:rPr>
          <w:rFonts w:asciiTheme="minorHAnsi" w:eastAsia="Times New Roman" w:hAnsiTheme="minorHAnsi" w:cstheme="minorHAnsi"/>
          <w:szCs w:val="20"/>
          <w:lang w:val="en-GB"/>
        </w:rPr>
      </w:pPr>
      <w:r>
        <w:rPr>
          <w:rFonts w:asciiTheme="minorHAnsi" w:eastAsia="Times New Roman" w:hAnsiTheme="minorHAnsi" w:cstheme="minorHAnsi"/>
          <w:szCs w:val="20"/>
          <w:lang w:val="en-GB"/>
        </w:rPr>
        <w:t>Login to SSM as administrator</w:t>
      </w:r>
      <w:r w:rsidRPr="00AE3C3C">
        <w:rPr>
          <w:rFonts w:asciiTheme="minorHAnsi" w:eastAsia="Times New Roman" w:hAnsiTheme="minorHAnsi" w:cstheme="minorHAnsi"/>
          <w:szCs w:val="20"/>
          <w:lang w:val="en-GB"/>
        </w:rPr>
        <w:t>.</w:t>
      </w:r>
    </w:p>
    <w:p w14:paraId="46103F4E" w14:textId="77777777" w:rsidR="00652F59" w:rsidRPr="002079BB" w:rsidRDefault="00652F59" w:rsidP="00207D43">
      <w:pPr>
        <w:pStyle w:val="ListParagraph"/>
        <w:numPr>
          <w:ilvl w:val="0"/>
          <w:numId w:val="77"/>
        </w:numPr>
        <w:rPr>
          <w:szCs w:val="20"/>
        </w:rPr>
      </w:pPr>
      <w:r w:rsidRPr="00FC6A67">
        <w:rPr>
          <w:rFonts w:asciiTheme="minorHAnsi" w:eastAsia="Times New Roman" w:hAnsiTheme="minorHAnsi" w:cstheme="minorHAnsi"/>
          <w:szCs w:val="20"/>
          <w:lang w:val="en-GB"/>
        </w:rPr>
        <w:t xml:space="preserve">Go </w:t>
      </w:r>
      <w:r>
        <w:rPr>
          <w:rFonts w:asciiTheme="minorHAnsi" w:eastAsia="Times New Roman" w:hAnsiTheme="minorHAnsi" w:cstheme="minorHAnsi"/>
          <w:szCs w:val="20"/>
          <w:lang w:val="en-GB"/>
        </w:rPr>
        <w:t>to Admin</w:t>
      </w:r>
      <w:r w:rsidRPr="00FC6A67">
        <w:rPr>
          <w:rFonts w:asciiTheme="minorHAnsi" w:eastAsia="Wingdings" w:hAnsiTheme="minorHAnsi" w:cstheme="minorHAnsi"/>
          <w:szCs w:val="20"/>
          <w:lang w:val="en-GB"/>
        </w:rPr>
        <w:t>à</w:t>
      </w:r>
      <w:r>
        <w:rPr>
          <w:rFonts w:asciiTheme="minorHAnsi" w:eastAsia="Times New Roman" w:hAnsiTheme="minorHAnsi" w:cstheme="minorHAnsi"/>
          <w:szCs w:val="20"/>
          <w:lang w:val="en-GB"/>
        </w:rPr>
        <w:t xml:space="preserve"> Connections</w:t>
      </w:r>
    </w:p>
    <w:p w14:paraId="78595DD0" w14:textId="41D09CB7" w:rsidR="00652F59" w:rsidRDefault="00652F59" w:rsidP="00652F59">
      <w:pPr>
        <w:pStyle w:val="ListParagraph"/>
        <w:rPr>
          <w:rFonts w:asciiTheme="minorHAnsi" w:eastAsia="Times New Roman" w:hAnsiTheme="minorHAnsi" w:cstheme="minorHAnsi"/>
          <w:szCs w:val="20"/>
          <w:lang w:val="en-GB"/>
        </w:rPr>
      </w:pPr>
    </w:p>
    <w:p w14:paraId="7B18F3BD" w14:textId="074BA302" w:rsidR="00C902FB" w:rsidRDefault="00C902FB" w:rsidP="00652F59">
      <w:pPr>
        <w:pStyle w:val="ListParagraph"/>
        <w:rPr>
          <w:rFonts w:asciiTheme="minorHAnsi" w:eastAsia="Times New Roman" w:hAnsiTheme="minorHAnsi" w:cstheme="minorHAnsi"/>
          <w:szCs w:val="20"/>
          <w:lang w:val="en-GB"/>
        </w:rPr>
      </w:pPr>
    </w:p>
    <w:p w14:paraId="7BB93540" w14:textId="0B3CDAEE" w:rsidR="00C902FB" w:rsidRDefault="00C902FB" w:rsidP="00652F59">
      <w:pPr>
        <w:pStyle w:val="ListParagraph"/>
        <w:rPr>
          <w:rFonts w:asciiTheme="minorHAnsi" w:eastAsia="Times New Roman" w:hAnsiTheme="minorHAnsi" w:cstheme="minorHAnsi"/>
          <w:szCs w:val="20"/>
          <w:lang w:val="en-GB"/>
        </w:rPr>
      </w:pPr>
    </w:p>
    <w:p w14:paraId="441485B1" w14:textId="23D70027" w:rsidR="00C902FB" w:rsidRDefault="00C902FB" w:rsidP="00C902FB">
      <w:pPr>
        <w:pStyle w:val="Caption"/>
      </w:pPr>
      <w:bookmarkStart w:id="606" w:name="_Toc61521876"/>
      <w:r>
        <w:t xml:space="preserve">Figure </w:t>
      </w:r>
      <w:r w:rsidR="00BC222A">
        <w:fldChar w:fldCharType="begin"/>
      </w:r>
      <w:r w:rsidR="00BC222A">
        <w:instrText xml:space="preserve"> SEQ Figure \* ARABIC </w:instrText>
      </w:r>
      <w:r w:rsidR="00BC222A">
        <w:fldChar w:fldCharType="separate"/>
      </w:r>
      <w:r w:rsidR="00C825B7">
        <w:rPr>
          <w:noProof/>
        </w:rPr>
        <w:t>52</w:t>
      </w:r>
      <w:r w:rsidR="00BC222A">
        <w:rPr>
          <w:noProof/>
        </w:rPr>
        <w:fldChar w:fldCharType="end"/>
      </w:r>
      <w:r>
        <w:t xml:space="preserve"> : Connection List</w:t>
      </w:r>
      <w:bookmarkEnd w:id="606"/>
    </w:p>
    <w:p w14:paraId="1770E389" w14:textId="77777777" w:rsidR="00652F59" w:rsidRDefault="00652F59" w:rsidP="00652F59">
      <w:pPr>
        <w:pStyle w:val="ListParagraph"/>
        <w:rPr>
          <w:rFonts w:asciiTheme="minorHAnsi" w:eastAsia="Times New Roman" w:hAnsiTheme="minorHAnsi" w:cstheme="minorHAnsi"/>
          <w:szCs w:val="20"/>
          <w:lang w:val="en-GB"/>
        </w:rPr>
      </w:pPr>
      <w:r>
        <w:rPr>
          <w:rFonts w:asciiTheme="minorHAnsi" w:eastAsia="Times New Roman" w:hAnsiTheme="minorHAnsi" w:cstheme="minorHAnsi"/>
          <w:noProof/>
          <w:szCs w:val="20"/>
          <w:lang w:val="en-GB"/>
        </w:rPr>
        <w:drawing>
          <wp:inline distT="0" distB="0" distL="0" distR="0" wp14:anchorId="48BA9BE9" wp14:editId="290E51A2">
            <wp:extent cx="4473437" cy="2705100"/>
            <wp:effectExtent l="19050" t="19050" r="2286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75772" cy="2706512"/>
                    </a:xfrm>
                    <a:prstGeom prst="rect">
                      <a:avLst/>
                    </a:prstGeom>
                    <a:noFill/>
                    <a:ln cmpd="sng">
                      <a:solidFill>
                        <a:srgbClr val="5B9BD5"/>
                      </a:solidFill>
                    </a:ln>
                  </pic:spPr>
                </pic:pic>
              </a:graphicData>
            </a:graphic>
          </wp:inline>
        </w:drawing>
      </w:r>
      <w:r>
        <w:rPr>
          <w:rFonts w:asciiTheme="minorHAnsi" w:eastAsia="Times New Roman" w:hAnsiTheme="minorHAnsi" w:cstheme="minorHAnsi"/>
          <w:szCs w:val="20"/>
          <w:lang w:val="en-GB"/>
        </w:rPr>
        <w:t xml:space="preserve"> </w:t>
      </w:r>
    </w:p>
    <w:p w14:paraId="60D5B2B1" w14:textId="77777777" w:rsidR="00652F59" w:rsidRPr="00FC6A67" w:rsidRDefault="00652F59" w:rsidP="00652F59">
      <w:pPr>
        <w:pStyle w:val="ListParagraph"/>
        <w:rPr>
          <w:szCs w:val="20"/>
        </w:rPr>
      </w:pPr>
    </w:p>
    <w:p w14:paraId="01352BC9" w14:textId="77777777" w:rsidR="00652F59" w:rsidRDefault="00652F59" w:rsidP="00207D43">
      <w:pPr>
        <w:pStyle w:val="ListParagraph"/>
        <w:numPr>
          <w:ilvl w:val="0"/>
          <w:numId w:val="77"/>
        </w:numPr>
        <w:rPr>
          <w:szCs w:val="20"/>
        </w:rPr>
      </w:pPr>
      <w:r>
        <w:rPr>
          <w:szCs w:val="20"/>
        </w:rPr>
        <w:t>Search for “</w:t>
      </w:r>
      <w:r w:rsidRPr="006308F1">
        <w:rPr>
          <w:szCs w:val="20"/>
        </w:rPr>
        <w:t>Active Directory</w:t>
      </w:r>
      <w:r>
        <w:rPr>
          <w:szCs w:val="20"/>
        </w:rPr>
        <w:t>”  and click on it to view connection details.</w:t>
      </w:r>
    </w:p>
    <w:p w14:paraId="6FDD7EAE" w14:textId="77777777" w:rsidR="00652F59" w:rsidRDefault="00652F59" w:rsidP="00652F59">
      <w:pPr>
        <w:pStyle w:val="ListParagraph"/>
        <w:rPr>
          <w:szCs w:val="20"/>
        </w:rPr>
      </w:pPr>
    </w:p>
    <w:p w14:paraId="1F51D00D" w14:textId="77777777" w:rsidR="00652F59" w:rsidRDefault="00652F59" w:rsidP="00652F59">
      <w:pPr>
        <w:pStyle w:val="ListParagraph"/>
        <w:rPr>
          <w:szCs w:val="20"/>
        </w:rPr>
      </w:pPr>
    </w:p>
    <w:p w14:paraId="20A744E3" w14:textId="771565EE" w:rsidR="00652F59" w:rsidRDefault="00652F59" w:rsidP="00652F59">
      <w:pPr>
        <w:pStyle w:val="Caption"/>
      </w:pPr>
      <w:bookmarkStart w:id="607" w:name="_Toc61521877"/>
      <w:r>
        <w:t xml:space="preserve">Figure </w:t>
      </w:r>
      <w:r w:rsidR="00BC222A">
        <w:fldChar w:fldCharType="begin"/>
      </w:r>
      <w:r w:rsidR="00BC222A">
        <w:instrText xml:space="preserve"> SEQ Figure \* ARABIC </w:instrText>
      </w:r>
      <w:r w:rsidR="00BC222A">
        <w:fldChar w:fldCharType="separate"/>
      </w:r>
      <w:r w:rsidR="00C825B7">
        <w:rPr>
          <w:noProof/>
        </w:rPr>
        <w:t>53</w:t>
      </w:r>
      <w:r w:rsidR="00BC222A">
        <w:rPr>
          <w:noProof/>
        </w:rPr>
        <w:fldChar w:fldCharType="end"/>
      </w:r>
      <w:r>
        <w:t xml:space="preserve"> : Connection List</w:t>
      </w:r>
      <w:bookmarkEnd w:id="607"/>
    </w:p>
    <w:p w14:paraId="4C0A7ADA" w14:textId="77777777" w:rsidR="00652F59" w:rsidRDefault="00652F59" w:rsidP="00652F59">
      <w:pPr>
        <w:pStyle w:val="ListParagraph"/>
        <w:rPr>
          <w:szCs w:val="20"/>
        </w:rPr>
      </w:pPr>
      <w:r>
        <w:rPr>
          <w:noProof/>
          <w:szCs w:val="20"/>
        </w:rPr>
        <w:drawing>
          <wp:inline distT="0" distB="0" distL="0" distR="0" wp14:anchorId="16C66ABF" wp14:editId="64920637">
            <wp:extent cx="4552950" cy="1562100"/>
            <wp:effectExtent l="19050" t="19050" r="1905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61523" cy="1565041"/>
                    </a:xfrm>
                    <a:prstGeom prst="rect">
                      <a:avLst/>
                    </a:prstGeom>
                    <a:noFill/>
                    <a:ln cmpd="sng">
                      <a:solidFill>
                        <a:srgbClr val="5B9BD5"/>
                      </a:solidFill>
                    </a:ln>
                  </pic:spPr>
                </pic:pic>
              </a:graphicData>
            </a:graphic>
          </wp:inline>
        </w:drawing>
      </w:r>
    </w:p>
    <w:p w14:paraId="4917D47D" w14:textId="77777777" w:rsidR="00652F59" w:rsidRDefault="00652F59" w:rsidP="00652F59">
      <w:pPr>
        <w:pStyle w:val="ListParagraph"/>
        <w:rPr>
          <w:szCs w:val="20"/>
        </w:rPr>
      </w:pPr>
    </w:p>
    <w:p w14:paraId="323F8A57" w14:textId="77777777" w:rsidR="00652F59" w:rsidRDefault="00652F59" w:rsidP="00207D43">
      <w:pPr>
        <w:pStyle w:val="ListParagraph"/>
        <w:numPr>
          <w:ilvl w:val="0"/>
          <w:numId w:val="77"/>
        </w:numPr>
        <w:rPr>
          <w:szCs w:val="20"/>
        </w:rPr>
      </w:pPr>
      <w:r>
        <w:rPr>
          <w:szCs w:val="20"/>
        </w:rPr>
        <w:t>Search for “UPDATEACCOUNTJSON” section.</w:t>
      </w:r>
    </w:p>
    <w:p w14:paraId="4AAAF7A8" w14:textId="25FDFBC2" w:rsidR="00652F59" w:rsidRDefault="00652F59" w:rsidP="00652F59">
      <w:pPr>
        <w:pStyle w:val="Caption"/>
        <w:ind w:left="720"/>
      </w:pPr>
      <w:bookmarkStart w:id="608" w:name="_Toc61521878"/>
      <w:r>
        <w:t xml:space="preserve">Figure </w:t>
      </w:r>
      <w:r w:rsidR="00BC222A">
        <w:fldChar w:fldCharType="begin"/>
      </w:r>
      <w:r w:rsidR="00BC222A">
        <w:instrText xml:space="preserve"> SEQ Figure \* ARABIC </w:instrText>
      </w:r>
      <w:r w:rsidR="00BC222A">
        <w:fldChar w:fldCharType="separate"/>
      </w:r>
      <w:r w:rsidR="00C825B7">
        <w:rPr>
          <w:noProof/>
        </w:rPr>
        <w:t>54</w:t>
      </w:r>
      <w:r w:rsidR="00BC222A">
        <w:rPr>
          <w:noProof/>
        </w:rPr>
        <w:fldChar w:fldCharType="end"/>
      </w:r>
      <w:r>
        <w:t xml:space="preserve"> : Global Configuration</w:t>
      </w:r>
      <w:bookmarkEnd w:id="608"/>
    </w:p>
    <w:p w14:paraId="1BEBCFE2" w14:textId="77777777" w:rsidR="00652F59" w:rsidRDefault="00652F59" w:rsidP="00652F59">
      <w:pPr>
        <w:pStyle w:val="ListParagraph"/>
        <w:rPr>
          <w:szCs w:val="20"/>
        </w:rPr>
      </w:pPr>
      <w:r>
        <w:rPr>
          <w:noProof/>
          <w:szCs w:val="20"/>
        </w:rPr>
        <w:drawing>
          <wp:inline distT="0" distB="0" distL="0" distR="0" wp14:anchorId="1261B1B0" wp14:editId="21B6D665">
            <wp:extent cx="4563374" cy="2820670"/>
            <wp:effectExtent l="19050" t="19050" r="2794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67006" cy="2822915"/>
                    </a:xfrm>
                    <a:prstGeom prst="rect">
                      <a:avLst/>
                    </a:prstGeom>
                    <a:noFill/>
                    <a:ln cmpd="sng">
                      <a:solidFill>
                        <a:srgbClr val="5B9BD5"/>
                      </a:solidFill>
                    </a:ln>
                  </pic:spPr>
                </pic:pic>
              </a:graphicData>
            </a:graphic>
          </wp:inline>
        </w:drawing>
      </w:r>
    </w:p>
    <w:p w14:paraId="4092E180" w14:textId="77777777" w:rsidR="00652F59" w:rsidRDefault="00652F59" w:rsidP="00652F59">
      <w:pPr>
        <w:pStyle w:val="ListParagraph"/>
        <w:rPr>
          <w:szCs w:val="20"/>
        </w:rPr>
      </w:pPr>
    </w:p>
    <w:p w14:paraId="5DE1C184" w14:textId="77777777" w:rsidR="00652F59" w:rsidRDefault="00652F59" w:rsidP="00652F59">
      <w:pPr>
        <w:pStyle w:val="ListParagraph"/>
        <w:rPr>
          <w:szCs w:val="20"/>
        </w:rPr>
      </w:pPr>
    </w:p>
    <w:p w14:paraId="38C9D2E0" w14:textId="77777777" w:rsidR="00652F59" w:rsidRDefault="00652F59" w:rsidP="00207D43">
      <w:pPr>
        <w:pStyle w:val="ListParagraph"/>
        <w:numPr>
          <w:ilvl w:val="0"/>
          <w:numId w:val="77"/>
        </w:numPr>
        <w:rPr>
          <w:szCs w:val="20"/>
        </w:rPr>
      </w:pPr>
      <w:r>
        <w:rPr>
          <w:szCs w:val="20"/>
        </w:rPr>
        <w:t>Suppose IAM Admin wants to add new email domain as “</w:t>
      </w:r>
      <w:r w:rsidRPr="000E0CF3">
        <w:rPr>
          <w:b/>
          <w:szCs w:val="20"/>
        </w:rPr>
        <w:t>XYZ</w:t>
      </w:r>
      <w:r>
        <w:rPr>
          <w:szCs w:val="20"/>
        </w:rPr>
        <w:t xml:space="preserve">” then add following value in </w:t>
      </w:r>
      <w:proofErr w:type="spellStart"/>
      <w:r w:rsidRPr="00402D20">
        <w:rPr>
          <w:szCs w:val="20"/>
        </w:rPr>
        <w:t>userPrincipalName</w:t>
      </w:r>
      <w:proofErr w:type="spellEnd"/>
      <w:r>
        <w:rPr>
          <w:szCs w:val="20"/>
        </w:rPr>
        <w:t xml:space="preserve">  field.</w:t>
      </w:r>
    </w:p>
    <w:p w14:paraId="31ABA0C3" w14:textId="77777777" w:rsidR="00652F59" w:rsidRDefault="00652F59" w:rsidP="00652F59">
      <w:pPr>
        <w:pStyle w:val="ListParagraph"/>
        <w:rPr>
          <w:szCs w:val="20"/>
        </w:rPr>
      </w:pPr>
    </w:p>
    <w:tbl>
      <w:tblPr>
        <w:tblStyle w:val="TableGrid"/>
        <w:tblW w:w="0" w:type="auto"/>
        <w:tblInd w:w="720" w:type="dxa"/>
        <w:tblLook w:val="04A0" w:firstRow="1" w:lastRow="0" w:firstColumn="1" w:lastColumn="0" w:noHBand="0" w:noVBand="1"/>
      </w:tblPr>
      <w:tblGrid>
        <w:gridCol w:w="8360"/>
      </w:tblGrid>
      <w:tr w:rsidR="00652F59" w14:paraId="486183E8" w14:textId="77777777" w:rsidTr="00C12D46">
        <w:tc>
          <w:tcPr>
            <w:tcW w:w="8005" w:type="dxa"/>
            <w:shd w:val="clear" w:color="auto" w:fill="F2F2F2" w:themeFill="background1" w:themeFillShade="F2"/>
          </w:tcPr>
          <w:p w14:paraId="204313F6" w14:textId="3F80C941" w:rsidR="00652F59" w:rsidRPr="0058777F" w:rsidRDefault="00652F59" w:rsidP="00C12D46">
            <w:pPr>
              <w:pStyle w:val="ListParagraph"/>
              <w:ind w:left="0"/>
              <w:rPr>
                <w:rFonts w:ascii="Courier New" w:hAnsi="Courier New" w:cs="Courier New"/>
                <w:szCs w:val="20"/>
              </w:rPr>
            </w:pPr>
            <w:r w:rsidRPr="007E72D4">
              <w:rPr>
                <w:rFonts w:ascii="Courier New" w:hAnsi="Courier New" w:cs="Courier New"/>
                <w:szCs w:val="20"/>
              </w:rPr>
              <w:t>"</w:t>
            </w:r>
            <w:proofErr w:type="spellStart"/>
            <w:r w:rsidRPr="007E72D4">
              <w:rPr>
                <w:rFonts w:ascii="Courier New" w:hAnsi="Courier New" w:cs="Courier New"/>
                <w:szCs w:val="20"/>
              </w:rPr>
              <w:t>userPrincipalName</w:t>
            </w:r>
            <w:proofErr w:type="spellEnd"/>
            <w:r w:rsidRPr="007E72D4">
              <w:rPr>
                <w:rFonts w:ascii="Courier New" w:hAnsi="Courier New" w:cs="Courier New"/>
                <w:szCs w:val="20"/>
              </w:rPr>
              <w:t>":"${if (</w:t>
            </w:r>
            <w:proofErr w:type="spellStart"/>
            <w:r w:rsidRPr="007E72D4">
              <w:rPr>
                <w:rFonts w:ascii="Courier New" w:hAnsi="Courier New" w:cs="Courier New"/>
                <w:szCs w:val="20"/>
              </w:rPr>
              <w:t>user.email</w:t>
            </w:r>
            <w:proofErr w:type="spellEnd"/>
            <w:r w:rsidRPr="007E72D4">
              <w:rPr>
                <w:rFonts w:ascii="Courier New" w:hAnsi="Courier New" w:cs="Courier New"/>
                <w:szCs w:val="20"/>
              </w:rPr>
              <w:t xml:space="preserve"> == null || </w:t>
            </w:r>
            <w:proofErr w:type="spellStart"/>
            <w:r w:rsidRPr="007E72D4">
              <w:rPr>
                <w:rFonts w:ascii="Courier New" w:hAnsi="Courier New" w:cs="Courier New"/>
                <w:szCs w:val="20"/>
              </w:rPr>
              <w:t>user.email</w:t>
            </w:r>
            <w:proofErr w:type="spellEnd"/>
            <w:r w:rsidRPr="007E72D4">
              <w:rPr>
                <w:rFonts w:ascii="Courier New" w:hAnsi="Courier New" w:cs="Courier New"/>
                <w:szCs w:val="20"/>
              </w:rPr>
              <w:t xml:space="preserve"> == '') { if(user.customproperty5 != null &amp;&amp; user.customproperty5 != '') {user.customproperty5}else {</w:t>
            </w:r>
            <w:proofErr w:type="spellStart"/>
            <w:r w:rsidRPr="007E72D4">
              <w:rPr>
                <w:rFonts w:ascii="Courier New" w:hAnsi="Courier New" w:cs="Courier New"/>
                <w:szCs w:val="20"/>
              </w:rPr>
              <w:t>user.username</w:t>
            </w:r>
            <w:proofErr w:type="spellEnd"/>
            <w:r w:rsidRPr="007E72D4">
              <w:rPr>
                <w:rFonts w:ascii="Courier New" w:hAnsi="Courier New" w:cs="Courier New"/>
                <w:szCs w:val="20"/>
              </w:rPr>
              <w:t xml:space="preserve"> + '@hormel.com'}}else{if(user.customproperty5 != null &amp;&amp; user.customproperty5 != '') { if (user.email.toLowerCase().equals(user.customproperty5.toLowerCase())){user.customproperty5}else if(</w:t>
            </w:r>
            <w:proofErr w:type="spellStart"/>
            <w:r w:rsidRPr="007E72D4">
              <w:rPr>
                <w:rFonts w:ascii="Courier New" w:hAnsi="Courier New" w:cs="Courier New"/>
                <w:szCs w:val="20"/>
              </w:rPr>
              <w:t>user.email.toLowerCase</w:t>
            </w:r>
            <w:proofErr w:type="spellEnd"/>
            <w:r w:rsidRPr="007E72D4">
              <w:rPr>
                <w:rFonts w:ascii="Courier New" w:hAnsi="Courier New" w:cs="Courier New"/>
                <w:szCs w:val="20"/>
              </w:rPr>
              <w:t xml:space="preserve">().contains('@applegate.com') || </w:t>
            </w:r>
            <w:proofErr w:type="spellStart"/>
            <w:r w:rsidRPr="007E72D4">
              <w:rPr>
                <w:rFonts w:ascii="Courier New" w:hAnsi="Courier New" w:cs="Courier New"/>
                <w:szCs w:val="20"/>
              </w:rPr>
              <w:t>user.email.toLowerCase</w:t>
            </w:r>
            <w:proofErr w:type="spellEnd"/>
            <w:r w:rsidRPr="007E72D4">
              <w:rPr>
                <w:rFonts w:ascii="Courier New" w:hAnsi="Courier New" w:cs="Courier New"/>
                <w:szCs w:val="20"/>
              </w:rPr>
              <w:t xml:space="preserve">().contains('@columco.com') || </w:t>
            </w:r>
            <w:proofErr w:type="spellStart"/>
            <w:r w:rsidRPr="007E72D4">
              <w:rPr>
                <w:rFonts w:ascii="Courier New" w:hAnsi="Courier New" w:cs="Courier New"/>
                <w:szCs w:val="20"/>
              </w:rPr>
              <w:t>user.email.toLowerCase</w:t>
            </w:r>
            <w:proofErr w:type="spellEnd"/>
            <w:r w:rsidRPr="007E72D4">
              <w:rPr>
                <w:rFonts w:ascii="Courier New" w:hAnsi="Courier New" w:cs="Courier New"/>
                <w:szCs w:val="20"/>
              </w:rPr>
              <w:t xml:space="preserve">().contains('@fontanini.com') || </w:t>
            </w:r>
            <w:proofErr w:type="spellStart"/>
            <w:r w:rsidRPr="007E72D4">
              <w:rPr>
                <w:rFonts w:ascii="Courier New" w:hAnsi="Courier New" w:cs="Courier New"/>
                <w:szCs w:val="20"/>
              </w:rPr>
              <w:t>user.email.toLowerCase</w:t>
            </w:r>
            <w:proofErr w:type="spellEnd"/>
            <w:r w:rsidRPr="007E72D4">
              <w:rPr>
                <w:rFonts w:ascii="Courier New" w:hAnsi="Courier New" w:cs="Courier New"/>
                <w:szCs w:val="20"/>
              </w:rPr>
              <w:t xml:space="preserve">().contains('@alselectfoods.com') || </w:t>
            </w:r>
            <w:proofErr w:type="spellStart"/>
            <w:r w:rsidRPr="007E72D4">
              <w:rPr>
                <w:rFonts w:ascii="Courier New" w:hAnsi="Courier New" w:cs="Courier New"/>
                <w:szCs w:val="20"/>
              </w:rPr>
              <w:t>user.email.toLowerCase</w:t>
            </w:r>
            <w:proofErr w:type="spellEnd"/>
            <w:r w:rsidRPr="007E72D4">
              <w:rPr>
                <w:rFonts w:ascii="Courier New" w:hAnsi="Courier New" w:cs="Courier New"/>
                <w:szCs w:val="20"/>
              </w:rPr>
              <w:t xml:space="preserve">().contains('@dansprize.com') || </w:t>
            </w:r>
            <w:proofErr w:type="spellStart"/>
            <w:r w:rsidRPr="007E72D4">
              <w:rPr>
                <w:rFonts w:ascii="Courier New" w:hAnsi="Courier New" w:cs="Courier New"/>
                <w:szCs w:val="20"/>
              </w:rPr>
              <w:t>user.email.toLowerCase</w:t>
            </w:r>
            <w:proofErr w:type="spellEnd"/>
            <w:r w:rsidRPr="007E72D4">
              <w:rPr>
                <w:rFonts w:ascii="Courier New" w:hAnsi="Courier New" w:cs="Courier New"/>
                <w:szCs w:val="20"/>
              </w:rPr>
              <w:t xml:space="preserve">().contains('@centuryfoods.com') || </w:t>
            </w:r>
            <w:proofErr w:type="spellStart"/>
            <w:r w:rsidRPr="007E72D4">
              <w:rPr>
                <w:rFonts w:ascii="Courier New" w:hAnsi="Courier New" w:cs="Courier New"/>
                <w:szCs w:val="20"/>
              </w:rPr>
              <w:t>user.email.toLowerCase</w:t>
            </w:r>
            <w:proofErr w:type="spellEnd"/>
            <w:r w:rsidRPr="007E72D4">
              <w:rPr>
                <w:rFonts w:ascii="Courier New" w:hAnsi="Courier New" w:cs="Courier New"/>
                <w:szCs w:val="20"/>
              </w:rPr>
              <w:t xml:space="preserve">().contains('@burkecorp.com') || </w:t>
            </w:r>
            <w:proofErr w:type="spellStart"/>
            <w:r w:rsidRPr="007E72D4">
              <w:rPr>
                <w:rFonts w:ascii="Courier New" w:hAnsi="Courier New" w:cs="Courier New"/>
                <w:szCs w:val="20"/>
              </w:rPr>
              <w:t>user.email.toLowerCase</w:t>
            </w:r>
            <w:proofErr w:type="spellEnd"/>
            <w:r w:rsidRPr="007E72D4">
              <w:rPr>
                <w:rFonts w:ascii="Courier New" w:hAnsi="Courier New" w:cs="Courier New"/>
                <w:szCs w:val="20"/>
              </w:rPr>
              <w:t xml:space="preserve">().contains('@mmxfoods.com') || </w:t>
            </w:r>
            <w:proofErr w:type="spellStart"/>
            <w:r w:rsidRPr="007E72D4">
              <w:rPr>
                <w:rFonts w:ascii="Courier New" w:hAnsi="Courier New" w:cs="Courier New"/>
                <w:szCs w:val="20"/>
              </w:rPr>
              <w:t>user.email.toLowerCase</w:t>
            </w:r>
            <w:proofErr w:type="spellEnd"/>
            <w:r w:rsidRPr="007E72D4">
              <w:rPr>
                <w:rFonts w:ascii="Courier New" w:hAnsi="Courier New" w:cs="Courier New"/>
                <w:szCs w:val="20"/>
              </w:rPr>
              <w:t xml:space="preserve">().contains('@justins.com') || </w:t>
            </w:r>
            <w:proofErr w:type="spellStart"/>
            <w:r w:rsidRPr="007E72D4">
              <w:rPr>
                <w:rFonts w:ascii="Courier New" w:hAnsi="Courier New" w:cs="Courier New"/>
                <w:szCs w:val="20"/>
              </w:rPr>
              <w:t>user.email.toLowerCase</w:t>
            </w:r>
            <w:proofErr w:type="spellEnd"/>
            <w:r w:rsidRPr="007E72D4">
              <w:rPr>
                <w:rFonts w:ascii="Courier New" w:hAnsi="Courier New" w:cs="Courier New"/>
                <w:szCs w:val="20"/>
              </w:rPr>
              <w:t xml:space="preserve">().contains('@hfcpartners.com') || </w:t>
            </w:r>
            <w:proofErr w:type="spellStart"/>
            <w:r w:rsidRPr="007E72D4">
              <w:rPr>
                <w:rFonts w:ascii="Courier New" w:hAnsi="Courier New" w:cs="Courier New"/>
                <w:szCs w:val="20"/>
              </w:rPr>
              <w:t>user.email.toLowerCase</w:t>
            </w:r>
            <w:proofErr w:type="spellEnd"/>
            <w:r w:rsidRPr="007E72D4">
              <w:rPr>
                <w:rFonts w:ascii="Courier New" w:hAnsi="Courier New" w:cs="Courier New"/>
                <w:szCs w:val="20"/>
              </w:rPr>
              <w:t xml:space="preserve">().contains('@hormel.com') || </w:t>
            </w:r>
            <w:proofErr w:type="spellStart"/>
            <w:r w:rsidRPr="007E72D4">
              <w:rPr>
                <w:rFonts w:ascii="Courier New" w:hAnsi="Courier New" w:cs="Courier New"/>
                <w:szCs w:val="20"/>
              </w:rPr>
              <w:t>user.email.toLowerCase</w:t>
            </w:r>
            <w:proofErr w:type="spellEnd"/>
            <w:r w:rsidRPr="007E72D4">
              <w:rPr>
                <w:rFonts w:ascii="Courier New" w:hAnsi="Courier New" w:cs="Courier New"/>
                <w:szCs w:val="20"/>
              </w:rPr>
              <w:t xml:space="preserve">().contains('@j-ots.com') || </w:t>
            </w:r>
            <w:proofErr w:type="spellStart"/>
            <w:r w:rsidRPr="007E72D4">
              <w:rPr>
                <w:rFonts w:ascii="Courier New" w:hAnsi="Courier New" w:cs="Courier New"/>
                <w:szCs w:val="20"/>
              </w:rPr>
              <w:t>user.email.toLowerCase</w:t>
            </w:r>
            <w:proofErr w:type="spellEnd"/>
            <w:r w:rsidRPr="007E72D4">
              <w:rPr>
                <w:rFonts w:ascii="Courier New" w:hAnsi="Courier New" w:cs="Courier New"/>
                <w:szCs w:val="20"/>
              </w:rPr>
              <w:t xml:space="preserve">().contains('@hfc.ad')) </w:t>
            </w:r>
            <w:r w:rsidRPr="007E72D4">
              <w:rPr>
                <w:rFonts w:ascii="Courier New" w:hAnsi="Courier New" w:cs="Courier New"/>
                <w:b/>
                <w:bCs/>
                <w:szCs w:val="20"/>
              </w:rPr>
              <w:t xml:space="preserve">|| </w:t>
            </w:r>
            <w:proofErr w:type="spellStart"/>
            <w:r w:rsidRPr="007E72D4">
              <w:rPr>
                <w:rFonts w:ascii="Courier New" w:hAnsi="Courier New" w:cs="Courier New"/>
                <w:b/>
                <w:bCs/>
                <w:szCs w:val="20"/>
              </w:rPr>
              <w:t>user.email.toLowerCase</w:t>
            </w:r>
            <w:proofErr w:type="spellEnd"/>
            <w:r w:rsidRPr="007E72D4">
              <w:rPr>
                <w:rFonts w:ascii="Courier New" w:hAnsi="Courier New" w:cs="Courier New"/>
                <w:b/>
                <w:bCs/>
                <w:szCs w:val="20"/>
              </w:rPr>
              <w:t>().contains('@</w:t>
            </w:r>
            <w:r w:rsidR="00913DA9">
              <w:rPr>
                <w:rFonts w:ascii="Courier New" w:hAnsi="Courier New" w:cs="Courier New"/>
                <w:b/>
                <w:bCs/>
                <w:szCs w:val="20"/>
              </w:rPr>
              <w:t>xyz</w:t>
            </w:r>
            <w:r w:rsidRPr="007E72D4">
              <w:rPr>
                <w:rFonts w:ascii="Courier New" w:hAnsi="Courier New" w:cs="Courier New"/>
                <w:b/>
                <w:bCs/>
                <w:szCs w:val="20"/>
              </w:rPr>
              <w:t>.com'))</w:t>
            </w:r>
            <w:r w:rsidRPr="007E72D4">
              <w:rPr>
                <w:rFonts w:ascii="Courier New" w:hAnsi="Courier New" w:cs="Courier New"/>
                <w:szCs w:val="20"/>
              </w:rPr>
              <w:t xml:space="preserve"> {</w:t>
            </w:r>
            <w:proofErr w:type="spellStart"/>
            <w:r w:rsidRPr="007E72D4">
              <w:rPr>
                <w:rFonts w:ascii="Courier New" w:hAnsi="Courier New" w:cs="Courier New"/>
                <w:szCs w:val="20"/>
              </w:rPr>
              <w:t>user.email</w:t>
            </w:r>
            <w:proofErr w:type="spellEnd"/>
            <w:r w:rsidRPr="007E72D4">
              <w:rPr>
                <w:rFonts w:ascii="Courier New" w:hAnsi="Courier New" w:cs="Courier New"/>
                <w:szCs w:val="20"/>
              </w:rPr>
              <w:t>}else {user.customproperty5}}else {</w:t>
            </w:r>
            <w:proofErr w:type="spellStart"/>
            <w:r w:rsidRPr="007E72D4">
              <w:rPr>
                <w:rFonts w:ascii="Courier New" w:hAnsi="Courier New" w:cs="Courier New"/>
                <w:szCs w:val="20"/>
              </w:rPr>
              <w:t>user.username</w:t>
            </w:r>
            <w:proofErr w:type="spellEnd"/>
            <w:r w:rsidRPr="007E72D4">
              <w:rPr>
                <w:rFonts w:ascii="Courier New" w:hAnsi="Courier New" w:cs="Courier New"/>
                <w:szCs w:val="20"/>
              </w:rPr>
              <w:t xml:space="preserve"> + '@hormel.com'}}}",</w:t>
            </w:r>
          </w:p>
        </w:tc>
      </w:tr>
    </w:tbl>
    <w:p w14:paraId="600E3651" w14:textId="77777777" w:rsidR="00652F59" w:rsidRDefault="00652F59" w:rsidP="00652F59">
      <w:pPr>
        <w:pStyle w:val="ListParagraph"/>
        <w:rPr>
          <w:szCs w:val="20"/>
        </w:rPr>
      </w:pPr>
      <w:r>
        <w:rPr>
          <w:szCs w:val="20"/>
        </w:rPr>
        <w:t xml:space="preserve"> </w:t>
      </w:r>
    </w:p>
    <w:p w14:paraId="1C46B5DE" w14:textId="77777777" w:rsidR="00652F59" w:rsidRDefault="00652F59" w:rsidP="00207D43">
      <w:pPr>
        <w:pStyle w:val="ListParagraph"/>
        <w:numPr>
          <w:ilvl w:val="0"/>
          <w:numId w:val="77"/>
        </w:numPr>
        <w:rPr>
          <w:szCs w:val="20"/>
        </w:rPr>
      </w:pPr>
      <w:r>
        <w:rPr>
          <w:szCs w:val="20"/>
        </w:rPr>
        <w:t xml:space="preserve">One query is updated and then click on Save button. </w:t>
      </w:r>
    </w:p>
    <w:p w14:paraId="5FBBC376" w14:textId="77777777" w:rsidR="00652F59" w:rsidRDefault="00652F59" w:rsidP="00652F59">
      <w:pPr>
        <w:pStyle w:val="ListParagraph"/>
        <w:rPr>
          <w:szCs w:val="20"/>
        </w:rPr>
      </w:pPr>
    </w:p>
    <w:p w14:paraId="338D7EB8" w14:textId="586CB63F" w:rsidR="00EE4D0D" w:rsidRDefault="00EE4D0D" w:rsidP="00CD3AF5">
      <w:pPr>
        <w:pStyle w:val="Caption"/>
      </w:pPr>
      <w:bookmarkStart w:id="609" w:name="_Toc61521879"/>
      <w:r>
        <w:t xml:space="preserve">Figure </w:t>
      </w:r>
      <w:r w:rsidR="00BC222A">
        <w:fldChar w:fldCharType="begin"/>
      </w:r>
      <w:r w:rsidR="00BC222A">
        <w:instrText xml:space="preserve"> SEQ Figure \* ARABIC </w:instrText>
      </w:r>
      <w:r w:rsidR="00BC222A">
        <w:fldChar w:fldCharType="separate"/>
      </w:r>
      <w:r w:rsidR="00C825B7">
        <w:rPr>
          <w:noProof/>
        </w:rPr>
        <w:t>55</w:t>
      </w:r>
      <w:r w:rsidR="00BC222A">
        <w:rPr>
          <w:noProof/>
        </w:rPr>
        <w:fldChar w:fldCharType="end"/>
      </w:r>
      <w:r>
        <w:t xml:space="preserve"> : </w:t>
      </w:r>
      <w:r w:rsidR="003704D5">
        <w:t>Connection</w:t>
      </w:r>
      <w:r>
        <w:t xml:space="preserve"> Save</w:t>
      </w:r>
      <w:bookmarkEnd w:id="609"/>
    </w:p>
    <w:p w14:paraId="41468073" w14:textId="77777777" w:rsidR="00652F59" w:rsidRDefault="00652F59" w:rsidP="00652F59">
      <w:pPr>
        <w:pStyle w:val="ListParagraph"/>
        <w:rPr>
          <w:szCs w:val="20"/>
        </w:rPr>
      </w:pPr>
      <w:r w:rsidRPr="00672DFD">
        <w:rPr>
          <w:noProof/>
          <w:szCs w:val="20"/>
        </w:rPr>
        <w:drawing>
          <wp:inline distT="0" distB="0" distL="0" distR="0" wp14:anchorId="658111A6" wp14:editId="59B35E1C">
            <wp:extent cx="4714245" cy="3248025"/>
            <wp:effectExtent l="19050" t="19050" r="1016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26072" cy="3256174"/>
                    </a:xfrm>
                    <a:prstGeom prst="rect">
                      <a:avLst/>
                    </a:prstGeom>
                    <a:ln cmpd="sng">
                      <a:solidFill>
                        <a:srgbClr val="5B9BD5"/>
                      </a:solidFill>
                    </a:ln>
                  </pic:spPr>
                </pic:pic>
              </a:graphicData>
            </a:graphic>
          </wp:inline>
        </w:drawing>
      </w:r>
    </w:p>
    <w:p w14:paraId="21163B71" w14:textId="77777777" w:rsidR="00B804F5" w:rsidRPr="00FC6A67" w:rsidRDefault="00B804F5" w:rsidP="00B804F5">
      <w:pPr>
        <w:pStyle w:val="ListParagraph"/>
        <w:rPr>
          <w:szCs w:val="20"/>
        </w:rPr>
      </w:pPr>
    </w:p>
    <w:p w14:paraId="75CA9214" w14:textId="77777777" w:rsidR="00B804F5" w:rsidRPr="00B804F5" w:rsidRDefault="00B804F5" w:rsidP="00B804F5"/>
    <w:p w14:paraId="6C37E1DB" w14:textId="77777777" w:rsidR="00B804F5" w:rsidRPr="00B804F5" w:rsidRDefault="00B804F5" w:rsidP="00B804F5">
      <w:pPr>
        <w:pStyle w:val="Heading4"/>
        <w:rPr>
          <w:sz w:val="18"/>
          <w:szCs w:val="18"/>
        </w:rPr>
      </w:pPr>
      <w:r w:rsidRPr="00B804F5">
        <w:rPr>
          <w:sz w:val="18"/>
          <w:szCs w:val="18"/>
        </w:rPr>
        <w:t>Addition of New Mailbox Domain</w:t>
      </w:r>
    </w:p>
    <w:p w14:paraId="535F0CBC" w14:textId="2BE61E15" w:rsidR="00465ACF" w:rsidRDefault="00FD6DA5" w:rsidP="00465ACF">
      <w:pPr>
        <w:rPr>
          <w:rFonts w:asciiTheme="minorHAnsi" w:hAnsiTheme="minorHAnsi" w:cstheme="minorHAnsi"/>
        </w:rPr>
      </w:pPr>
      <w:r>
        <w:rPr>
          <w:rFonts w:asciiTheme="minorHAnsi" w:hAnsiTheme="minorHAnsi" w:cstheme="minorHAnsi"/>
        </w:rPr>
        <w:t xml:space="preserve">If there is new requirement to add a new </w:t>
      </w:r>
      <w:r w:rsidR="00465ACF">
        <w:rPr>
          <w:rFonts w:asciiTheme="minorHAnsi" w:hAnsiTheme="minorHAnsi" w:cstheme="minorHAnsi"/>
        </w:rPr>
        <w:t>domain</w:t>
      </w:r>
      <w:r>
        <w:rPr>
          <w:rFonts w:asciiTheme="minorHAnsi" w:hAnsiTheme="minorHAnsi" w:cstheme="minorHAnsi"/>
        </w:rPr>
        <w:t xml:space="preserve"> </w:t>
      </w:r>
      <w:r w:rsidR="00465ACF">
        <w:rPr>
          <w:rFonts w:asciiTheme="minorHAnsi" w:hAnsiTheme="minorHAnsi" w:cstheme="minorHAnsi"/>
        </w:rPr>
        <w:t xml:space="preserve">for mailbox provision </w:t>
      </w:r>
      <w:r>
        <w:rPr>
          <w:rFonts w:asciiTheme="minorHAnsi" w:hAnsiTheme="minorHAnsi" w:cstheme="minorHAnsi"/>
        </w:rPr>
        <w:t>then IAM Admin</w:t>
      </w:r>
      <w:r w:rsidR="00B3473B">
        <w:rPr>
          <w:rFonts w:asciiTheme="minorHAnsi" w:hAnsiTheme="minorHAnsi" w:cstheme="minorHAnsi"/>
        </w:rPr>
        <w:t xml:space="preserve"> must perform following step to add new </w:t>
      </w:r>
      <w:r w:rsidR="00465ACF">
        <w:rPr>
          <w:rFonts w:asciiTheme="minorHAnsi" w:hAnsiTheme="minorHAnsi" w:cstheme="minorHAnsi"/>
        </w:rPr>
        <w:t>domain</w:t>
      </w:r>
      <w:r w:rsidR="003B2EF8" w:rsidRPr="00AE3C3C">
        <w:rPr>
          <w:rFonts w:asciiTheme="minorHAnsi" w:hAnsiTheme="minorHAnsi" w:cstheme="minorHAnsi"/>
        </w:rPr>
        <w:t>.</w:t>
      </w:r>
    </w:p>
    <w:p w14:paraId="4B12192E" w14:textId="28229FF4" w:rsidR="003B2EF8" w:rsidRPr="00AE3C3C" w:rsidRDefault="00F71739" w:rsidP="00066A9D">
      <w:pPr>
        <w:pStyle w:val="ListParagraph"/>
        <w:numPr>
          <w:ilvl w:val="0"/>
          <w:numId w:val="5"/>
        </w:numPr>
        <w:rPr>
          <w:rFonts w:asciiTheme="minorHAnsi" w:eastAsia="Times New Roman" w:hAnsiTheme="minorHAnsi" w:cstheme="minorHAnsi"/>
          <w:szCs w:val="20"/>
          <w:lang w:val="en-GB"/>
        </w:rPr>
      </w:pPr>
      <w:r>
        <w:rPr>
          <w:rFonts w:asciiTheme="minorHAnsi" w:eastAsia="Times New Roman" w:hAnsiTheme="minorHAnsi" w:cstheme="minorHAnsi"/>
          <w:szCs w:val="20"/>
          <w:lang w:val="en-GB"/>
        </w:rPr>
        <w:t xml:space="preserve">Login to SSM as </w:t>
      </w:r>
      <w:r w:rsidR="00396732">
        <w:rPr>
          <w:rFonts w:asciiTheme="minorHAnsi" w:eastAsia="Times New Roman" w:hAnsiTheme="minorHAnsi" w:cstheme="minorHAnsi"/>
          <w:szCs w:val="20"/>
          <w:lang w:val="en-GB"/>
        </w:rPr>
        <w:t>administrator</w:t>
      </w:r>
      <w:r w:rsidR="003B2EF8" w:rsidRPr="00AE3C3C">
        <w:rPr>
          <w:rFonts w:asciiTheme="minorHAnsi" w:eastAsia="Times New Roman" w:hAnsiTheme="minorHAnsi" w:cstheme="minorHAnsi"/>
          <w:szCs w:val="20"/>
          <w:lang w:val="en-GB"/>
        </w:rPr>
        <w:t>.</w:t>
      </w:r>
    </w:p>
    <w:p w14:paraId="4D3D21C6" w14:textId="77777777" w:rsidR="002079BB" w:rsidRPr="002079BB" w:rsidRDefault="001559E5" w:rsidP="00066A9D">
      <w:pPr>
        <w:pStyle w:val="ListParagraph"/>
        <w:numPr>
          <w:ilvl w:val="0"/>
          <w:numId w:val="5"/>
        </w:numPr>
        <w:rPr>
          <w:szCs w:val="20"/>
        </w:rPr>
      </w:pPr>
      <w:r w:rsidRPr="00FC6A67">
        <w:rPr>
          <w:rFonts w:asciiTheme="minorHAnsi" w:eastAsia="Times New Roman" w:hAnsiTheme="minorHAnsi" w:cstheme="minorHAnsi"/>
          <w:szCs w:val="20"/>
          <w:lang w:val="en-GB"/>
        </w:rPr>
        <w:t xml:space="preserve">Go </w:t>
      </w:r>
      <w:r w:rsidR="00FC6A67">
        <w:rPr>
          <w:rFonts w:asciiTheme="minorHAnsi" w:eastAsia="Times New Roman" w:hAnsiTheme="minorHAnsi" w:cstheme="minorHAnsi"/>
          <w:szCs w:val="20"/>
          <w:lang w:val="en-GB"/>
        </w:rPr>
        <w:t>to Admin</w:t>
      </w:r>
      <w:r w:rsidR="00FC6A67" w:rsidRPr="00FC6A67">
        <w:rPr>
          <w:rFonts w:asciiTheme="minorHAnsi" w:eastAsia="Wingdings" w:hAnsiTheme="minorHAnsi" w:cstheme="minorHAnsi"/>
          <w:szCs w:val="20"/>
          <w:lang w:val="en-GB"/>
        </w:rPr>
        <w:t>à</w:t>
      </w:r>
      <w:r w:rsidR="00FC6A67">
        <w:rPr>
          <w:rFonts w:asciiTheme="minorHAnsi" w:eastAsia="Times New Roman" w:hAnsiTheme="minorHAnsi" w:cstheme="minorHAnsi"/>
          <w:szCs w:val="20"/>
          <w:lang w:val="en-GB"/>
        </w:rPr>
        <w:t xml:space="preserve"> </w:t>
      </w:r>
      <w:r w:rsidR="005174A1">
        <w:rPr>
          <w:rFonts w:asciiTheme="minorHAnsi" w:eastAsia="Times New Roman" w:hAnsiTheme="minorHAnsi" w:cstheme="minorHAnsi"/>
          <w:szCs w:val="20"/>
          <w:lang w:val="en-GB"/>
        </w:rPr>
        <w:t>Connect</w:t>
      </w:r>
      <w:r w:rsidR="002079BB">
        <w:rPr>
          <w:rFonts w:asciiTheme="minorHAnsi" w:eastAsia="Times New Roman" w:hAnsiTheme="minorHAnsi" w:cstheme="minorHAnsi"/>
          <w:szCs w:val="20"/>
          <w:lang w:val="en-GB"/>
        </w:rPr>
        <w:t>ions</w:t>
      </w:r>
    </w:p>
    <w:p w14:paraId="2F772893" w14:textId="77777777" w:rsidR="002079BB" w:rsidRDefault="002079BB" w:rsidP="002079BB">
      <w:pPr>
        <w:pStyle w:val="ListParagraph"/>
        <w:rPr>
          <w:rFonts w:asciiTheme="minorHAnsi" w:eastAsia="Times New Roman" w:hAnsiTheme="minorHAnsi" w:cstheme="minorHAnsi"/>
          <w:szCs w:val="20"/>
          <w:lang w:val="en-GB"/>
        </w:rPr>
      </w:pPr>
    </w:p>
    <w:p w14:paraId="63AE2D01" w14:textId="219F5CEA" w:rsidR="006D5F31" w:rsidRDefault="006D5F31" w:rsidP="009046DE">
      <w:pPr>
        <w:pStyle w:val="Caption"/>
      </w:pPr>
      <w:bookmarkStart w:id="610" w:name="_Toc61521880"/>
      <w:r>
        <w:t xml:space="preserve">Figure </w:t>
      </w:r>
      <w:r w:rsidR="00BC222A">
        <w:fldChar w:fldCharType="begin"/>
      </w:r>
      <w:r w:rsidR="00BC222A">
        <w:instrText xml:space="preserve"> SEQ Figure \* ARABIC </w:instrText>
      </w:r>
      <w:r w:rsidR="00BC222A">
        <w:fldChar w:fldCharType="separate"/>
      </w:r>
      <w:r w:rsidR="00C825B7">
        <w:rPr>
          <w:noProof/>
        </w:rPr>
        <w:t>56</w:t>
      </w:r>
      <w:r w:rsidR="00BC222A">
        <w:rPr>
          <w:noProof/>
        </w:rPr>
        <w:fldChar w:fldCharType="end"/>
      </w:r>
      <w:r>
        <w:t xml:space="preserve"> : Connection</w:t>
      </w:r>
      <w:bookmarkEnd w:id="610"/>
    </w:p>
    <w:p w14:paraId="789EFF39" w14:textId="08CD53D0" w:rsidR="00FC6A67" w:rsidRDefault="002079BB" w:rsidP="002079BB">
      <w:pPr>
        <w:pStyle w:val="ListParagraph"/>
        <w:rPr>
          <w:rFonts w:asciiTheme="minorHAnsi" w:eastAsia="Times New Roman" w:hAnsiTheme="minorHAnsi" w:cstheme="minorHAnsi"/>
          <w:szCs w:val="20"/>
          <w:lang w:val="en-GB"/>
        </w:rPr>
      </w:pPr>
      <w:r>
        <w:rPr>
          <w:rFonts w:asciiTheme="minorHAnsi" w:eastAsia="Times New Roman" w:hAnsiTheme="minorHAnsi" w:cstheme="minorHAnsi"/>
          <w:noProof/>
          <w:szCs w:val="20"/>
          <w:lang w:val="en-GB"/>
        </w:rPr>
        <w:drawing>
          <wp:inline distT="0" distB="0" distL="0" distR="0" wp14:anchorId="7F92065C" wp14:editId="1316D188">
            <wp:extent cx="4838700" cy="2424022"/>
            <wp:effectExtent l="19050" t="19050" r="19050" b="14605"/>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41511" cy="2425430"/>
                    </a:xfrm>
                    <a:prstGeom prst="rect">
                      <a:avLst/>
                    </a:prstGeom>
                    <a:noFill/>
                    <a:ln cmpd="sng">
                      <a:solidFill>
                        <a:srgbClr val="5B9BD5"/>
                      </a:solidFill>
                    </a:ln>
                  </pic:spPr>
                </pic:pic>
              </a:graphicData>
            </a:graphic>
          </wp:inline>
        </w:drawing>
      </w:r>
      <w:r w:rsidR="00FC6A67">
        <w:rPr>
          <w:rFonts w:asciiTheme="minorHAnsi" w:eastAsia="Times New Roman" w:hAnsiTheme="minorHAnsi" w:cstheme="minorHAnsi"/>
          <w:szCs w:val="20"/>
          <w:lang w:val="en-GB"/>
        </w:rPr>
        <w:t xml:space="preserve"> </w:t>
      </w:r>
    </w:p>
    <w:p w14:paraId="48150630" w14:textId="77777777" w:rsidR="00D80339" w:rsidRPr="00FC6A67" w:rsidRDefault="00D80339" w:rsidP="002079BB">
      <w:pPr>
        <w:pStyle w:val="ListParagraph"/>
        <w:rPr>
          <w:szCs w:val="20"/>
        </w:rPr>
      </w:pPr>
    </w:p>
    <w:p w14:paraId="4DE4EF17" w14:textId="0CA749F8" w:rsidR="004F3C06" w:rsidRDefault="004F3C06" w:rsidP="00066A9D">
      <w:pPr>
        <w:pStyle w:val="ListParagraph"/>
        <w:numPr>
          <w:ilvl w:val="0"/>
          <w:numId w:val="5"/>
        </w:numPr>
        <w:rPr>
          <w:szCs w:val="20"/>
        </w:rPr>
      </w:pPr>
      <w:r>
        <w:rPr>
          <w:szCs w:val="20"/>
        </w:rPr>
        <w:t xml:space="preserve">Search for “Email Domain Update” </w:t>
      </w:r>
      <w:r w:rsidR="00D80339">
        <w:rPr>
          <w:szCs w:val="20"/>
        </w:rPr>
        <w:t xml:space="preserve"> and click on it to view connection details.</w:t>
      </w:r>
    </w:p>
    <w:p w14:paraId="59BF8FBB" w14:textId="24F9E282" w:rsidR="004F3C06" w:rsidRDefault="004F3C06" w:rsidP="004F3C06">
      <w:pPr>
        <w:pStyle w:val="ListParagraph"/>
        <w:rPr>
          <w:szCs w:val="20"/>
        </w:rPr>
      </w:pPr>
    </w:p>
    <w:p w14:paraId="21736C72" w14:textId="6414155F" w:rsidR="004F3C06" w:rsidRDefault="004F3C06" w:rsidP="004F3C06">
      <w:pPr>
        <w:pStyle w:val="ListParagraph"/>
        <w:rPr>
          <w:szCs w:val="20"/>
        </w:rPr>
      </w:pPr>
    </w:p>
    <w:p w14:paraId="6AC810BD" w14:textId="6C7ED440" w:rsidR="00566FEC" w:rsidRDefault="00566FEC" w:rsidP="00566FEC">
      <w:pPr>
        <w:pStyle w:val="Caption"/>
      </w:pPr>
      <w:bookmarkStart w:id="611" w:name="_Toc61521881"/>
      <w:r>
        <w:t xml:space="preserve">Figure </w:t>
      </w:r>
      <w:r w:rsidR="00BC222A">
        <w:fldChar w:fldCharType="begin"/>
      </w:r>
      <w:r w:rsidR="00BC222A">
        <w:instrText xml:space="preserve"> SEQ Figure \* ARABIC </w:instrText>
      </w:r>
      <w:r w:rsidR="00BC222A">
        <w:fldChar w:fldCharType="separate"/>
      </w:r>
      <w:r w:rsidR="00C825B7">
        <w:rPr>
          <w:noProof/>
        </w:rPr>
        <w:t>57</w:t>
      </w:r>
      <w:r w:rsidR="00BC222A">
        <w:rPr>
          <w:noProof/>
        </w:rPr>
        <w:fldChar w:fldCharType="end"/>
      </w:r>
      <w:r>
        <w:t xml:space="preserve"> : Email </w:t>
      </w:r>
      <w:r w:rsidR="00040FF2">
        <w:t>D</w:t>
      </w:r>
      <w:r>
        <w:t>omain Update Connection</w:t>
      </w:r>
      <w:bookmarkEnd w:id="611"/>
    </w:p>
    <w:p w14:paraId="7184D40C" w14:textId="71291BE3" w:rsidR="004F3C06" w:rsidRDefault="004F3C06" w:rsidP="004F3C06">
      <w:pPr>
        <w:pStyle w:val="ListParagraph"/>
        <w:rPr>
          <w:szCs w:val="20"/>
        </w:rPr>
      </w:pPr>
      <w:r>
        <w:rPr>
          <w:noProof/>
          <w:szCs w:val="20"/>
        </w:rPr>
        <w:drawing>
          <wp:inline distT="0" distB="0" distL="0" distR="0" wp14:anchorId="7483AE78" wp14:editId="5C11B2E8">
            <wp:extent cx="4838700" cy="1920240"/>
            <wp:effectExtent l="19050" t="19050" r="19050" b="2286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38700" cy="1920240"/>
                    </a:xfrm>
                    <a:prstGeom prst="rect">
                      <a:avLst/>
                    </a:prstGeom>
                    <a:noFill/>
                    <a:ln cmpd="sng">
                      <a:solidFill>
                        <a:srgbClr val="5B9BD5"/>
                      </a:solidFill>
                    </a:ln>
                  </pic:spPr>
                </pic:pic>
              </a:graphicData>
            </a:graphic>
          </wp:inline>
        </w:drawing>
      </w:r>
    </w:p>
    <w:p w14:paraId="7DFC855A" w14:textId="1275F003" w:rsidR="00FC6A67" w:rsidRDefault="00DE2676" w:rsidP="00066A9D">
      <w:pPr>
        <w:pStyle w:val="ListParagraph"/>
        <w:numPr>
          <w:ilvl w:val="0"/>
          <w:numId w:val="5"/>
        </w:numPr>
        <w:rPr>
          <w:szCs w:val="20"/>
        </w:rPr>
      </w:pPr>
      <w:r>
        <w:rPr>
          <w:szCs w:val="20"/>
        </w:rPr>
        <w:t>Search for “USERIMPORT” section.</w:t>
      </w:r>
    </w:p>
    <w:p w14:paraId="51856434" w14:textId="0561F2D0" w:rsidR="00DE2676" w:rsidRDefault="00DE2676" w:rsidP="00DE2676">
      <w:pPr>
        <w:pStyle w:val="ListParagraph"/>
        <w:rPr>
          <w:szCs w:val="20"/>
        </w:rPr>
      </w:pPr>
    </w:p>
    <w:p w14:paraId="0855A213" w14:textId="645EF8D2" w:rsidR="001B3A37" w:rsidRDefault="001B3A37" w:rsidP="001B3A37">
      <w:pPr>
        <w:pStyle w:val="Caption"/>
      </w:pPr>
      <w:bookmarkStart w:id="612" w:name="_Toc61521882"/>
      <w:r>
        <w:t xml:space="preserve">Figure </w:t>
      </w:r>
      <w:r w:rsidR="00BC222A">
        <w:fldChar w:fldCharType="begin"/>
      </w:r>
      <w:r w:rsidR="00BC222A">
        <w:instrText xml:space="preserve"> SEQ Figure \* ARABIC </w:instrText>
      </w:r>
      <w:r w:rsidR="00BC222A">
        <w:fldChar w:fldCharType="separate"/>
      </w:r>
      <w:r w:rsidR="00C825B7">
        <w:rPr>
          <w:noProof/>
        </w:rPr>
        <w:t>58</w:t>
      </w:r>
      <w:r w:rsidR="00BC222A">
        <w:rPr>
          <w:noProof/>
        </w:rPr>
        <w:fldChar w:fldCharType="end"/>
      </w:r>
      <w:r>
        <w:t xml:space="preserve"> : User Import JSON</w:t>
      </w:r>
      <w:bookmarkEnd w:id="612"/>
    </w:p>
    <w:p w14:paraId="19ACD9D3" w14:textId="536EACAD" w:rsidR="00DE2676" w:rsidRDefault="00DE2676" w:rsidP="00DE2676">
      <w:pPr>
        <w:pStyle w:val="ListParagraph"/>
        <w:rPr>
          <w:szCs w:val="20"/>
        </w:rPr>
      </w:pPr>
      <w:r w:rsidRPr="00DE2676">
        <w:rPr>
          <w:noProof/>
          <w:szCs w:val="20"/>
        </w:rPr>
        <w:drawing>
          <wp:inline distT="0" distB="0" distL="0" distR="0" wp14:anchorId="57E34E86" wp14:editId="5488FA06">
            <wp:extent cx="4600575" cy="2528570"/>
            <wp:effectExtent l="19050" t="19050" r="28575" b="2413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00575" cy="2528570"/>
                    </a:xfrm>
                    <a:prstGeom prst="rect">
                      <a:avLst/>
                    </a:prstGeom>
                    <a:ln cmpd="sng">
                      <a:solidFill>
                        <a:srgbClr val="5B9BD5"/>
                      </a:solidFill>
                    </a:ln>
                  </pic:spPr>
                </pic:pic>
              </a:graphicData>
            </a:graphic>
          </wp:inline>
        </w:drawing>
      </w:r>
    </w:p>
    <w:p w14:paraId="2100122E" w14:textId="48F5CC88" w:rsidR="006800AC" w:rsidRDefault="006800AC" w:rsidP="006800AC">
      <w:pPr>
        <w:pStyle w:val="Caption"/>
      </w:pPr>
      <w:bookmarkStart w:id="613" w:name="_Toc61521883"/>
      <w:r>
        <w:t xml:space="preserve">Figure </w:t>
      </w:r>
      <w:r w:rsidR="00BC222A">
        <w:fldChar w:fldCharType="begin"/>
      </w:r>
      <w:r w:rsidR="00BC222A">
        <w:instrText xml:space="preserve"> SEQ Figure \* ARABIC </w:instrText>
      </w:r>
      <w:r w:rsidR="00BC222A">
        <w:fldChar w:fldCharType="separate"/>
      </w:r>
      <w:r w:rsidR="00C825B7">
        <w:rPr>
          <w:noProof/>
        </w:rPr>
        <w:t>59</w:t>
      </w:r>
      <w:r w:rsidR="00BC222A">
        <w:rPr>
          <w:noProof/>
        </w:rPr>
        <w:fldChar w:fldCharType="end"/>
      </w:r>
      <w:r>
        <w:t xml:space="preserve"> :</w:t>
      </w:r>
      <w:r w:rsidR="00B17433">
        <w:t xml:space="preserve"> </w:t>
      </w:r>
      <w:r>
        <w:t>Global Configuration</w:t>
      </w:r>
      <w:bookmarkEnd w:id="613"/>
    </w:p>
    <w:p w14:paraId="1606C0A3" w14:textId="3DF3D18E" w:rsidR="00701FD1" w:rsidRDefault="00701FD1" w:rsidP="00701FD1">
      <w:pPr>
        <w:pStyle w:val="ListParagraph"/>
        <w:rPr>
          <w:szCs w:val="20"/>
        </w:rPr>
      </w:pPr>
    </w:p>
    <w:p w14:paraId="008FD042" w14:textId="28352522" w:rsidR="003163B2" w:rsidRDefault="003163B2" w:rsidP="006800AC">
      <w:pPr>
        <w:pStyle w:val="ListParagraph"/>
        <w:rPr>
          <w:szCs w:val="20"/>
        </w:rPr>
      </w:pPr>
    </w:p>
    <w:p w14:paraId="73D739FB" w14:textId="72A4B446" w:rsidR="003163B2" w:rsidRDefault="003163B2" w:rsidP="00066A9D">
      <w:pPr>
        <w:pStyle w:val="ListParagraph"/>
        <w:numPr>
          <w:ilvl w:val="0"/>
          <w:numId w:val="5"/>
        </w:numPr>
        <w:rPr>
          <w:szCs w:val="20"/>
        </w:rPr>
      </w:pPr>
      <w:r>
        <w:rPr>
          <w:szCs w:val="20"/>
        </w:rPr>
        <w:t xml:space="preserve">Suppose </w:t>
      </w:r>
      <w:r w:rsidR="00B3473B">
        <w:rPr>
          <w:szCs w:val="20"/>
        </w:rPr>
        <w:t xml:space="preserve">IAM Admin </w:t>
      </w:r>
      <w:r>
        <w:rPr>
          <w:szCs w:val="20"/>
        </w:rPr>
        <w:t xml:space="preserve">wants to add new </w:t>
      </w:r>
      <w:r w:rsidR="00BA198F">
        <w:rPr>
          <w:szCs w:val="20"/>
        </w:rPr>
        <w:t>email domain</w:t>
      </w:r>
      <w:r>
        <w:rPr>
          <w:szCs w:val="20"/>
        </w:rPr>
        <w:t xml:space="preserve"> as </w:t>
      </w:r>
      <w:r w:rsidR="00BA198F">
        <w:rPr>
          <w:szCs w:val="20"/>
        </w:rPr>
        <w:t>“</w:t>
      </w:r>
      <w:r w:rsidR="00BA198F" w:rsidRPr="000E0CF3">
        <w:rPr>
          <w:b/>
          <w:szCs w:val="20"/>
        </w:rPr>
        <w:t>XYZ</w:t>
      </w:r>
      <w:r w:rsidR="00BA198F">
        <w:rPr>
          <w:szCs w:val="20"/>
        </w:rPr>
        <w:t>” and OU location as “</w:t>
      </w:r>
      <w:r w:rsidR="00BA198F" w:rsidRPr="00BA198F">
        <w:rPr>
          <w:rFonts w:ascii="Courier New" w:hAnsi="Courier New" w:cs="Courier New"/>
          <w:b/>
          <w:szCs w:val="20"/>
        </w:rPr>
        <w:t>OU=</w:t>
      </w:r>
      <w:proofErr w:type="spellStart"/>
      <w:r w:rsidR="00BA198F" w:rsidRPr="00BA198F">
        <w:rPr>
          <w:rFonts w:ascii="Courier New" w:hAnsi="Courier New" w:cs="Courier New"/>
          <w:b/>
          <w:szCs w:val="20"/>
        </w:rPr>
        <w:t>Users,OU</w:t>
      </w:r>
      <w:proofErr w:type="spellEnd"/>
      <w:r w:rsidR="00BA198F" w:rsidRPr="00BA198F">
        <w:rPr>
          <w:rFonts w:ascii="Courier New" w:hAnsi="Courier New" w:cs="Courier New"/>
          <w:b/>
          <w:szCs w:val="20"/>
        </w:rPr>
        <w:t>=</w:t>
      </w:r>
      <w:r w:rsidR="00BA198F">
        <w:rPr>
          <w:rFonts w:ascii="Courier New" w:hAnsi="Courier New" w:cs="Courier New"/>
          <w:b/>
          <w:szCs w:val="20"/>
        </w:rPr>
        <w:t>XYZ</w:t>
      </w:r>
      <w:r w:rsidR="00BA198F">
        <w:rPr>
          <w:szCs w:val="20"/>
        </w:rPr>
        <w:t>”</w:t>
      </w:r>
      <w:r>
        <w:rPr>
          <w:szCs w:val="20"/>
        </w:rPr>
        <w:t xml:space="preserve"> then, update value</w:t>
      </w:r>
      <w:r w:rsidR="006A5873">
        <w:rPr>
          <w:szCs w:val="20"/>
        </w:rPr>
        <w:t>s</w:t>
      </w:r>
      <w:r>
        <w:rPr>
          <w:szCs w:val="20"/>
        </w:rPr>
        <w:t xml:space="preserve"> field with following </w:t>
      </w:r>
      <w:r w:rsidR="006A5873">
        <w:rPr>
          <w:szCs w:val="20"/>
        </w:rPr>
        <w:t>query.</w:t>
      </w:r>
    </w:p>
    <w:p w14:paraId="209A9DCF" w14:textId="77777777" w:rsidR="003163B2" w:rsidRDefault="003163B2" w:rsidP="003163B2">
      <w:pPr>
        <w:pStyle w:val="ListParagraph"/>
        <w:rPr>
          <w:szCs w:val="20"/>
        </w:rPr>
      </w:pPr>
    </w:p>
    <w:tbl>
      <w:tblPr>
        <w:tblStyle w:val="TableGrid"/>
        <w:tblW w:w="0" w:type="auto"/>
        <w:tblInd w:w="720" w:type="dxa"/>
        <w:tblLook w:val="04A0" w:firstRow="1" w:lastRow="0" w:firstColumn="1" w:lastColumn="0" w:noHBand="0" w:noVBand="1"/>
      </w:tblPr>
      <w:tblGrid>
        <w:gridCol w:w="8005"/>
      </w:tblGrid>
      <w:tr w:rsidR="003163B2" w14:paraId="75E41968" w14:textId="77777777" w:rsidTr="001773E3">
        <w:tc>
          <w:tcPr>
            <w:tcW w:w="8005" w:type="dxa"/>
            <w:shd w:val="clear" w:color="auto" w:fill="F2F2F2" w:themeFill="background1" w:themeFillShade="F2"/>
          </w:tcPr>
          <w:p w14:paraId="374B3224"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&lt;</w:t>
            </w:r>
            <w:proofErr w:type="spellStart"/>
            <w:r w:rsidRPr="00BA198F">
              <w:rPr>
                <w:rFonts w:ascii="Courier New" w:hAnsi="Courier New" w:cs="Courier New"/>
                <w:szCs w:val="20"/>
              </w:rPr>
              <w:t>dataMapping</w:t>
            </w:r>
            <w:proofErr w:type="spellEnd"/>
            <w:r w:rsidRPr="00BA198F">
              <w:rPr>
                <w:rFonts w:ascii="Courier New" w:hAnsi="Courier New" w:cs="Courier New"/>
                <w:szCs w:val="20"/>
              </w:rPr>
              <w:t>&gt;</w:t>
            </w:r>
          </w:p>
          <w:p w14:paraId="5ACF61B9"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&lt;before-import&gt;&lt;/before-import&gt;</w:t>
            </w:r>
          </w:p>
          <w:p w14:paraId="60E4DD75"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&lt;</w:t>
            </w:r>
            <w:proofErr w:type="spellStart"/>
            <w:r w:rsidRPr="00BA198F">
              <w:rPr>
                <w:rFonts w:ascii="Courier New" w:hAnsi="Courier New" w:cs="Courier New"/>
                <w:szCs w:val="20"/>
              </w:rPr>
              <w:t>sql</w:t>
            </w:r>
            <w:proofErr w:type="spellEnd"/>
            <w:r w:rsidRPr="00BA198F">
              <w:rPr>
                <w:rFonts w:ascii="Courier New" w:hAnsi="Courier New" w:cs="Courier New"/>
                <w:szCs w:val="20"/>
              </w:rPr>
              <w:t xml:space="preserve">-query description="This is the Source DB Query" </w:t>
            </w:r>
            <w:proofErr w:type="spellStart"/>
            <w:r w:rsidRPr="00BA198F">
              <w:rPr>
                <w:rFonts w:ascii="Courier New" w:hAnsi="Courier New" w:cs="Courier New"/>
                <w:szCs w:val="20"/>
              </w:rPr>
              <w:t>uniquecolumnsascommaseparated</w:t>
            </w:r>
            <w:proofErr w:type="spellEnd"/>
            <w:r w:rsidRPr="00BA198F">
              <w:rPr>
                <w:rFonts w:ascii="Courier New" w:hAnsi="Courier New" w:cs="Courier New"/>
                <w:szCs w:val="20"/>
              </w:rPr>
              <w:t>="username"&gt;</w:t>
            </w:r>
          </w:p>
          <w:p w14:paraId="4710B6E2"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&lt;![CDATA[</w:t>
            </w:r>
          </w:p>
          <w:p w14:paraId="6744CCB9"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 xml:space="preserve">select </w:t>
            </w:r>
            <w:proofErr w:type="spellStart"/>
            <w:r w:rsidRPr="00BA198F">
              <w:rPr>
                <w:rFonts w:ascii="Courier New" w:hAnsi="Courier New" w:cs="Courier New"/>
                <w:szCs w:val="20"/>
              </w:rPr>
              <w:t>u.username</w:t>
            </w:r>
            <w:proofErr w:type="spellEnd"/>
            <w:r w:rsidRPr="00BA198F">
              <w:rPr>
                <w:rFonts w:ascii="Courier New" w:hAnsi="Courier New" w:cs="Courier New"/>
                <w:szCs w:val="20"/>
              </w:rPr>
              <w:t>,</w:t>
            </w:r>
          </w:p>
          <w:p w14:paraId="556EC021"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CASE</w:t>
            </w:r>
          </w:p>
          <w:p w14:paraId="14CD938C"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 xml:space="preserve">WHEN </w:t>
            </w:r>
            <w:proofErr w:type="spellStart"/>
            <w:r w:rsidRPr="00BA198F">
              <w:rPr>
                <w:rFonts w:ascii="Courier New" w:hAnsi="Courier New" w:cs="Courier New"/>
                <w:szCs w:val="20"/>
              </w:rPr>
              <w:t>a.accountid</w:t>
            </w:r>
            <w:proofErr w:type="spellEnd"/>
            <w:r w:rsidRPr="00BA198F">
              <w:rPr>
                <w:rFonts w:ascii="Courier New" w:hAnsi="Courier New" w:cs="Courier New"/>
                <w:szCs w:val="20"/>
              </w:rPr>
              <w:t xml:space="preserve"> like '%OU=ASF,OU=Users%' THEN '@alselectfoods.com'</w:t>
            </w:r>
          </w:p>
          <w:p w14:paraId="2DA2285E"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 xml:space="preserve">WHEN </w:t>
            </w:r>
            <w:proofErr w:type="spellStart"/>
            <w:r w:rsidRPr="00BA198F">
              <w:rPr>
                <w:rFonts w:ascii="Courier New" w:hAnsi="Courier New" w:cs="Courier New"/>
                <w:szCs w:val="20"/>
              </w:rPr>
              <w:t>a.accountid</w:t>
            </w:r>
            <w:proofErr w:type="spellEnd"/>
            <w:r w:rsidRPr="00BA198F">
              <w:rPr>
                <w:rFonts w:ascii="Courier New" w:hAnsi="Courier New" w:cs="Courier New"/>
                <w:szCs w:val="20"/>
              </w:rPr>
              <w:t xml:space="preserve"> like '%OU=</w:t>
            </w:r>
            <w:proofErr w:type="spellStart"/>
            <w:r w:rsidRPr="00BA198F">
              <w:rPr>
                <w:rFonts w:ascii="Courier New" w:hAnsi="Courier New" w:cs="Courier New"/>
                <w:szCs w:val="20"/>
              </w:rPr>
              <w:t>Users,OU</w:t>
            </w:r>
            <w:proofErr w:type="spellEnd"/>
            <w:r w:rsidRPr="00BA198F">
              <w:rPr>
                <w:rFonts w:ascii="Courier New" w:hAnsi="Courier New" w:cs="Courier New"/>
                <w:szCs w:val="20"/>
              </w:rPr>
              <w:t>=Applegate%' THEN '@applegate.com'</w:t>
            </w:r>
          </w:p>
          <w:p w14:paraId="40F37511"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 xml:space="preserve">WHEN </w:t>
            </w:r>
            <w:proofErr w:type="spellStart"/>
            <w:r w:rsidRPr="00BA198F">
              <w:rPr>
                <w:rFonts w:ascii="Courier New" w:hAnsi="Courier New" w:cs="Courier New"/>
                <w:szCs w:val="20"/>
              </w:rPr>
              <w:t>a.accountid</w:t>
            </w:r>
            <w:proofErr w:type="spellEnd"/>
            <w:r w:rsidRPr="00BA198F">
              <w:rPr>
                <w:rFonts w:ascii="Courier New" w:hAnsi="Courier New" w:cs="Courier New"/>
                <w:szCs w:val="20"/>
              </w:rPr>
              <w:t xml:space="preserve"> like '%OU=</w:t>
            </w:r>
            <w:proofErr w:type="spellStart"/>
            <w:r w:rsidRPr="00BA198F">
              <w:rPr>
                <w:rFonts w:ascii="Courier New" w:hAnsi="Courier New" w:cs="Courier New"/>
                <w:szCs w:val="20"/>
              </w:rPr>
              <w:t>Users,OU</w:t>
            </w:r>
            <w:proofErr w:type="spellEnd"/>
            <w:r w:rsidRPr="00BA198F">
              <w:rPr>
                <w:rFonts w:ascii="Courier New" w:hAnsi="Courier New" w:cs="Courier New"/>
                <w:szCs w:val="20"/>
              </w:rPr>
              <w:t>=Burke%' THEN '@burkecorp.com'</w:t>
            </w:r>
          </w:p>
          <w:p w14:paraId="56DEDBA0"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 xml:space="preserve">WHEN </w:t>
            </w:r>
            <w:proofErr w:type="spellStart"/>
            <w:r w:rsidRPr="00BA198F">
              <w:rPr>
                <w:rFonts w:ascii="Courier New" w:hAnsi="Courier New" w:cs="Courier New"/>
                <w:szCs w:val="20"/>
              </w:rPr>
              <w:t>a.accountid</w:t>
            </w:r>
            <w:proofErr w:type="spellEnd"/>
            <w:r w:rsidRPr="00BA198F">
              <w:rPr>
                <w:rFonts w:ascii="Courier New" w:hAnsi="Courier New" w:cs="Courier New"/>
                <w:szCs w:val="20"/>
              </w:rPr>
              <w:t xml:space="preserve"> like '%OU=CFI,OU=Users%' THEN '@centuryfoods.com'</w:t>
            </w:r>
          </w:p>
          <w:p w14:paraId="3E9C69C8"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 xml:space="preserve">WHEN </w:t>
            </w:r>
            <w:proofErr w:type="spellStart"/>
            <w:r w:rsidRPr="00BA198F">
              <w:rPr>
                <w:rFonts w:ascii="Courier New" w:hAnsi="Courier New" w:cs="Courier New"/>
                <w:szCs w:val="20"/>
              </w:rPr>
              <w:t>a.accountid</w:t>
            </w:r>
            <w:proofErr w:type="spellEnd"/>
            <w:r w:rsidRPr="00BA198F">
              <w:rPr>
                <w:rFonts w:ascii="Courier New" w:hAnsi="Courier New" w:cs="Courier New"/>
                <w:szCs w:val="20"/>
              </w:rPr>
              <w:t xml:space="preserve"> like '%OU=</w:t>
            </w:r>
            <w:proofErr w:type="spellStart"/>
            <w:r w:rsidRPr="00BA198F">
              <w:rPr>
                <w:rFonts w:ascii="Courier New" w:hAnsi="Courier New" w:cs="Courier New"/>
                <w:szCs w:val="20"/>
              </w:rPr>
              <w:t>Users,OU</w:t>
            </w:r>
            <w:proofErr w:type="spellEnd"/>
            <w:r w:rsidRPr="00BA198F">
              <w:rPr>
                <w:rFonts w:ascii="Courier New" w:hAnsi="Courier New" w:cs="Courier New"/>
                <w:szCs w:val="20"/>
              </w:rPr>
              <w:t>=Columbus%' THEN '@columco.com'</w:t>
            </w:r>
          </w:p>
          <w:p w14:paraId="119303A3"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 xml:space="preserve">WHEN </w:t>
            </w:r>
            <w:proofErr w:type="spellStart"/>
            <w:r w:rsidRPr="00BA198F">
              <w:rPr>
                <w:rFonts w:ascii="Courier New" w:hAnsi="Courier New" w:cs="Courier New"/>
                <w:szCs w:val="20"/>
              </w:rPr>
              <w:t>a.accountid</w:t>
            </w:r>
            <w:proofErr w:type="spellEnd"/>
            <w:r w:rsidRPr="00BA198F">
              <w:rPr>
                <w:rFonts w:ascii="Courier New" w:hAnsi="Courier New" w:cs="Courier New"/>
                <w:szCs w:val="20"/>
              </w:rPr>
              <w:t xml:space="preserve"> like '%OU=LPM,OU=Users%' THEN '@dansprize.com'</w:t>
            </w:r>
          </w:p>
          <w:p w14:paraId="4FFF3FDB"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 xml:space="preserve">WHEN </w:t>
            </w:r>
            <w:proofErr w:type="spellStart"/>
            <w:r w:rsidRPr="00BA198F">
              <w:rPr>
                <w:rFonts w:ascii="Courier New" w:hAnsi="Courier New" w:cs="Courier New"/>
                <w:szCs w:val="20"/>
              </w:rPr>
              <w:t>a.accountid</w:t>
            </w:r>
            <w:proofErr w:type="spellEnd"/>
            <w:r w:rsidRPr="00BA198F">
              <w:rPr>
                <w:rFonts w:ascii="Courier New" w:hAnsi="Courier New" w:cs="Courier New"/>
                <w:szCs w:val="20"/>
              </w:rPr>
              <w:t xml:space="preserve"> like '%OU=BRW,OU=Users%' THEN '@dansprize.com'</w:t>
            </w:r>
          </w:p>
          <w:p w14:paraId="0E41A4E1"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 xml:space="preserve">WHEN </w:t>
            </w:r>
            <w:proofErr w:type="spellStart"/>
            <w:r w:rsidRPr="00BA198F">
              <w:rPr>
                <w:rFonts w:ascii="Courier New" w:hAnsi="Courier New" w:cs="Courier New"/>
                <w:szCs w:val="20"/>
              </w:rPr>
              <w:t>a.accountid</w:t>
            </w:r>
            <w:proofErr w:type="spellEnd"/>
            <w:r w:rsidRPr="00BA198F">
              <w:rPr>
                <w:rFonts w:ascii="Courier New" w:hAnsi="Courier New" w:cs="Courier New"/>
                <w:szCs w:val="20"/>
              </w:rPr>
              <w:t xml:space="preserve"> like '%OU=GVL,OU=Users%' THEN '@dansprize.com'</w:t>
            </w:r>
          </w:p>
          <w:p w14:paraId="075F09EF"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 xml:space="preserve">WHEN </w:t>
            </w:r>
            <w:proofErr w:type="spellStart"/>
            <w:r w:rsidRPr="00BA198F">
              <w:rPr>
                <w:rFonts w:ascii="Courier New" w:hAnsi="Courier New" w:cs="Courier New"/>
                <w:szCs w:val="20"/>
              </w:rPr>
              <w:t>a.accountid</w:t>
            </w:r>
            <w:proofErr w:type="spellEnd"/>
            <w:r w:rsidRPr="00BA198F">
              <w:rPr>
                <w:rFonts w:ascii="Courier New" w:hAnsi="Courier New" w:cs="Courier New"/>
                <w:szCs w:val="20"/>
              </w:rPr>
              <w:t xml:space="preserve"> like '%OU=FON,OU=Users%' THEN '@fontanini.com'</w:t>
            </w:r>
          </w:p>
          <w:p w14:paraId="640CC028"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 xml:space="preserve">WHEN </w:t>
            </w:r>
            <w:proofErr w:type="spellStart"/>
            <w:r w:rsidRPr="00BA198F">
              <w:rPr>
                <w:rFonts w:ascii="Courier New" w:hAnsi="Courier New" w:cs="Courier New"/>
                <w:szCs w:val="20"/>
              </w:rPr>
              <w:t>a.accountid</w:t>
            </w:r>
            <w:proofErr w:type="spellEnd"/>
            <w:r w:rsidRPr="00BA198F">
              <w:rPr>
                <w:rFonts w:ascii="Courier New" w:hAnsi="Courier New" w:cs="Courier New"/>
                <w:szCs w:val="20"/>
              </w:rPr>
              <w:t xml:space="preserve"> like '%Cook%' THEN '@hfcpartners.com'</w:t>
            </w:r>
          </w:p>
          <w:p w14:paraId="5834B06C"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 xml:space="preserve">WHEN </w:t>
            </w:r>
            <w:proofErr w:type="spellStart"/>
            <w:r w:rsidRPr="00BA198F">
              <w:rPr>
                <w:rFonts w:ascii="Courier New" w:hAnsi="Courier New" w:cs="Courier New"/>
                <w:szCs w:val="20"/>
              </w:rPr>
              <w:t>a.accountid</w:t>
            </w:r>
            <w:proofErr w:type="spellEnd"/>
            <w:r w:rsidRPr="00BA198F">
              <w:rPr>
                <w:rFonts w:ascii="Courier New" w:hAnsi="Courier New" w:cs="Courier New"/>
                <w:szCs w:val="20"/>
              </w:rPr>
              <w:t xml:space="preserve"> like '%OU=</w:t>
            </w:r>
            <w:proofErr w:type="spellStart"/>
            <w:r w:rsidRPr="00BA198F">
              <w:rPr>
                <w:rFonts w:ascii="Courier New" w:hAnsi="Courier New" w:cs="Courier New"/>
                <w:szCs w:val="20"/>
              </w:rPr>
              <w:t>Users,OU</w:t>
            </w:r>
            <w:proofErr w:type="spellEnd"/>
            <w:r w:rsidRPr="00BA198F">
              <w:rPr>
                <w:rFonts w:ascii="Courier New" w:hAnsi="Courier New" w:cs="Courier New"/>
                <w:szCs w:val="20"/>
              </w:rPr>
              <w:t>=JOTS%' THEN '@j-ots.com'</w:t>
            </w:r>
          </w:p>
          <w:p w14:paraId="7860FCAB"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 xml:space="preserve">WHEN </w:t>
            </w:r>
            <w:proofErr w:type="spellStart"/>
            <w:r w:rsidRPr="00BA198F">
              <w:rPr>
                <w:rFonts w:ascii="Courier New" w:hAnsi="Courier New" w:cs="Courier New"/>
                <w:szCs w:val="20"/>
              </w:rPr>
              <w:t>a.accountid</w:t>
            </w:r>
            <w:proofErr w:type="spellEnd"/>
            <w:r w:rsidRPr="00BA198F">
              <w:rPr>
                <w:rFonts w:ascii="Courier New" w:hAnsi="Courier New" w:cs="Courier New"/>
                <w:szCs w:val="20"/>
              </w:rPr>
              <w:t xml:space="preserve"> like '%OU=</w:t>
            </w:r>
            <w:proofErr w:type="spellStart"/>
            <w:r w:rsidRPr="00BA198F">
              <w:rPr>
                <w:rFonts w:ascii="Courier New" w:hAnsi="Courier New" w:cs="Courier New"/>
                <w:szCs w:val="20"/>
              </w:rPr>
              <w:t>Users,OU</w:t>
            </w:r>
            <w:proofErr w:type="spellEnd"/>
            <w:r w:rsidRPr="00BA198F">
              <w:rPr>
                <w:rFonts w:ascii="Courier New" w:hAnsi="Courier New" w:cs="Courier New"/>
                <w:szCs w:val="20"/>
              </w:rPr>
              <w:t>=</w:t>
            </w:r>
            <w:proofErr w:type="spellStart"/>
            <w:r w:rsidRPr="00BA198F">
              <w:rPr>
                <w:rFonts w:ascii="Courier New" w:hAnsi="Courier New" w:cs="Courier New"/>
                <w:szCs w:val="20"/>
              </w:rPr>
              <w:t>Justins</w:t>
            </w:r>
            <w:proofErr w:type="spellEnd"/>
            <w:r w:rsidRPr="00BA198F">
              <w:rPr>
                <w:rFonts w:ascii="Courier New" w:hAnsi="Courier New" w:cs="Courier New"/>
                <w:szCs w:val="20"/>
              </w:rPr>
              <w:t>%' THEN '@justins.com'</w:t>
            </w:r>
          </w:p>
          <w:p w14:paraId="3BCA195E" w14:textId="74A06D01" w:rsid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 xml:space="preserve">WHEN </w:t>
            </w:r>
            <w:proofErr w:type="spellStart"/>
            <w:r w:rsidRPr="00BA198F">
              <w:rPr>
                <w:rFonts w:ascii="Courier New" w:hAnsi="Courier New" w:cs="Courier New"/>
                <w:szCs w:val="20"/>
              </w:rPr>
              <w:t>a.accountid</w:t>
            </w:r>
            <w:proofErr w:type="spellEnd"/>
            <w:r w:rsidRPr="00BA198F">
              <w:rPr>
                <w:rFonts w:ascii="Courier New" w:hAnsi="Courier New" w:cs="Courier New"/>
                <w:szCs w:val="20"/>
              </w:rPr>
              <w:t xml:space="preserve"> like '%OU=</w:t>
            </w:r>
            <w:proofErr w:type="spellStart"/>
            <w:r w:rsidRPr="00BA198F">
              <w:rPr>
                <w:rFonts w:ascii="Courier New" w:hAnsi="Courier New" w:cs="Courier New"/>
                <w:szCs w:val="20"/>
              </w:rPr>
              <w:t>Users,OU</w:t>
            </w:r>
            <w:proofErr w:type="spellEnd"/>
            <w:r w:rsidRPr="00BA198F">
              <w:rPr>
                <w:rFonts w:ascii="Courier New" w:hAnsi="Courier New" w:cs="Courier New"/>
                <w:szCs w:val="20"/>
              </w:rPr>
              <w:t>=</w:t>
            </w:r>
            <w:proofErr w:type="spellStart"/>
            <w:r w:rsidRPr="00BA198F">
              <w:rPr>
                <w:rFonts w:ascii="Courier New" w:hAnsi="Courier New" w:cs="Courier New"/>
                <w:szCs w:val="20"/>
              </w:rPr>
              <w:t>MegaMex</w:t>
            </w:r>
            <w:proofErr w:type="spellEnd"/>
            <w:r w:rsidRPr="00BA198F">
              <w:rPr>
                <w:rFonts w:ascii="Courier New" w:hAnsi="Courier New" w:cs="Courier New"/>
                <w:szCs w:val="20"/>
              </w:rPr>
              <w:t>%' THEN '@mmxfoods.com'</w:t>
            </w:r>
          </w:p>
          <w:p w14:paraId="4982ACE8" w14:textId="733D10CC" w:rsidR="00BA198F" w:rsidRPr="00BA198F" w:rsidRDefault="00BA198F" w:rsidP="00BA198F">
            <w:pPr>
              <w:pStyle w:val="ListParagraph"/>
              <w:ind w:left="-30"/>
              <w:rPr>
                <w:rFonts w:ascii="Courier New" w:hAnsi="Courier New" w:cs="Courier New"/>
                <w:b/>
                <w:szCs w:val="20"/>
              </w:rPr>
            </w:pPr>
            <w:r w:rsidRPr="00BA198F">
              <w:rPr>
                <w:rFonts w:ascii="Courier New" w:hAnsi="Courier New" w:cs="Courier New"/>
                <w:b/>
                <w:szCs w:val="20"/>
              </w:rPr>
              <w:t xml:space="preserve">WHEN </w:t>
            </w:r>
            <w:proofErr w:type="spellStart"/>
            <w:r w:rsidRPr="00BA198F">
              <w:rPr>
                <w:rFonts w:ascii="Courier New" w:hAnsi="Courier New" w:cs="Courier New"/>
                <w:b/>
                <w:szCs w:val="20"/>
              </w:rPr>
              <w:t>a.accountid</w:t>
            </w:r>
            <w:proofErr w:type="spellEnd"/>
            <w:r w:rsidRPr="00BA198F">
              <w:rPr>
                <w:rFonts w:ascii="Courier New" w:hAnsi="Courier New" w:cs="Courier New"/>
                <w:b/>
                <w:szCs w:val="20"/>
              </w:rPr>
              <w:t xml:space="preserve"> like '%OU=</w:t>
            </w:r>
            <w:proofErr w:type="spellStart"/>
            <w:r w:rsidRPr="00BA198F">
              <w:rPr>
                <w:rFonts w:ascii="Courier New" w:hAnsi="Courier New" w:cs="Courier New"/>
                <w:b/>
                <w:szCs w:val="20"/>
              </w:rPr>
              <w:t>Users,OU</w:t>
            </w:r>
            <w:proofErr w:type="spellEnd"/>
            <w:r w:rsidRPr="00BA198F">
              <w:rPr>
                <w:rFonts w:ascii="Courier New" w:hAnsi="Courier New" w:cs="Courier New"/>
                <w:b/>
                <w:szCs w:val="20"/>
              </w:rPr>
              <w:t>=</w:t>
            </w:r>
            <w:r>
              <w:rPr>
                <w:rFonts w:ascii="Courier New" w:hAnsi="Courier New" w:cs="Courier New"/>
                <w:b/>
                <w:szCs w:val="20"/>
              </w:rPr>
              <w:t>XYZ</w:t>
            </w:r>
            <w:r w:rsidRPr="00BA198F">
              <w:rPr>
                <w:rFonts w:ascii="Courier New" w:hAnsi="Courier New" w:cs="Courier New"/>
                <w:b/>
                <w:szCs w:val="20"/>
              </w:rPr>
              <w:t>%' THEN '@</w:t>
            </w:r>
            <w:r w:rsidR="00913DA9">
              <w:rPr>
                <w:rFonts w:ascii="Courier New" w:hAnsi="Courier New" w:cs="Courier New"/>
                <w:b/>
                <w:szCs w:val="20"/>
              </w:rPr>
              <w:t>xyz</w:t>
            </w:r>
            <w:r w:rsidRPr="00BA198F">
              <w:rPr>
                <w:rFonts w:ascii="Courier New" w:hAnsi="Courier New" w:cs="Courier New"/>
                <w:b/>
                <w:szCs w:val="20"/>
              </w:rPr>
              <w:t>.com'</w:t>
            </w:r>
          </w:p>
          <w:p w14:paraId="533BFEB1"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ELSE '@hormel.com'</w:t>
            </w:r>
          </w:p>
          <w:p w14:paraId="3FA6BA72"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END as domain</w:t>
            </w:r>
          </w:p>
          <w:p w14:paraId="7A4B81B3"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from accounts a,users u where a.endpointkey='1' and a.STATUS in( 1,'Manually Provisioned') and a.name=u.username and u.customproperty3 is null</w:t>
            </w:r>
          </w:p>
          <w:p w14:paraId="3DBBAB82"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]]&gt; &lt;/sql-query&gt;</w:t>
            </w:r>
          </w:p>
          <w:p w14:paraId="63AF8140"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&lt;importsettings&gt;</w:t>
            </w:r>
          </w:p>
          <w:p w14:paraId="5EFE6B16"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&lt;zeroDayProvisioning&gt;false&lt;/zeroDayProvisioning&gt;</w:t>
            </w:r>
          </w:p>
          <w:p w14:paraId="615F07FA"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&lt;userNotInFileAction&gt;NOACTION&lt;/userNotInFileAction&gt;</w:t>
            </w:r>
          </w:p>
          <w:p w14:paraId="15C1EB9F"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&lt;checkRules&gt;true&lt;/checkRules&gt;</w:t>
            </w:r>
          </w:p>
          <w:p w14:paraId="4B78F885"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&lt;buildUserMap&gt;false&lt;/buildUserMap&gt;</w:t>
            </w:r>
          </w:p>
          <w:p w14:paraId="7AE2E446"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&lt;userReconcillationField&gt;username&lt;/userReconcillationField&gt;</w:t>
            </w:r>
          </w:p>
          <w:p w14:paraId="6D5C4916"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&lt;/importsettings&gt;</w:t>
            </w:r>
          </w:p>
          <w:p w14:paraId="086CD458"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&lt;mapper description="This is the mapping field for SAviynt Field name"&gt;</w:t>
            </w:r>
          </w:p>
          <w:p w14:paraId="521AF77A"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 xml:space="preserve">&lt;mapfield saviyntproperty="username" sourceproperty="username" type="character"&gt;&lt;/mapfield&gt;      </w:t>
            </w:r>
          </w:p>
          <w:p w14:paraId="6F94F668"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&lt;mapfield saviyntproperty="customproperty3" sourceproperty="domain" type="character"&gt;&lt;/mapfield&gt;</w:t>
            </w:r>
          </w:p>
          <w:p w14:paraId="40BDF3FC"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&lt;/mapper&gt;</w:t>
            </w:r>
          </w:p>
          <w:p w14:paraId="5245DC4B"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&lt;after-import description="EMAIL,BATCH,SQL"&gt;</w:t>
            </w:r>
          </w:p>
          <w:p w14:paraId="5D21099A"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&lt;/after-import&gt;</w:t>
            </w:r>
          </w:p>
          <w:p w14:paraId="7F9AEF87" w14:textId="577A4969" w:rsidR="003163B2" w:rsidRPr="0058777F" w:rsidRDefault="00BA198F" w:rsidP="00BA198F">
            <w:pPr>
              <w:pStyle w:val="ListParagraph"/>
              <w:ind w:left="0"/>
              <w:rPr>
                <w:rFonts w:ascii="Courier New" w:hAnsi="Courier New" w:cs="Courier New"/>
                <w:szCs w:val="20"/>
              </w:rPr>
            </w:pPr>
            <w:r w:rsidRPr="00BA198F">
              <w:rPr>
                <w:rFonts w:ascii="Courier New" w:hAnsi="Courier New" w:cs="Courier New"/>
                <w:szCs w:val="20"/>
              </w:rPr>
              <w:t>&lt;/dataMapping&gt;</w:t>
            </w:r>
          </w:p>
        </w:tc>
      </w:tr>
    </w:tbl>
    <w:p w14:paraId="19DE42D3" w14:textId="662305E2" w:rsidR="003163B2" w:rsidRDefault="003163B2" w:rsidP="003163B2">
      <w:pPr>
        <w:pStyle w:val="ListParagraph"/>
        <w:rPr>
          <w:szCs w:val="20"/>
        </w:rPr>
      </w:pPr>
      <w:r>
        <w:rPr>
          <w:szCs w:val="20"/>
        </w:rPr>
        <w:t xml:space="preserve"> </w:t>
      </w:r>
    </w:p>
    <w:p w14:paraId="68A59108" w14:textId="5DF85440" w:rsidR="00615ABB" w:rsidRDefault="00615ABB" w:rsidP="003163B2">
      <w:pPr>
        <w:pStyle w:val="ListParagraph"/>
        <w:rPr>
          <w:szCs w:val="20"/>
        </w:rPr>
      </w:pPr>
      <w:r w:rsidRPr="00AC0CDF">
        <w:rPr>
          <w:b/>
          <w:szCs w:val="20"/>
        </w:rPr>
        <w:t>Note</w:t>
      </w:r>
      <w:r>
        <w:rPr>
          <w:szCs w:val="20"/>
        </w:rPr>
        <w:t xml:space="preserve">: Verify </w:t>
      </w:r>
      <w:r w:rsidRPr="003163B2">
        <w:rPr>
          <w:szCs w:val="20"/>
        </w:rPr>
        <w:t>a.endpointkey='</w:t>
      </w:r>
      <w:r w:rsidR="00FA50AB">
        <w:rPr>
          <w:szCs w:val="20"/>
        </w:rPr>
        <w:t>1</w:t>
      </w:r>
      <w:r w:rsidRPr="003163B2">
        <w:rPr>
          <w:szCs w:val="20"/>
        </w:rPr>
        <w:t>'</w:t>
      </w:r>
      <w:r>
        <w:rPr>
          <w:szCs w:val="20"/>
        </w:rPr>
        <w:t xml:space="preserve"> </w:t>
      </w:r>
      <w:r w:rsidR="0058777F">
        <w:rPr>
          <w:szCs w:val="20"/>
        </w:rPr>
        <w:t xml:space="preserve">value </w:t>
      </w:r>
      <w:r>
        <w:rPr>
          <w:szCs w:val="20"/>
        </w:rPr>
        <w:t xml:space="preserve">must be as per </w:t>
      </w:r>
      <w:r w:rsidR="00D46048">
        <w:rPr>
          <w:szCs w:val="20"/>
        </w:rPr>
        <w:t xml:space="preserve">production </w:t>
      </w:r>
      <w:r w:rsidR="0058777F">
        <w:rPr>
          <w:szCs w:val="20"/>
        </w:rPr>
        <w:t>environment before updating.</w:t>
      </w:r>
      <w:r>
        <w:rPr>
          <w:szCs w:val="20"/>
        </w:rPr>
        <w:t xml:space="preserve"> </w:t>
      </w:r>
      <w:r w:rsidR="00F71739">
        <w:rPr>
          <w:szCs w:val="20"/>
        </w:rPr>
        <w:t xml:space="preserve">This is unique ID for </w:t>
      </w:r>
      <w:r w:rsidR="000E0CF3">
        <w:rPr>
          <w:szCs w:val="20"/>
        </w:rPr>
        <w:t xml:space="preserve">Active Directory </w:t>
      </w:r>
      <w:r w:rsidR="00F71739">
        <w:rPr>
          <w:szCs w:val="20"/>
        </w:rPr>
        <w:t>endpoint.</w:t>
      </w:r>
    </w:p>
    <w:p w14:paraId="39B85739" w14:textId="78FB6D6A" w:rsidR="00C16B37" w:rsidRDefault="00672DFD" w:rsidP="00066A9D">
      <w:pPr>
        <w:pStyle w:val="ListParagraph"/>
        <w:numPr>
          <w:ilvl w:val="0"/>
          <w:numId w:val="5"/>
        </w:numPr>
        <w:rPr>
          <w:szCs w:val="20"/>
        </w:rPr>
      </w:pPr>
      <w:r>
        <w:rPr>
          <w:szCs w:val="20"/>
        </w:rPr>
        <w:t xml:space="preserve">One query is updated and then click on Save button. </w:t>
      </w:r>
    </w:p>
    <w:p w14:paraId="60A16827" w14:textId="2B2588B2" w:rsidR="00672DFD" w:rsidRDefault="00672DFD" w:rsidP="00672DFD">
      <w:pPr>
        <w:pStyle w:val="ListParagraph"/>
        <w:rPr>
          <w:szCs w:val="20"/>
        </w:rPr>
      </w:pPr>
    </w:p>
    <w:p w14:paraId="38B07935" w14:textId="1FCF2FFB" w:rsidR="00AF61C0" w:rsidRDefault="00AF61C0" w:rsidP="00AF61C0">
      <w:pPr>
        <w:pStyle w:val="Caption"/>
      </w:pPr>
      <w:bookmarkStart w:id="614" w:name="_Toc61521884"/>
      <w:r>
        <w:t xml:space="preserve">Figure </w:t>
      </w:r>
      <w:r w:rsidR="00BC222A">
        <w:fldChar w:fldCharType="begin"/>
      </w:r>
      <w:r w:rsidR="00BC222A">
        <w:instrText xml:space="preserve"> SEQ Figure \* ARABIC </w:instrText>
      </w:r>
      <w:r w:rsidR="00BC222A">
        <w:fldChar w:fldCharType="separate"/>
      </w:r>
      <w:r w:rsidR="00C825B7">
        <w:rPr>
          <w:noProof/>
        </w:rPr>
        <w:t>60</w:t>
      </w:r>
      <w:r w:rsidR="00BC222A">
        <w:rPr>
          <w:noProof/>
        </w:rPr>
        <w:fldChar w:fldCharType="end"/>
      </w:r>
      <w:r>
        <w:t xml:space="preserve"> : Save Connection</w:t>
      </w:r>
      <w:bookmarkEnd w:id="614"/>
    </w:p>
    <w:p w14:paraId="59F9D70D" w14:textId="2C53453D" w:rsidR="00672DFD" w:rsidRDefault="00672DFD" w:rsidP="00672DFD">
      <w:pPr>
        <w:pStyle w:val="ListParagraph"/>
        <w:rPr>
          <w:szCs w:val="20"/>
        </w:rPr>
      </w:pPr>
      <w:r w:rsidRPr="00672DFD">
        <w:rPr>
          <w:noProof/>
          <w:szCs w:val="20"/>
        </w:rPr>
        <w:drawing>
          <wp:inline distT="0" distB="0" distL="0" distR="0" wp14:anchorId="11940F9A" wp14:editId="4D34FFBC">
            <wp:extent cx="4714245" cy="3248025"/>
            <wp:effectExtent l="19050" t="19050" r="10160" b="952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26072" cy="3256174"/>
                    </a:xfrm>
                    <a:prstGeom prst="rect">
                      <a:avLst/>
                    </a:prstGeom>
                    <a:ln cmpd="sng">
                      <a:solidFill>
                        <a:srgbClr val="5B9BD5"/>
                      </a:solidFill>
                    </a:ln>
                  </pic:spPr>
                </pic:pic>
              </a:graphicData>
            </a:graphic>
          </wp:inline>
        </w:drawing>
      </w:r>
    </w:p>
    <w:p w14:paraId="7435FA8F" w14:textId="77777777" w:rsidR="00B804F5" w:rsidRPr="00B804F5" w:rsidRDefault="00B804F5" w:rsidP="00B804F5">
      <w:pPr>
        <w:pStyle w:val="Heading4"/>
        <w:rPr>
          <w:sz w:val="18"/>
          <w:szCs w:val="18"/>
        </w:rPr>
      </w:pPr>
      <w:r w:rsidRPr="00B804F5">
        <w:rPr>
          <w:sz w:val="18"/>
          <w:szCs w:val="18"/>
        </w:rPr>
        <w:t>Add New Domain name for Improper email address domain analytic.</w:t>
      </w:r>
    </w:p>
    <w:p w14:paraId="55DA4313" w14:textId="77777777" w:rsidR="00B804F5" w:rsidRPr="007D3204" w:rsidRDefault="00B804F5" w:rsidP="00B804F5">
      <w:r>
        <w:t xml:space="preserve">To find out improper email address domain for users following analytic is required to change. </w:t>
      </w:r>
    </w:p>
    <w:p w14:paraId="314C04F2" w14:textId="77777777" w:rsidR="00B804F5" w:rsidRPr="00E45AE7" w:rsidRDefault="00B804F5" w:rsidP="00B804F5">
      <w:pPr>
        <w:pStyle w:val="ListParagraph"/>
        <w:numPr>
          <w:ilvl w:val="0"/>
          <w:numId w:val="25"/>
        </w:numPr>
      </w:pPr>
      <w:r>
        <w:t>Login into SSM as administrator</w:t>
      </w:r>
    </w:p>
    <w:p w14:paraId="4C6697F9" w14:textId="77777777" w:rsidR="00B804F5" w:rsidRPr="00241099" w:rsidRDefault="00B804F5" w:rsidP="00B804F5">
      <w:pPr>
        <w:pStyle w:val="ListParagraph"/>
        <w:numPr>
          <w:ilvl w:val="0"/>
          <w:numId w:val="25"/>
        </w:numPr>
      </w:pPr>
      <w:r w:rsidRPr="00A57B63">
        <w:rPr>
          <w:rFonts w:asciiTheme="minorHAnsi" w:hAnsiTheme="minorHAnsi" w:cstheme="minorHAnsi"/>
        </w:rPr>
        <w:t xml:space="preserve">To </w:t>
      </w:r>
      <w:r>
        <w:rPr>
          <w:rFonts w:asciiTheme="minorHAnsi" w:hAnsiTheme="minorHAnsi" w:cstheme="minorHAnsi"/>
        </w:rPr>
        <w:t xml:space="preserve">search specific </w:t>
      </w:r>
      <w:r w:rsidRPr="00B21829">
        <w:rPr>
          <w:rFonts w:asciiTheme="minorHAnsi" w:hAnsiTheme="minorHAnsi" w:cstheme="minorHAnsi"/>
        </w:rPr>
        <w:t>analytic</w:t>
      </w:r>
      <w:r>
        <w:rPr>
          <w:rFonts w:asciiTheme="minorHAnsi" w:hAnsiTheme="minorHAnsi" w:cstheme="minorHAnsi"/>
        </w:rPr>
        <w:t xml:space="preserve"> report</w:t>
      </w:r>
      <w:r w:rsidRPr="00B21829">
        <w:rPr>
          <w:rFonts w:asciiTheme="minorHAnsi" w:hAnsiTheme="minorHAnsi" w:cstheme="minorHAnsi"/>
        </w:rPr>
        <w:t xml:space="preserve">, </w:t>
      </w:r>
      <w:r>
        <w:rPr>
          <w:rFonts w:asciiTheme="minorHAnsi" w:hAnsiTheme="minorHAnsi" w:cstheme="minorHAnsi"/>
        </w:rPr>
        <w:t>navigate</w:t>
      </w:r>
      <w:r w:rsidRPr="00B21829">
        <w:rPr>
          <w:rFonts w:asciiTheme="minorHAnsi" w:hAnsiTheme="minorHAnsi" w:cstheme="minorHAnsi"/>
        </w:rPr>
        <w:t xml:space="preserve"> to</w:t>
      </w:r>
      <w:r>
        <w:rPr>
          <w:rFonts w:asciiTheme="minorHAnsi" w:hAnsiTheme="minorHAnsi" w:cstheme="minorHAnsi"/>
        </w:rPr>
        <w:t xml:space="preserve"> </w:t>
      </w:r>
      <w:r w:rsidRPr="00B21829">
        <w:rPr>
          <w:rFonts w:asciiTheme="minorHAnsi" w:hAnsiTheme="minorHAnsi" w:cstheme="minorHAnsi"/>
        </w:rPr>
        <w:t xml:space="preserve"> Analytics </w:t>
      </w:r>
      <w:r>
        <w:rPr>
          <w:rFonts w:asciiTheme="minorHAnsi" w:hAnsiTheme="minorHAnsi" w:cstheme="minorHAnsi"/>
        </w:rPr>
        <w:t xml:space="preserve">and click on it. </w:t>
      </w:r>
    </w:p>
    <w:p w14:paraId="16E1000E" w14:textId="77777777" w:rsidR="00B804F5" w:rsidRDefault="00B804F5" w:rsidP="00B804F5">
      <w:pPr>
        <w:pStyle w:val="ListParagraph"/>
      </w:pPr>
    </w:p>
    <w:p w14:paraId="50CBCF55" w14:textId="52E025D4" w:rsidR="00B804F5" w:rsidRDefault="00B804F5" w:rsidP="00B804F5">
      <w:pPr>
        <w:pStyle w:val="Caption"/>
      </w:pPr>
      <w:bookmarkStart w:id="615" w:name="_Toc61522104"/>
      <w:r>
        <w:t xml:space="preserve">Table </w:t>
      </w:r>
      <w:r w:rsidR="00BC222A">
        <w:fldChar w:fldCharType="begin"/>
      </w:r>
      <w:r w:rsidR="00BC222A">
        <w:instrText xml:space="preserve"> SEQ Table \* ARABIC </w:instrText>
      </w:r>
      <w:r w:rsidR="00BC222A">
        <w:fldChar w:fldCharType="separate"/>
      </w:r>
      <w:r w:rsidR="00C825B7">
        <w:rPr>
          <w:noProof/>
        </w:rPr>
        <w:t>22</w:t>
      </w:r>
      <w:r w:rsidR="00BC222A">
        <w:rPr>
          <w:noProof/>
        </w:rPr>
        <w:fldChar w:fldCharType="end"/>
      </w:r>
      <w:r>
        <w:t xml:space="preserve"> : Analytics</w:t>
      </w:r>
      <w:bookmarkEnd w:id="615"/>
    </w:p>
    <w:p w14:paraId="35DDDD33" w14:textId="77777777" w:rsidR="00B804F5" w:rsidRDefault="00B804F5" w:rsidP="00B804F5">
      <w:pPr>
        <w:pStyle w:val="ListParagraph"/>
      </w:pPr>
      <w:r>
        <w:rPr>
          <w:noProof/>
        </w:rPr>
        <w:drawing>
          <wp:inline distT="0" distB="0" distL="0" distR="0" wp14:anchorId="7D58176B" wp14:editId="15B5C50A">
            <wp:extent cx="4632463" cy="2522220"/>
            <wp:effectExtent l="19050" t="19050" r="15875" b="1143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73">
                      <a:extLst>
                        <a:ext uri="{28A0092B-C50C-407E-A947-70E740481C1C}">
                          <a14:useLocalDpi xmlns:a14="http://schemas.microsoft.com/office/drawing/2010/main" val="0"/>
                        </a:ext>
                      </a:extLst>
                    </a:blip>
                    <a:srcRect l="17132"/>
                    <a:stretch/>
                  </pic:blipFill>
                  <pic:spPr bwMode="auto">
                    <a:xfrm>
                      <a:off x="0" y="0"/>
                      <a:ext cx="4647584" cy="2530453"/>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B7BC7E5" w14:textId="77777777" w:rsidR="00B804F5" w:rsidRPr="00241099" w:rsidRDefault="00B804F5" w:rsidP="00B804F5">
      <w:pPr>
        <w:pStyle w:val="ListParagraph"/>
      </w:pPr>
    </w:p>
    <w:p w14:paraId="76B051E9" w14:textId="77777777" w:rsidR="00B804F5" w:rsidRPr="0046519B" w:rsidRDefault="00B804F5" w:rsidP="00B804F5">
      <w:pPr>
        <w:pStyle w:val="ListParagraph"/>
        <w:numPr>
          <w:ilvl w:val="0"/>
          <w:numId w:val="25"/>
        </w:numPr>
      </w:pPr>
      <w:r>
        <w:rPr>
          <w:rFonts w:asciiTheme="minorHAnsi" w:hAnsiTheme="minorHAnsi" w:cstheme="minorHAnsi"/>
        </w:rPr>
        <w:t xml:space="preserve">Search for </w:t>
      </w:r>
      <w:r w:rsidRPr="00B21829">
        <w:rPr>
          <w:rFonts w:asciiTheme="minorHAnsi" w:hAnsiTheme="minorHAnsi" w:cstheme="minorHAnsi"/>
        </w:rPr>
        <w:t>Analytics Configuration List</w:t>
      </w:r>
      <w:r>
        <w:rPr>
          <w:rFonts w:asciiTheme="minorHAnsi" w:hAnsiTheme="minorHAnsi" w:cstheme="minorHAnsi"/>
        </w:rPr>
        <w:t xml:space="preserve"> on toggle sidebar and click on it.</w:t>
      </w:r>
    </w:p>
    <w:p w14:paraId="654360E9" w14:textId="6280A25C" w:rsidR="00B804F5" w:rsidRPr="00AE3C3C" w:rsidRDefault="00B804F5" w:rsidP="00B804F5">
      <w:pPr>
        <w:pStyle w:val="Caption"/>
        <w:rPr>
          <w:sz w:val="20"/>
          <w:szCs w:val="20"/>
        </w:rPr>
      </w:pPr>
      <w:bookmarkStart w:id="616" w:name="_Toc61521885"/>
      <w:r w:rsidRPr="00AE3C3C">
        <w:rPr>
          <w:sz w:val="20"/>
          <w:szCs w:val="20"/>
        </w:rPr>
        <w:t xml:space="preserve">Figure </w:t>
      </w:r>
      <w:r w:rsidR="009A2D2D">
        <w:rPr>
          <w:sz w:val="20"/>
          <w:szCs w:val="20"/>
        </w:rPr>
        <w:fldChar w:fldCharType="begin"/>
      </w:r>
      <w:r w:rsidR="009A2D2D">
        <w:rPr>
          <w:sz w:val="20"/>
          <w:szCs w:val="20"/>
        </w:rPr>
        <w:instrText xml:space="preserve"> SEQ Figure \* ARABIC </w:instrText>
      </w:r>
      <w:r w:rsidR="009A2D2D">
        <w:rPr>
          <w:sz w:val="20"/>
          <w:szCs w:val="20"/>
        </w:rPr>
        <w:fldChar w:fldCharType="separate"/>
      </w:r>
      <w:r w:rsidR="00C825B7">
        <w:rPr>
          <w:noProof/>
          <w:sz w:val="20"/>
          <w:szCs w:val="20"/>
        </w:rPr>
        <w:t>61</w:t>
      </w:r>
      <w:r w:rsidR="009A2D2D">
        <w:rPr>
          <w:sz w:val="20"/>
          <w:szCs w:val="20"/>
        </w:rPr>
        <w:fldChar w:fldCharType="end"/>
      </w:r>
      <w:r w:rsidRPr="00AE3C3C">
        <w:rPr>
          <w:sz w:val="20"/>
          <w:szCs w:val="20"/>
        </w:rPr>
        <w:t>: Analytics</w:t>
      </w:r>
      <w:r>
        <w:rPr>
          <w:sz w:val="20"/>
          <w:szCs w:val="20"/>
        </w:rPr>
        <w:t xml:space="preserve"> Configuration List</w:t>
      </w:r>
      <w:bookmarkEnd w:id="616"/>
    </w:p>
    <w:p w14:paraId="64E9C1DA" w14:textId="77777777" w:rsidR="00B804F5" w:rsidRDefault="00B804F5" w:rsidP="00B804F5">
      <w:pPr>
        <w:ind w:left="720"/>
        <w:rPr>
          <w:rFonts w:asciiTheme="minorHAnsi" w:hAnsiTheme="minorHAnsi" w:cstheme="minorHAnsi"/>
        </w:rPr>
      </w:pPr>
      <w:r>
        <w:rPr>
          <w:rFonts w:asciiTheme="minorHAnsi" w:hAnsiTheme="minorHAnsi" w:cstheme="minorHAnsi"/>
          <w:noProof/>
        </w:rPr>
        <w:drawing>
          <wp:inline distT="0" distB="0" distL="0" distR="0" wp14:anchorId="62364621" wp14:editId="6B184563">
            <wp:extent cx="4561576" cy="2352675"/>
            <wp:effectExtent l="19050" t="19050" r="10795" b="9525"/>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74">
                      <a:extLst>
                        <a:ext uri="{28A0092B-C50C-407E-A947-70E740481C1C}">
                          <a14:useLocalDpi xmlns:a14="http://schemas.microsoft.com/office/drawing/2010/main" val="0"/>
                        </a:ext>
                      </a:extLst>
                    </a:blip>
                    <a:srcRect t="9512" b="9468"/>
                    <a:stretch/>
                  </pic:blipFill>
                  <pic:spPr bwMode="auto">
                    <a:xfrm>
                      <a:off x="0" y="0"/>
                      <a:ext cx="4571049" cy="2357561"/>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6BEC805" w14:textId="77777777" w:rsidR="00B804F5" w:rsidRDefault="00B804F5" w:rsidP="00B804F5">
      <w:pPr>
        <w:pStyle w:val="ListParagraph"/>
        <w:keepNext/>
        <w:numPr>
          <w:ilvl w:val="0"/>
          <w:numId w:val="25"/>
        </w:numPr>
        <w:rPr>
          <w:rFonts w:asciiTheme="minorHAnsi" w:hAnsiTheme="minorHAnsi" w:cstheme="minorHAnsi"/>
        </w:rPr>
      </w:pPr>
      <w:r w:rsidRPr="00890CB2">
        <w:rPr>
          <w:rFonts w:asciiTheme="minorHAnsi" w:hAnsiTheme="minorHAnsi" w:cstheme="minorHAnsi"/>
        </w:rPr>
        <w:t xml:space="preserve">Search analytics using search text box, specify analytics name/Description </w:t>
      </w:r>
      <w:r>
        <w:rPr>
          <w:rFonts w:asciiTheme="minorHAnsi" w:hAnsiTheme="minorHAnsi" w:cstheme="minorHAnsi"/>
        </w:rPr>
        <w:t>such as ‘</w:t>
      </w:r>
      <w:r w:rsidRPr="003B4C36">
        <w:rPr>
          <w:rFonts w:asciiTheme="minorHAnsi" w:hAnsiTheme="minorHAnsi" w:cstheme="minorHAnsi"/>
        </w:rPr>
        <w:t xml:space="preserve">Hormel Users with Improper Email Address </w:t>
      </w:r>
      <w:r w:rsidRPr="00890CB2">
        <w:rPr>
          <w:rFonts w:asciiTheme="minorHAnsi" w:hAnsiTheme="minorHAnsi" w:cstheme="minorHAnsi"/>
        </w:rPr>
        <w:t>‘</w:t>
      </w:r>
      <w:r>
        <w:rPr>
          <w:rFonts w:asciiTheme="minorHAnsi" w:hAnsiTheme="minorHAnsi" w:cstheme="minorHAnsi"/>
        </w:rPr>
        <w:t xml:space="preserve"> to </w:t>
      </w:r>
      <w:r w:rsidRPr="00890CB2">
        <w:rPr>
          <w:rFonts w:asciiTheme="minorHAnsi" w:hAnsiTheme="minorHAnsi" w:cstheme="minorHAnsi"/>
        </w:rPr>
        <w:t>search.</w:t>
      </w:r>
    </w:p>
    <w:p w14:paraId="100C6360" w14:textId="516B555B" w:rsidR="00B804F5" w:rsidRPr="00AE3C3C" w:rsidRDefault="00B804F5" w:rsidP="00B804F5">
      <w:pPr>
        <w:pStyle w:val="Caption"/>
        <w:rPr>
          <w:sz w:val="20"/>
          <w:szCs w:val="20"/>
        </w:rPr>
      </w:pPr>
      <w:bookmarkStart w:id="617" w:name="_Toc61521886"/>
      <w:r w:rsidRPr="00AE3C3C">
        <w:rPr>
          <w:sz w:val="20"/>
          <w:szCs w:val="20"/>
        </w:rPr>
        <w:t xml:space="preserve">Figure </w:t>
      </w:r>
      <w:r w:rsidR="009A2D2D">
        <w:rPr>
          <w:sz w:val="20"/>
          <w:szCs w:val="20"/>
        </w:rPr>
        <w:fldChar w:fldCharType="begin"/>
      </w:r>
      <w:r w:rsidR="009A2D2D">
        <w:rPr>
          <w:sz w:val="20"/>
          <w:szCs w:val="20"/>
        </w:rPr>
        <w:instrText xml:space="preserve"> SEQ Figure \* ARABIC </w:instrText>
      </w:r>
      <w:r w:rsidR="009A2D2D">
        <w:rPr>
          <w:sz w:val="20"/>
          <w:szCs w:val="20"/>
        </w:rPr>
        <w:fldChar w:fldCharType="separate"/>
      </w:r>
      <w:r w:rsidR="00C825B7">
        <w:rPr>
          <w:noProof/>
          <w:sz w:val="20"/>
          <w:szCs w:val="20"/>
        </w:rPr>
        <w:t>62</w:t>
      </w:r>
      <w:r w:rsidR="009A2D2D">
        <w:rPr>
          <w:sz w:val="20"/>
          <w:szCs w:val="20"/>
        </w:rPr>
        <w:fldChar w:fldCharType="end"/>
      </w:r>
      <w:r w:rsidRPr="00AE3C3C">
        <w:rPr>
          <w:sz w:val="20"/>
          <w:szCs w:val="20"/>
        </w:rPr>
        <w:t>: Advanced Analytics Page</w:t>
      </w:r>
      <w:bookmarkEnd w:id="617"/>
    </w:p>
    <w:p w14:paraId="464D2195" w14:textId="77777777" w:rsidR="00B804F5" w:rsidRDefault="00B804F5" w:rsidP="00B804F5">
      <w:pPr>
        <w:ind w:left="720"/>
        <w:rPr>
          <w:rFonts w:asciiTheme="minorHAnsi" w:hAnsiTheme="minorHAnsi" w:cstheme="minorHAnsi"/>
        </w:rPr>
      </w:pPr>
      <w:r>
        <w:rPr>
          <w:rFonts w:asciiTheme="minorHAnsi" w:hAnsiTheme="minorHAnsi" w:cstheme="minorHAnsi"/>
          <w:noProof/>
        </w:rPr>
        <w:drawing>
          <wp:inline distT="0" distB="0" distL="0" distR="0" wp14:anchorId="01013E4C" wp14:editId="43F22182">
            <wp:extent cx="4639214" cy="1057152"/>
            <wp:effectExtent l="19050" t="19050" r="9525" b="1016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24215"/>
                    <a:stretch/>
                  </pic:blipFill>
                  <pic:spPr bwMode="auto">
                    <a:xfrm>
                      <a:off x="0" y="0"/>
                      <a:ext cx="4684164" cy="1067395"/>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80E2474" w14:textId="5FFB79BD" w:rsidR="00B804F5" w:rsidRDefault="00B804F5" w:rsidP="00B804F5">
      <w:pPr>
        <w:pStyle w:val="ListParagraph"/>
        <w:numPr>
          <w:ilvl w:val="0"/>
          <w:numId w:val="25"/>
        </w:numPr>
        <w:rPr>
          <w:rFonts w:asciiTheme="minorHAnsi" w:hAnsiTheme="minorHAnsi" w:cstheme="minorHAnsi"/>
        </w:rPr>
      </w:pPr>
      <w:r>
        <w:rPr>
          <w:rFonts w:asciiTheme="minorHAnsi" w:hAnsiTheme="minorHAnsi" w:cstheme="minorHAnsi"/>
        </w:rPr>
        <w:t>To edit analytic click on “</w:t>
      </w:r>
      <w:r w:rsidRPr="00CA5877">
        <w:rPr>
          <w:rFonts w:asciiTheme="minorHAnsi" w:hAnsiTheme="minorHAnsi" w:cstheme="minorHAnsi"/>
        </w:rPr>
        <w:t>Hormel Users with Improper Email Address</w:t>
      </w:r>
      <w:r>
        <w:rPr>
          <w:rFonts w:asciiTheme="minorHAnsi" w:hAnsiTheme="minorHAnsi" w:cstheme="minorHAnsi"/>
        </w:rPr>
        <w:t>” analytic.</w:t>
      </w:r>
    </w:p>
    <w:p w14:paraId="4D7A3B46" w14:textId="77777777" w:rsidR="00F0776A" w:rsidRDefault="00F0776A" w:rsidP="00F0776A">
      <w:pPr>
        <w:pStyle w:val="ListParagraph"/>
        <w:rPr>
          <w:rFonts w:asciiTheme="minorHAnsi" w:hAnsiTheme="minorHAnsi" w:cstheme="minorHAnsi"/>
        </w:rPr>
      </w:pPr>
    </w:p>
    <w:p w14:paraId="5294C617" w14:textId="11EB30FC" w:rsidR="00F0776A" w:rsidRDefault="00F0776A" w:rsidP="00F0776A">
      <w:pPr>
        <w:pStyle w:val="Caption"/>
      </w:pPr>
      <w:bookmarkStart w:id="618" w:name="_Toc61521887"/>
      <w:r>
        <w:t xml:space="preserve">Figure </w:t>
      </w:r>
      <w:r w:rsidR="00BC222A">
        <w:fldChar w:fldCharType="begin"/>
      </w:r>
      <w:r w:rsidR="00BC222A">
        <w:instrText xml:space="preserve"> SEQ Figure \* ARABIC </w:instrText>
      </w:r>
      <w:r w:rsidR="00BC222A">
        <w:fldChar w:fldCharType="separate"/>
      </w:r>
      <w:r w:rsidR="00C825B7">
        <w:rPr>
          <w:noProof/>
        </w:rPr>
        <w:t>63</w:t>
      </w:r>
      <w:r w:rsidR="00BC222A">
        <w:rPr>
          <w:noProof/>
        </w:rPr>
        <w:fldChar w:fldCharType="end"/>
      </w:r>
      <w:r>
        <w:t xml:space="preserve"> : Analytic</w:t>
      </w:r>
      <w:bookmarkEnd w:id="618"/>
    </w:p>
    <w:p w14:paraId="71992904" w14:textId="77777777" w:rsidR="00B804F5" w:rsidRDefault="00B804F5" w:rsidP="00B804F5">
      <w:pPr>
        <w:pStyle w:val="ListParagraph"/>
        <w:rPr>
          <w:rFonts w:asciiTheme="minorHAnsi" w:hAnsiTheme="minorHAnsi" w:cstheme="minorHAnsi"/>
        </w:rPr>
      </w:pPr>
      <w:r w:rsidRPr="00CA5877">
        <w:rPr>
          <w:rFonts w:asciiTheme="minorHAnsi" w:hAnsiTheme="minorHAnsi" w:cstheme="minorHAnsi"/>
          <w:noProof/>
        </w:rPr>
        <w:drawing>
          <wp:inline distT="0" distB="0" distL="0" distR="0" wp14:anchorId="7E9AF3E9" wp14:editId="5C522230">
            <wp:extent cx="4658264" cy="417830"/>
            <wp:effectExtent l="19050" t="19050" r="28575" b="2032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62167" cy="418180"/>
                    </a:xfrm>
                    <a:prstGeom prst="rect">
                      <a:avLst/>
                    </a:prstGeom>
                    <a:ln cmpd="sng">
                      <a:solidFill>
                        <a:srgbClr val="5B9BD5"/>
                      </a:solidFill>
                    </a:ln>
                  </pic:spPr>
                </pic:pic>
              </a:graphicData>
            </a:graphic>
          </wp:inline>
        </w:drawing>
      </w:r>
    </w:p>
    <w:p w14:paraId="1BC7651C" w14:textId="77777777" w:rsidR="00B804F5" w:rsidRDefault="00B804F5" w:rsidP="00B804F5">
      <w:pPr>
        <w:pStyle w:val="ListParagraph"/>
        <w:numPr>
          <w:ilvl w:val="0"/>
          <w:numId w:val="25"/>
        </w:numPr>
        <w:rPr>
          <w:rFonts w:asciiTheme="minorHAnsi" w:hAnsiTheme="minorHAnsi" w:cstheme="minorHAnsi"/>
        </w:rPr>
      </w:pPr>
      <w:r>
        <w:rPr>
          <w:rFonts w:asciiTheme="minorHAnsi" w:hAnsiTheme="minorHAnsi" w:cstheme="minorHAnsi"/>
        </w:rPr>
        <w:t>Click on edit to update query.</w:t>
      </w:r>
    </w:p>
    <w:p w14:paraId="4B7E90F4" w14:textId="77777777" w:rsidR="00B804F5" w:rsidRDefault="00B804F5" w:rsidP="00B804F5">
      <w:pPr>
        <w:pStyle w:val="ListParagraph"/>
        <w:rPr>
          <w:rFonts w:asciiTheme="minorHAnsi" w:hAnsiTheme="minorHAnsi" w:cstheme="minorHAnsi"/>
        </w:rPr>
      </w:pPr>
    </w:p>
    <w:p w14:paraId="518BB9CE" w14:textId="77777777" w:rsidR="00B804F5" w:rsidRDefault="00B804F5" w:rsidP="00B804F5">
      <w:pPr>
        <w:pStyle w:val="ListParagraph"/>
        <w:rPr>
          <w:rFonts w:asciiTheme="minorHAnsi" w:hAnsiTheme="minorHAnsi" w:cstheme="minorHAnsi"/>
        </w:rPr>
      </w:pPr>
      <w:r>
        <w:rPr>
          <w:rFonts w:asciiTheme="minorHAnsi" w:hAnsiTheme="minorHAnsi" w:cstheme="minorHAnsi"/>
          <w:noProof/>
        </w:rPr>
        <w:drawing>
          <wp:inline distT="0" distB="0" distL="0" distR="0" wp14:anchorId="30B9269E" wp14:editId="41C212BB">
            <wp:extent cx="4546121" cy="2867025"/>
            <wp:effectExtent l="19050" t="19050" r="26035" b="9525"/>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48734" cy="2868673"/>
                    </a:xfrm>
                    <a:prstGeom prst="rect">
                      <a:avLst/>
                    </a:prstGeom>
                    <a:noFill/>
                    <a:ln cmpd="sng">
                      <a:solidFill>
                        <a:srgbClr val="5B9BD5"/>
                      </a:solidFill>
                    </a:ln>
                  </pic:spPr>
                </pic:pic>
              </a:graphicData>
            </a:graphic>
          </wp:inline>
        </w:drawing>
      </w:r>
    </w:p>
    <w:p w14:paraId="7863F384" w14:textId="77777777" w:rsidR="00B804F5" w:rsidRDefault="00B804F5" w:rsidP="00B804F5">
      <w:pPr>
        <w:pStyle w:val="ListParagraph"/>
        <w:numPr>
          <w:ilvl w:val="0"/>
          <w:numId w:val="25"/>
        </w:numPr>
        <w:rPr>
          <w:rFonts w:asciiTheme="minorHAnsi" w:hAnsiTheme="minorHAnsi" w:cstheme="minorHAnsi"/>
        </w:rPr>
      </w:pPr>
      <w:r>
        <w:rPr>
          <w:rFonts w:asciiTheme="minorHAnsi" w:hAnsiTheme="minorHAnsi" w:cstheme="minorHAnsi"/>
        </w:rPr>
        <w:t>To add new domain as “xyz” then update below query.</w:t>
      </w:r>
    </w:p>
    <w:p w14:paraId="2D820D6F" w14:textId="77777777" w:rsidR="00B804F5" w:rsidRDefault="00B804F5" w:rsidP="00B804F5">
      <w:pPr>
        <w:pStyle w:val="ListParagraph"/>
        <w:rPr>
          <w:rFonts w:asciiTheme="minorHAnsi" w:hAnsiTheme="minorHAnsi" w:cstheme="minorHAnsi"/>
        </w:rPr>
      </w:pPr>
    </w:p>
    <w:tbl>
      <w:tblPr>
        <w:tblStyle w:val="TableGrid"/>
        <w:tblW w:w="0" w:type="auto"/>
        <w:tblInd w:w="720" w:type="dxa"/>
        <w:tblLook w:val="04A0" w:firstRow="1" w:lastRow="0" w:firstColumn="1" w:lastColumn="0" w:noHBand="0" w:noVBand="1"/>
      </w:tblPr>
      <w:tblGrid>
        <w:gridCol w:w="8360"/>
      </w:tblGrid>
      <w:tr w:rsidR="00B804F5" w14:paraId="44A777CB" w14:textId="77777777" w:rsidTr="00B804F5">
        <w:tc>
          <w:tcPr>
            <w:tcW w:w="9080" w:type="dxa"/>
            <w:shd w:val="clear" w:color="auto" w:fill="F2F2F2" w:themeFill="background1" w:themeFillShade="F2"/>
          </w:tcPr>
          <w:p w14:paraId="714A262D" w14:textId="77777777" w:rsidR="00B804F5" w:rsidRDefault="00B804F5" w:rsidP="00B804F5">
            <w:pPr>
              <w:pStyle w:val="ListParagraph"/>
              <w:ind w:left="0"/>
              <w:rPr>
                <w:rFonts w:asciiTheme="minorHAnsi" w:hAnsiTheme="minorHAnsi" w:cstheme="minorHAnsi"/>
              </w:rPr>
            </w:pPr>
            <w:r w:rsidRPr="00CA5877">
              <w:rPr>
                <w:rFonts w:asciiTheme="minorHAnsi" w:hAnsiTheme="minorHAnsi" w:cstheme="minorHAnsi"/>
              </w:rPr>
              <w:t>SELECT u.username AS 'Username', u.FIRSTNAME AS 'First Name', u.LASTNAME AS 'Last Name', u.EMAIL AS 'Email', u1.username AS 'Manager Username' FROM users u, users u1 WHERE u1.userkey = u.manager AND u.statuskey = 1 AND (lower(u.email) NOT LIKE '%@applegate.com%' OR lower(u.email) NOT LIKE '%@columco.com%' OR lower(u.email) NOT LIKE '%@fontanini.com%' OR lower(u.email) NOT LIKE '%@alselectfoods.com%' OR lower(u.email) NOT LIKE '%@dansprize.com%' OR lower(u.email) NOT LIKE '%@centuryfoods.com%' OR lower(u.email) NOT LIKE '%@burkecorp.com%' OR lower(u.email) NOT LIKE '%@mmxfoods.com%' OR lower(u.email) NOT LIKE '%@justins.com%' OR lower(u.email) NOT LIKE '%@hfcpartners.com%' OR lower(u.email) NOT LIKE '%@hormel.com%' OR lower(u.email) NOT LIKE '%@j-ots.com%' OR lower(u.email) NOT LIKE '%@hfc.ad%'</w:t>
            </w:r>
            <w:r>
              <w:rPr>
                <w:rFonts w:asciiTheme="minorHAnsi" w:hAnsiTheme="minorHAnsi" w:cstheme="minorHAnsi"/>
              </w:rPr>
              <w:t xml:space="preserve"> </w:t>
            </w:r>
            <w:r w:rsidRPr="00CA5877">
              <w:rPr>
                <w:rFonts w:asciiTheme="minorHAnsi" w:hAnsiTheme="minorHAnsi" w:cstheme="minorHAnsi"/>
              </w:rPr>
              <w:t>OR lower(u.email) NOT LIKE '%@</w:t>
            </w:r>
            <w:r w:rsidRPr="00CA5877">
              <w:rPr>
                <w:rFonts w:asciiTheme="minorHAnsi" w:hAnsiTheme="minorHAnsi" w:cstheme="minorHAnsi"/>
                <w:b/>
                <w:color w:val="FF0000"/>
              </w:rPr>
              <w:t>xyz</w:t>
            </w:r>
            <w:r w:rsidRPr="00CA5877">
              <w:rPr>
                <w:rFonts w:asciiTheme="minorHAnsi" w:hAnsiTheme="minorHAnsi" w:cstheme="minorHAnsi"/>
              </w:rPr>
              <w:t>.com%')</w:t>
            </w:r>
          </w:p>
        </w:tc>
      </w:tr>
    </w:tbl>
    <w:p w14:paraId="67AB92DE" w14:textId="77777777" w:rsidR="00B804F5" w:rsidRDefault="00B804F5" w:rsidP="00B804F5">
      <w:pPr>
        <w:pStyle w:val="ListParagraph"/>
        <w:rPr>
          <w:rFonts w:asciiTheme="minorHAnsi" w:hAnsiTheme="minorHAnsi" w:cstheme="minorHAnsi"/>
        </w:rPr>
      </w:pPr>
    </w:p>
    <w:p w14:paraId="3C2E2C9C" w14:textId="77777777" w:rsidR="00B804F5" w:rsidRDefault="00B804F5" w:rsidP="00B804F5">
      <w:pPr>
        <w:pStyle w:val="ListParagraph"/>
        <w:rPr>
          <w:rFonts w:asciiTheme="minorHAnsi" w:hAnsiTheme="minorHAnsi" w:cstheme="minorHAnsi"/>
        </w:rPr>
      </w:pPr>
      <w:r>
        <w:rPr>
          <w:rFonts w:asciiTheme="minorHAnsi" w:hAnsiTheme="minorHAnsi" w:cstheme="minorHAnsi"/>
        </w:rPr>
        <w:t xml:space="preserve"> </w:t>
      </w:r>
    </w:p>
    <w:p w14:paraId="52722DF8" w14:textId="77777777" w:rsidR="00B804F5" w:rsidRDefault="00B804F5" w:rsidP="00B804F5">
      <w:pPr>
        <w:pStyle w:val="ListParagraph"/>
        <w:numPr>
          <w:ilvl w:val="0"/>
          <w:numId w:val="25"/>
        </w:numPr>
        <w:rPr>
          <w:rFonts w:asciiTheme="minorHAnsi" w:hAnsiTheme="minorHAnsi" w:cstheme="minorHAnsi"/>
        </w:rPr>
      </w:pPr>
      <w:r>
        <w:rPr>
          <w:rFonts w:asciiTheme="minorHAnsi" w:hAnsiTheme="minorHAnsi" w:cstheme="minorHAnsi"/>
        </w:rPr>
        <w:t>To execute analytic report, click on RUN button and select Run Now option.</w:t>
      </w:r>
    </w:p>
    <w:p w14:paraId="0D142DEF" w14:textId="77777777" w:rsidR="002E5792" w:rsidRDefault="002E5792" w:rsidP="002E5792">
      <w:pPr>
        <w:pStyle w:val="Caption"/>
      </w:pPr>
    </w:p>
    <w:p w14:paraId="5AE14ECA" w14:textId="4293B2D9" w:rsidR="002E5792" w:rsidRDefault="002E5792" w:rsidP="002E5792">
      <w:pPr>
        <w:pStyle w:val="Caption"/>
      </w:pPr>
      <w:bookmarkStart w:id="619" w:name="_Toc61521888"/>
      <w:r>
        <w:t xml:space="preserve">Figure </w:t>
      </w:r>
      <w:r w:rsidR="00BC222A">
        <w:fldChar w:fldCharType="begin"/>
      </w:r>
      <w:r w:rsidR="00BC222A">
        <w:instrText xml:space="preserve"> SEQ Figure \* ARABIC </w:instrText>
      </w:r>
      <w:r w:rsidR="00BC222A">
        <w:fldChar w:fldCharType="separate"/>
      </w:r>
      <w:r w:rsidR="00C825B7">
        <w:rPr>
          <w:noProof/>
        </w:rPr>
        <w:t>64</w:t>
      </w:r>
      <w:r w:rsidR="00BC222A">
        <w:rPr>
          <w:noProof/>
        </w:rPr>
        <w:fldChar w:fldCharType="end"/>
      </w:r>
      <w:r>
        <w:t xml:space="preserve"> : </w:t>
      </w:r>
      <w:r w:rsidRPr="00BD03F4">
        <w:t>Analytics Configuration List</w:t>
      </w:r>
      <w:bookmarkEnd w:id="619"/>
    </w:p>
    <w:p w14:paraId="46FBED0B" w14:textId="77777777" w:rsidR="00B804F5" w:rsidRDefault="00B804F5" w:rsidP="00B804F5">
      <w:pPr>
        <w:ind w:left="720"/>
        <w:rPr>
          <w:rFonts w:asciiTheme="minorHAnsi" w:hAnsiTheme="minorHAnsi" w:cstheme="minorHAnsi"/>
        </w:rPr>
      </w:pPr>
      <w:r w:rsidRPr="003B4C36">
        <w:rPr>
          <w:rFonts w:asciiTheme="minorHAnsi" w:hAnsiTheme="minorHAnsi" w:cstheme="minorHAnsi"/>
          <w:noProof/>
        </w:rPr>
        <w:drawing>
          <wp:inline distT="0" distB="0" distL="0" distR="0" wp14:anchorId="2F61BBE1" wp14:editId="5A74434C">
            <wp:extent cx="4632463" cy="309245"/>
            <wp:effectExtent l="19050" t="19050" r="15875" b="14605"/>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37155" cy="309558"/>
                    </a:xfrm>
                    <a:prstGeom prst="rect">
                      <a:avLst/>
                    </a:prstGeom>
                    <a:ln cmpd="sng">
                      <a:solidFill>
                        <a:srgbClr val="5B9BD5"/>
                      </a:solidFill>
                    </a:ln>
                  </pic:spPr>
                </pic:pic>
              </a:graphicData>
            </a:graphic>
          </wp:inline>
        </w:drawing>
      </w:r>
    </w:p>
    <w:p w14:paraId="49C1A815" w14:textId="77777777" w:rsidR="00B804F5" w:rsidRDefault="00B804F5" w:rsidP="00B804F5">
      <w:pPr>
        <w:pStyle w:val="ListParagraph"/>
        <w:numPr>
          <w:ilvl w:val="0"/>
          <w:numId w:val="25"/>
        </w:numPr>
        <w:rPr>
          <w:rFonts w:asciiTheme="minorHAnsi" w:hAnsiTheme="minorHAnsi" w:cstheme="minorHAnsi"/>
        </w:rPr>
      </w:pPr>
      <w:r>
        <w:rPr>
          <w:rFonts w:asciiTheme="minorHAnsi" w:hAnsiTheme="minorHAnsi" w:cstheme="minorHAnsi"/>
        </w:rPr>
        <w:t>To view result of ‘</w:t>
      </w:r>
      <w:r w:rsidRPr="00CA5877">
        <w:rPr>
          <w:rFonts w:asciiTheme="minorHAnsi" w:hAnsiTheme="minorHAnsi" w:cstheme="minorHAnsi"/>
        </w:rPr>
        <w:t>Hormel Users with Improper Email Address</w:t>
      </w:r>
      <w:r>
        <w:rPr>
          <w:rFonts w:asciiTheme="minorHAnsi" w:hAnsiTheme="minorHAnsi" w:cstheme="minorHAnsi"/>
        </w:rPr>
        <w:t>’ report. Navigate to Analytic History and click on it.</w:t>
      </w:r>
    </w:p>
    <w:p w14:paraId="2559FA22" w14:textId="77777777" w:rsidR="00B804F5" w:rsidRDefault="00B804F5" w:rsidP="00B804F5">
      <w:pPr>
        <w:pStyle w:val="ListParagraph"/>
        <w:rPr>
          <w:rFonts w:asciiTheme="minorHAnsi" w:hAnsiTheme="minorHAnsi" w:cstheme="minorHAnsi"/>
        </w:rPr>
      </w:pPr>
    </w:p>
    <w:p w14:paraId="5F383E0A" w14:textId="7F4F1F4E" w:rsidR="000F5909" w:rsidRDefault="000F5909" w:rsidP="000F5909">
      <w:pPr>
        <w:pStyle w:val="Caption"/>
      </w:pPr>
      <w:bookmarkStart w:id="620" w:name="_Toc61521889"/>
      <w:r>
        <w:t xml:space="preserve">Figure </w:t>
      </w:r>
      <w:r w:rsidR="00BC222A">
        <w:fldChar w:fldCharType="begin"/>
      </w:r>
      <w:r w:rsidR="00BC222A">
        <w:instrText xml:space="preserve"> SEQ Figure \* ARABIC </w:instrText>
      </w:r>
      <w:r w:rsidR="00BC222A">
        <w:fldChar w:fldCharType="separate"/>
      </w:r>
      <w:r w:rsidR="00C825B7">
        <w:rPr>
          <w:noProof/>
        </w:rPr>
        <w:t>65</w:t>
      </w:r>
      <w:r w:rsidR="00BC222A">
        <w:rPr>
          <w:noProof/>
        </w:rPr>
        <w:fldChar w:fldCharType="end"/>
      </w:r>
      <w:r>
        <w:t xml:space="preserve"> : </w:t>
      </w:r>
      <w:r w:rsidRPr="00BD03F4">
        <w:t xml:space="preserve">Analytics </w:t>
      </w:r>
      <w:r>
        <w:t>History</w:t>
      </w:r>
      <w:bookmarkEnd w:id="620"/>
    </w:p>
    <w:p w14:paraId="5E9A618E" w14:textId="77777777" w:rsidR="00B804F5" w:rsidRDefault="00B804F5" w:rsidP="00B804F5">
      <w:pPr>
        <w:ind w:left="720"/>
        <w:rPr>
          <w:rFonts w:asciiTheme="minorHAnsi" w:hAnsiTheme="minorHAnsi" w:cstheme="minorHAnsi"/>
        </w:rPr>
      </w:pPr>
      <w:r>
        <w:rPr>
          <w:rFonts w:asciiTheme="minorHAnsi" w:hAnsiTheme="minorHAnsi" w:cstheme="minorHAnsi"/>
          <w:noProof/>
        </w:rPr>
        <w:drawing>
          <wp:inline distT="0" distB="0" distL="0" distR="0" wp14:anchorId="3FA455E2" wp14:editId="26662D14">
            <wp:extent cx="4489339" cy="1638935"/>
            <wp:effectExtent l="19050" t="19050" r="26035" b="18415"/>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rotWithShape="1">
                    <a:blip r:embed="rId79">
                      <a:extLst>
                        <a:ext uri="{28A0092B-C50C-407E-A947-70E740481C1C}">
                          <a14:useLocalDpi xmlns:a14="http://schemas.microsoft.com/office/drawing/2010/main" val="0"/>
                        </a:ext>
                      </a:extLst>
                    </a:blip>
                    <a:srcRect t="9984" b="25560"/>
                    <a:stretch/>
                  </pic:blipFill>
                  <pic:spPr bwMode="auto">
                    <a:xfrm>
                      <a:off x="0" y="0"/>
                      <a:ext cx="4509856" cy="1646425"/>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39D5CDA" w14:textId="77777777" w:rsidR="00B804F5" w:rsidRDefault="00B804F5" w:rsidP="00B804F5">
      <w:pPr>
        <w:pStyle w:val="ListParagraph"/>
        <w:numPr>
          <w:ilvl w:val="0"/>
          <w:numId w:val="25"/>
        </w:numPr>
        <w:rPr>
          <w:rFonts w:asciiTheme="minorHAnsi" w:hAnsiTheme="minorHAnsi" w:cstheme="minorHAnsi"/>
        </w:rPr>
      </w:pPr>
      <w:r>
        <w:rPr>
          <w:rFonts w:asciiTheme="minorHAnsi" w:hAnsiTheme="minorHAnsi" w:cstheme="minorHAnsi"/>
        </w:rPr>
        <w:t>Search for Identity Warehouse tab and search for ‘</w:t>
      </w:r>
      <w:r w:rsidRPr="00CA5877">
        <w:rPr>
          <w:rFonts w:asciiTheme="minorHAnsi" w:hAnsiTheme="minorHAnsi" w:cstheme="minorHAnsi"/>
        </w:rPr>
        <w:t>Hormel Users with Improper Email Address</w:t>
      </w:r>
      <w:r>
        <w:rPr>
          <w:rFonts w:asciiTheme="minorHAnsi" w:hAnsiTheme="minorHAnsi" w:cstheme="minorHAnsi"/>
        </w:rPr>
        <w:t>’ in search box. And then click on ‘</w:t>
      </w:r>
      <w:r w:rsidRPr="00CA5877">
        <w:rPr>
          <w:rFonts w:asciiTheme="minorHAnsi" w:hAnsiTheme="minorHAnsi" w:cstheme="minorHAnsi"/>
        </w:rPr>
        <w:t>Hormel Users with Improper Email Address</w:t>
      </w:r>
      <w:r>
        <w:rPr>
          <w:rFonts w:asciiTheme="minorHAnsi" w:hAnsiTheme="minorHAnsi" w:cstheme="minorHAnsi"/>
        </w:rPr>
        <w:t>’ to view result.</w:t>
      </w:r>
    </w:p>
    <w:p w14:paraId="26FFEFFD" w14:textId="77777777" w:rsidR="00B804F5" w:rsidRDefault="00B804F5" w:rsidP="00B804F5">
      <w:pPr>
        <w:pStyle w:val="ListParagraph"/>
        <w:rPr>
          <w:rFonts w:asciiTheme="minorHAnsi" w:hAnsiTheme="minorHAnsi" w:cstheme="minorHAnsi"/>
        </w:rPr>
      </w:pPr>
    </w:p>
    <w:p w14:paraId="0A7925F4" w14:textId="0BAF36FF" w:rsidR="00ED44C9" w:rsidRDefault="00ED44C9" w:rsidP="00ED44C9">
      <w:pPr>
        <w:pStyle w:val="Caption"/>
      </w:pPr>
      <w:bookmarkStart w:id="621" w:name="_Toc61521890"/>
      <w:r>
        <w:t xml:space="preserve">Figure </w:t>
      </w:r>
      <w:r w:rsidR="00BC222A">
        <w:fldChar w:fldCharType="begin"/>
      </w:r>
      <w:r w:rsidR="00BC222A">
        <w:instrText xml:space="preserve"> SEQ Figure \* ARABIC </w:instrText>
      </w:r>
      <w:r w:rsidR="00BC222A">
        <w:fldChar w:fldCharType="separate"/>
      </w:r>
      <w:r w:rsidR="00C825B7">
        <w:rPr>
          <w:noProof/>
        </w:rPr>
        <w:t>66</w:t>
      </w:r>
      <w:r w:rsidR="00BC222A">
        <w:rPr>
          <w:noProof/>
        </w:rPr>
        <w:fldChar w:fldCharType="end"/>
      </w:r>
      <w:r>
        <w:t xml:space="preserve"> : </w:t>
      </w:r>
      <w:r w:rsidRPr="00BD03F4">
        <w:t xml:space="preserve">Analytics </w:t>
      </w:r>
      <w:r>
        <w:t>View</w:t>
      </w:r>
      <w:bookmarkEnd w:id="621"/>
    </w:p>
    <w:p w14:paraId="6499A778" w14:textId="77777777" w:rsidR="00B804F5" w:rsidRDefault="00B804F5" w:rsidP="00B804F5">
      <w:pPr>
        <w:ind w:left="720"/>
        <w:rPr>
          <w:rFonts w:asciiTheme="minorHAnsi" w:hAnsiTheme="minorHAnsi" w:cstheme="minorHAnsi"/>
        </w:rPr>
      </w:pPr>
      <w:r>
        <w:rPr>
          <w:rFonts w:asciiTheme="minorHAnsi" w:hAnsiTheme="minorHAnsi" w:cstheme="minorHAnsi"/>
          <w:noProof/>
        </w:rPr>
        <w:drawing>
          <wp:inline distT="0" distB="0" distL="0" distR="0" wp14:anchorId="21547921" wp14:editId="07903935">
            <wp:extent cx="4488815" cy="1621155"/>
            <wp:effectExtent l="19050" t="19050" r="26035" b="17145"/>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rotWithShape="1">
                    <a:blip r:embed="rId80">
                      <a:extLst>
                        <a:ext uri="{28A0092B-C50C-407E-A947-70E740481C1C}">
                          <a14:useLocalDpi xmlns:a14="http://schemas.microsoft.com/office/drawing/2010/main" val="0"/>
                        </a:ext>
                      </a:extLst>
                    </a:blip>
                    <a:srcRect t="11321"/>
                    <a:stretch/>
                  </pic:blipFill>
                  <pic:spPr bwMode="auto">
                    <a:xfrm>
                      <a:off x="0" y="0"/>
                      <a:ext cx="4491125" cy="1621989"/>
                    </a:xfrm>
                    <a:prstGeom prst="rect">
                      <a:avLst/>
                    </a:prstGeom>
                    <a:noFill/>
                    <a:ln cmpd="sng">
                      <a:solidFill>
                        <a:srgbClr val="5B9BD5"/>
                      </a:solidFill>
                    </a:ln>
                    <a:extLst>
                      <a:ext uri="{53640926-AAD7-44D8-BBD7-CCE9431645EC}">
                        <a14:shadowObscured xmlns:a14="http://schemas.microsoft.com/office/drawing/2010/main"/>
                      </a:ext>
                    </a:extLst>
                  </pic:spPr>
                </pic:pic>
              </a:graphicData>
            </a:graphic>
          </wp:inline>
        </w:drawing>
      </w:r>
      <w:r w:rsidRPr="00DD07B2">
        <w:rPr>
          <w:rFonts w:asciiTheme="minorHAnsi" w:hAnsiTheme="minorHAnsi" w:cstheme="minorHAnsi"/>
        </w:rPr>
        <w:br/>
      </w:r>
    </w:p>
    <w:p w14:paraId="0FCD98C0" w14:textId="74F88EA7" w:rsidR="000632A1" w:rsidRDefault="000632A1" w:rsidP="000632A1">
      <w:pPr>
        <w:pStyle w:val="Caption"/>
      </w:pPr>
      <w:bookmarkStart w:id="622" w:name="_Toc61521891"/>
      <w:r>
        <w:t xml:space="preserve">Figure </w:t>
      </w:r>
      <w:r w:rsidR="00BC222A">
        <w:fldChar w:fldCharType="begin"/>
      </w:r>
      <w:r w:rsidR="00BC222A">
        <w:instrText xml:space="preserve"> SEQ Figure \* ARABIC </w:instrText>
      </w:r>
      <w:r w:rsidR="00BC222A">
        <w:fldChar w:fldCharType="separate"/>
      </w:r>
      <w:r w:rsidR="00C825B7">
        <w:rPr>
          <w:noProof/>
        </w:rPr>
        <w:t>67</w:t>
      </w:r>
      <w:r w:rsidR="00BC222A">
        <w:rPr>
          <w:noProof/>
        </w:rPr>
        <w:fldChar w:fldCharType="end"/>
      </w:r>
      <w:r>
        <w:t xml:space="preserve"> : </w:t>
      </w:r>
      <w:r w:rsidRPr="00BD03F4">
        <w:t xml:space="preserve">Analytics </w:t>
      </w:r>
      <w:r>
        <w:t>Result</w:t>
      </w:r>
      <w:bookmarkEnd w:id="622"/>
    </w:p>
    <w:p w14:paraId="63F306C8" w14:textId="77777777" w:rsidR="00B804F5" w:rsidRPr="00DD07B2" w:rsidRDefault="00B804F5" w:rsidP="00B804F5">
      <w:pPr>
        <w:ind w:left="720"/>
        <w:rPr>
          <w:rFonts w:asciiTheme="minorHAnsi" w:hAnsiTheme="minorHAnsi" w:cstheme="minorHAnsi"/>
        </w:rPr>
      </w:pPr>
      <w:r>
        <w:rPr>
          <w:rFonts w:asciiTheme="minorHAnsi" w:hAnsiTheme="minorHAnsi" w:cstheme="minorHAnsi"/>
          <w:noProof/>
        </w:rPr>
        <w:drawing>
          <wp:inline distT="0" distB="0" distL="0" distR="0" wp14:anchorId="6048A668" wp14:editId="55DC0996">
            <wp:extent cx="4488815" cy="1543685"/>
            <wp:effectExtent l="19050" t="19050" r="26035" b="18415"/>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498670" cy="1547074"/>
                    </a:xfrm>
                    <a:prstGeom prst="rect">
                      <a:avLst/>
                    </a:prstGeom>
                    <a:noFill/>
                    <a:ln cmpd="sng">
                      <a:solidFill>
                        <a:srgbClr val="5B9BD5"/>
                      </a:solidFill>
                    </a:ln>
                  </pic:spPr>
                </pic:pic>
              </a:graphicData>
            </a:graphic>
          </wp:inline>
        </w:drawing>
      </w:r>
    </w:p>
    <w:p w14:paraId="1FCBE884" w14:textId="6AAF9F9A" w:rsidR="001559E5" w:rsidRPr="00FC6A67" w:rsidRDefault="001559E5" w:rsidP="00FC6A67">
      <w:pPr>
        <w:pStyle w:val="Heading3"/>
        <w:rPr>
          <w:szCs w:val="20"/>
        </w:rPr>
      </w:pPr>
      <w:bookmarkStart w:id="623" w:name="_Toc61521765"/>
      <w:r w:rsidRPr="00FC6A67">
        <w:rPr>
          <w:szCs w:val="20"/>
        </w:rPr>
        <w:t xml:space="preserve">Addition of New </w:t>
      </w:r>
      <w:r w:rsidR="00B83893">
        <w:rPr>
          <w:szCs w:val="20"/>
        </w:rPr>
        <w:t xml:space="preserve">OU </w:t>
      </w:r>
      <w:r w:rsidRPr="00FC6A67">
        <w:rPr>
          <w:szCs w:val="20"/>
        </w:rPr>
        <w:t xml:space="preserve">Location </w:t>
      </w:r>
      <w:r w:rsidR="005A2F98" w:rsidRPr="00FC6A67">
        <w:rPr>
          <w:szCs w:val="20"/>
        </w:rPr>
        <w:t>Name</w:t>
      </w:r>
      <w:bookmarkEnd w:id="623"/>
    </w:p>
    <w:p w14:paraId="45FF6E99" w14:textId="77777777" w:rsidR="009966BB" w:rsidRDefault="008F262D" w:rsidP="009966BB">
      <w:pPr>
        <w:rPr>
          <w:rFonts w:asciiTheme="minorHAnsi" w:hAnsiTheme="minorHAnsi" w:cstheme="minorHAnsi"/>
        </w:rPr>
      </w:pPr>
      <w:r>
        <w:rPr>
          <w:rFonts w:asciiTheme="minorHAnsi" w:hAnsiTheme="minorHAnsi" w:cstheme="minorHAnsi"/>
        </w:rPr>
        <w:t xml:space="preserve">If there is new requirement to </w:t>
      </w:r>
      <w:r w:rsidR="00F661FB">
        <w:rPr>
          <w:rFonts w:asciiTheme="minorHAnsi" w:hAnsiTheme="minorHAnsi" w:cstheme="minorHAnsi"/>
        </w:rPr>
        <w:t xml:space="preserve">map a new location with location OU in Active Directory </w:t>
      </w:r>
      <w:r>
        <w:rPr>
          <w:rFonts w:asciiTheme="minorHAnsi" w:hAnsiTheme="minorHAnsi" w:cstheme="minorHAnsi"/>
        </w:rPr>
        <w:t xml:space="preserve">then IAM Admin must perform following step to </w:t>
      </w:r>
      <w:r w:rsidR="009966BB">
        <w:rPr>
          <w:rFonts w:asciiTheme="minorHAnsi" w:hAnsiTheme="minorHAnsi" w:cstheme="minorHAnsi"/>
        </w:rPr>
        <w:t>map</w:t>
      </w:r>
      <w:r>
        <w:rPr>
          <w:rFonts w:asciiTheme="minorHAnsi" w:hAnsiTheme="minorHAnsi" w:cstheme="minorHAnsi"/>
        </w:rPr>
        <w:t xml:space="preserve"> </w:t>
      </w:r>
      <w:r w:rsidR="009966BB">
        <w:rPr>
          <w:rFonts w:asciiTheme="minorHAnsi" w:hAnsiTheme="minorHAnsi" w:cstheme="minorHAnsi"/>
        </w:rPr>
        <w:t xml:space="preserve">a </w:t>
      </w:r>
      <w:r>
        <w:rPr>
          <w:rFonts w:asciiTheme="minorHAnsi" w:hAnsiTheme="minorHAnsi" w:cstheme="minorHAnsi"/>
        </w:rPr>
        <w:t xml:space="preserve">new </w:t>
      </w:r>
      <w:r w:rsidR="00347850">
        <w:rPr>
          <w:rFonts w:asciiTheme="minorHAnsi" w:hAnsiTheme="minorHAnsi" w:cstheme="minorHAnsi"/>
        </w:rPr>
        <w:t>location</w:t>
      </w:r>
      <w:r w:rsidR="009966BB">
        <w:rPr>
          <w:rFonts w:asciiTheme="minorHAnsi" w:hAnsiTheme="minorHAnsi" w:cstheme="minorHAnsi"/>
        </w:rPr>
        <w:t xml:space="preserve"> with location OU</w:t>
      </w:r>
      <w:r>
        <w:rPr>
          <w:rFonts w:asciiTheme="minorHAnsi" w:hAnsiTheme="minorHAnsi" w:cstheme="minorHAnsi"/>
        </w:rPr>
        <w:t>.</w:t>
      </w:r>
      <w:r w:rsidR="003025F3">
        <w:rPr>
          <w:rFonts w:asciiTheme="minorHAnsi" w:hAnsiTheme="minorHAnsi" w:cstheme="minorHAnsi"/>
        </w:rPr>
        <w:t xml:space="preserve"> </w:t>
      </w:r>
    </w:p>
    <w:p w14:paraId="132606DF" w14:textId="5DEAAE0E" w:rsidR="00562D49" w:rsidRPr="00562D49" w:rsidRDefault="00562D49" w:rsidP="00562D49">
      <w:r w:rsidRPr="00562D49">
        <w:t>Suppose Hormel IAM team wants to add new location “XYZ” mapping with Active Directory Location OU as “OU=XYZ,OU=Users,OU=Hormel,DC=HFC,DC=AD”, then create a csv file with following attributes and values.</w:t>
      </w:r>
    </w:p>
    <w:p w14:paraId="34E248BE" w14:textId="77777777" w:rsidR="00562D49" w:rsidRDefault="00562D49" w:rsidP="00562D49">
      <w:pPr>
        <w:pStyle w:val="ListParagraph"/>
        <w:rPr>
          <w:szCs w:val="20"/>
        </w:rPr>
      </w:pPr>
    </w:p>
    <w:p w14:paraId="680D6F8C" w14:textId="77777777" w:rsidR="00562D49" w:rsidRPr="00562D49" w:rsidRDefault="00562D49" w:rsidP="00562D49">
      <w:pPr>
        <w:ind w:left="720"/>
      </w:pPr>
      <w:r w:rsidRPr="00562D49">
        <w:rPr>
          <w:noProof/>
        </w:rPr>
        <w:drawing>
          <wp:inline distT="0" distB="0" distL="0" distR="0" wp14:anchorId="667D357C" wp14:editId="0F1971CB">
            <wp:extent cx="5029200" cy="634365"/>
            <wp:effectExtent l="19050" t="19050" r="19050" b="13335"/>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29200" cy="634365"/>
                    </a:xfrm>
                    <a:prstGeom prst="rect">
                      <a:avLst/>
                    </a:prstGeom>
                    <a:ln cmpd="sng">
                      <a:solidFill>
                        <a:srgbClr val="5B9BD5"/>
                      </a:solidFill>
                    </a:ln>
                  </pic:spPr>
                </pic:pic>
              </a:graphicData>
            </a:graphic>
          </wp:inline>
        </w:drawing>
      </w:r>
    </w:p>
    <w:p w14:paraId="1F2341F0" w14:textId="56364916" w:rsidR="006A5873" w:rsidRPr="00AE3C3C" w:rsidRDefault="00D46048" w:rsidP="00066A9D">
      <w:pPr>
        <w:pStyle w:val="ListParagraph"/>
        <w:numPr>
          <w:ilvl w:val="0"/>
          <w:numId w:val="6"/>
        </w:numPr>
        <w:rPr>
          <w:rFonts w:asciiTheme="minorHAnsi" w:eastAsia="Times New Roman" w:hAnsiTheme="minorHAnsi" w:cstheme="minorHAnsi"/>
          <w:szCs w:val="20"/>
          <w:lang w:val="en-GB"/>
        </w:rPr>
      </w:pPr>
      <w:r>
        <w:rPr>
          <w:rFonts w:asciiTheme="minorHAnsi" w:eastAsia="Times New Roman" w:hAnsiTheme="minorHAnsi" w:cstheme="minorHAnsi"/>
          <w:szCs w:val="20"/>
          <w:lang w:val="en-GB"/>
        </w:rPr>
        <w:t xml:space="preserve">Login to SSM as </w:t>
      </w:r>
      <w:r w:rsidR="00940429">
        <w:rPr>
          <w:rFonts w:asciiTheme="minorHAnsi" w:eastAsia="Times New Roman" w:hAnsiTheme="minorHAnsi" w:cstheme="minorHAnsi"/>
          <w:szCs w:val="20"/>
          <w:lang w:val="en-GB"/>
        </w:rPr>
        <w:t>IAM admin</w:t>
      </w:r>
      <w:r w:rsidR="006A5873" w:rsidRPr="00AE3C3C">
        <w:rPr>
          <w:rFonts w:asciiTheme="minorHAnsi" w:eastAsia="Times New Roman" w:hAnsiTheme="minorHAnsi" w:cstheme="minorHAnsi"/>
          <w:szCs w:val="20"/>
          <w:lang w:val="en-GB"/>
        </w:rPr>
        <w:t>.</w:t>
      </w:r>
    </w:p>
    <w:p w14:paraId="26A54591" w14:textId="437D30F8" w:rsidR="006A5873" w:rsidRPr="00FC6A67" w:rsidRDefault="006A5873" w:rsidP="00066A9D">
      <w:pPr>
        <w:pStyle w:val="ListParagraph"/>
        <w:numPr>
          <w:ilvl w:val="0"/>
          <w:numId w:val="6"/>
        </w:numPr>
        <w:rPr>
          <w:szCs w:val="20"/>
        </w:rPr>
      </w:pPr>
      <w:r w:rsidRPr="00FC6A67">
        <w:rPr>
          <w:rFonts w:asciiTheme="minorHAnsi" w:eastAsia="Times New Roman" w:hAnsiTheme="minorHAnsi" w:cstheme="minorHAnsi"/>
          <w:szCs w:val="20"/>
          <w:lang w:val="en-GB"/>
        </w:rPr>
        <w:t xml:space="preserve">Go </w:t>
      </w:r>
      <w:r>
        <w:rPr>
          <w:rFonts w:asciiTheme="minorHAnsi" w:eastAsia="Times New Roman" w:hAnsiTheme="minorHAnsi" w:cstheme="minorHAnsi"/>
          <w:szCs w:val="20"/>
          <w:lang w:val="en-GB"/>
        </w:rPr>
        <w:t>to Admin</w:t>
      </w:r>
      <w:r w:rsidRPr="00FC6A67">
        <w:rPr>
          <w:rFonts w:asciiTheme="minorHAnsi" w:eastAsia="Wingdings" w:hAnsiTheme="minorHAnsi" w:cstheme="minorHAnsi"/>
          <w:szCs w:val="20"/>
          <w:lang w:val="en-GB"/>
        </w:rPr>
        <w:t>à</w:t>
      </w:r>
      <w:r>
        <w:rPr>
          <w:rFonts w:asciiTheme="minorHAnsi" w:eastAsia="Times New Roman" w:hAnsiTheme="minorHAnsi" w:cstheme="minorHAnsi"/>
          <w:szCs w:val="20"/>
          <w:lang w:val="en-GB"/>
        </w:rPr>
        <w:t xml:space="preserve"> </w:t>
      </w:r>
      <w:r w:rsidR="00E84924">
        <w:rPr>
          <w:rFonts w:asciiTheme="minorHAnsi" w:eastAsia="Times New Roman" w:hAnsiTheme="minorHAnsi" w:cstheme="minorHAnsi"/>
          <w:szCs w:val="20"/>
          <w:lang w:val="en-GB"/>
        </w:rPr>
        <w:t>Accounts</w:t>
      </w:r>
      <w:r w:rsidR="00C77384">
        <w:rPr>
          <w:rFonts w:asciiTheme="minorHAnsi" w:eastAsia="Times New Roman" w:hAnsiTheme="minorHAnsi" w:cstheme="minorHAnsi"/>
          <w:szCs w:val="20"/>
          <w:lang w:val="en-GB"/>
        </w:rPr>
        <w:t xml:space="preserve"> and click on it.</w:t>
      </w:r>
    </w:p>
    <w:p w14:paraId="67E15AE8" w14:textId="4B696553" w:rsidR="00684120" w:rsidRDefault="00684120" w:rsidP="00684120">
      <w:pPr>
        <w:pStyle w:val="ListParagraph"/>
        <w:rPr>
          <w:szCs w:val="20"/>
        </w:rPr>
      </w:pPr>
    </w:p>
    <w:p w14:paraId="6DA4BE69" w14:textId="75DF5C81" w:rsidR="006A5873" w:rsidRDefault="006A5873" w:rsidP="006A5873">
      <w:pPr>
        <w:pStyle w:val="Caption"/>
      </w:pPr>
      <w:bookmarkStart w:id="624" w:name="_Toc61521892"/>
      <w:r>
        <w:t xml:space="preserve">Figure </w:t>
      </w:r>
      <w:r w:rsidR="00BC222A">
        <w:fldChar w:fldCharType="begin"/>
      </w:r>
      <w:r w:rsidR="00BC222A">
        <w:instrText xml:space="preserve"> SEQ Figure \* ARABIC </w:instrText>
      </w:r>
      <w:r w:rsidR="00BC222A">
        <w:fldChar w:fldCharType="separate"/>
      </w:r>
      <w:r w:rsidR="00C825B7">
        <w:rPr>
          <w:noProof/>
        </w:rPr>
        <w:t>68</w:t>
      </w:r>
      <w:r w:rsidR="00BC222A">
        <w:rPr>
          <w:noProof/>
        </w:rPr>
        <w:fldChar w:fldCharType="end"/>
      </w:r>
      <w:r>
        <w:t xml:space="preserve"> : </w:t>
      </w:r>
      <w:r w:rsidR="00AF2D84">
        <w:t>Accounts</w:t>
      </w:r>
      <w:bookmarkEnd w:id="624"/>
    </w:p>
    <w:p w14:paraId="6429AC3E" w14:textId="7D06A678" w:rsidR="006A5873" w:rsidRDefault="00AF2D84" w:rsidP="006A5873">
      <w:pPr>
        <w:pStyle w:val="ListParagraph"/>
        <w:rPr>
          <w:szCs w:val="20"/>
        </w:rPr>
      </w:pPr>
      <w:r w:rsidRPr="00AF2D84">
        <w:rPr>
          <w:noProof/>
          <w:szCs w:val="20"/>
        </w:rPr>
        <w:drawing>
          <wp:inline distT="0" distB="0" distL="0" distR="0" wp14:anchorId="51BD241B" wp14:editId="226147C1">
            <wp:extent cx="4664268" cy="1510665"/>
            <wp:effectExtent l="19050" t="19050" r="22225" b="1333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65170" cy="1510957"/>
                    </a:xfrm>
                    <a:prstGeom prst="rect">
                      <a:avLst/>
                    </a:prstGeom>
                    <a:ln cmpd="sng">
                      <a:solidFill>
                        <a:srgbClr val="5B9BD5"/>
                      </a:solidFill>
                    </a:ln>
                  </pic:spPr>
                </pic:pic>
              </a:graphicData>
            </a:graphic>
          </wp:inline>
        </w:drawing>
      </w:r>
    </w:p>
    <w:p w14:paraId="032D3CEA" w14:textId="77777777" w:rsidR="00AF2D84" w:rsidRDefault="00AF2D84" w:rsidP="006A5873">
      <w:pPr>
        <w:pStyle w:val="ListParagraph"/>
        <w:rPr>
          <w:szCs w:val="20"/>
        </w:rPr>
      </w:pPr>
    </w:p>
    <w:p w14:paraId="02649BBA" w14:textId="5D233122" w:rsidR="006A5873" w:rsidRDefault="006A5873" w:rsidP="00066A9D">
      <w:pPr>
        <w:pStyle w:val="ListParagraph"/>
        <w:numPr>
          <w:ilvl w:val="0"/>
          <w:numId w:val="6"/>
        </w:numPr>
        <w:rPr>
          <w:rFonts w:asciiTheme="minorHAnsi" w:eastAsia="Times New Roman" w:hAnsiTheme="minorHAnsi" w:cstheme="minorHAnsi"/>
          <w:szCs w:val="20"/>
          <w:lang w:val="en-GB"/>
        </w:rPr>
      </w:pPr>
      <w:r w:rsidRPr="00562D49">
        <w:rPr>
          <w:rFonts w:asciiTheme="minorHAnsi" w:eastAsia="Times New Roman" w:hAnsiTheme="minorHAnsi" w:cstheme="minorHAnsi"/>
          <w:szCs w:val="20"/>
          <w:lang w:val="en-GB"/>
        </w:rPr>
        <w:t xml:space="preserve">Click on </w:t>
      </w:r>
      <w:r w:rsidRPr="00562D49">
        <w:rPr>
          <w:rFonts w:asciiTheme="minorHAnsi" w:eastAsia="Wingdings" w:hAnsiTheme="minorHAnsi" w:cstheme="minorHAnsi"/>
          <w:szCs w:val="20"/>
          <w:lang w:val="en-GB"/>
        </w:rPr>
        <w:t>à</w:t>
      </w:r>
      <w:r w:rsidRPr="00562D49">
        <w:rPr>
          <w:rFonts w:asciiTheme="minorHAnsi" w:eastAsia="Times New Roman" w:hAnsiTheme="minorHAnsi" w:cstheme="minorHAnsi"/>
          <w:szCs w:val="20"/>
          <w:lang w:val="en-GB"/>
        </w:rPr>
        <w:t xml:space="preserve"> </w:t>
      </w:r>
      <w:r w:rsidR="00AF2D84" w:rsidRPr="00562D49">
        <w:rPr>
          <w:rFonts w:asciiTheme="minorHAnsi" w:eastAsia="Times New Roman" w:hAnsiTheme="minorHAnsi" w:cstheme="minorHAnsi"/>
          <w:szCs w:val="20"/>
          <w:lang w:val="en-GB"/>
        </w:rPr>
        <w:t>Actions and then select Upload Accounts</w:t>
      </w:r>
    </w:p>
    <w:p w14:paraId="2A20BF7E" w14:textId="77777777" w:rsidR="00562D49" w:rsidRPr="00562D49" w:rsidRDefault="00562D49" w:rsidP="00562D49">
      <w:pPr>
        <w:pStyle w:val="ListParagraph"/>
        <w:rPr>
          <w:rFonts w:asciiTheme="minorHAnsi" w:eastAsia="Times New Roman" w:hAnsiTheme="minorHAnsi" w:cstheme="minorHAnsi"/>
          <w:szCs w:val="20"/>
          <w:lang w:val="en-GB"/>
        </w:rPr>
      </w:pPr>
    </w:p>
    <w:p w14:paraId="68B6E8DD" w14:textId="1B70DB57" w:rsidR="006A5873" w:rsidRDefault="006A5873" w:rsidP="006A5873">
      <w:pPr>
        <w:pStyle w:val="Caption"/>
      </w:pPr>
      <w:bookmarkStart w:id="625" w:name="_Toc61521893"/>
      <w:r>
        <w:t xml:space="preserve">Figure </w:t>
      </w:r>
      <w:r w:rsidR="00BC222A">
        <w:fldChar w:fldCharType="begin"/>
      </w:r>
      <w:r w:rsidR="00BC222A">
        <w:instrText xml:space="preserve"> SEQ Figure \* ARABIC </w:instrText>
      </w:r>
      <w:r w:rsidR="00BC222A">
        <w:fldChar w:fldCharType="separate"/>
      </w:r>
      <w:r w:rsidR="00C825B7">
        <w:rPr>
          <w:noProof/>
        </w:rPr>
        <w:t>69</w:t>
      </w:r>
      <w:r w:rsidR="00BC222A">
        <w:rPr>
          <w:noProof/>
        </w:rPr>
        <w:fldChar w:fldCharType="end"/>
      </w:r>
      <w:r>
        <w:t xml:space="preserve"> :</w:t>
      </w:r>
      <w:r w:rsidR="00AF2D84">
        <w:t xml:space="preserve"> Upload Accounts</w:t>
      </w:r>
      <w:bookmarkEnd w:id="625"/>
    </w:p>
    <w:p w14:paraId="4C104C44" w14:textId="63207A2D" w:rsidR="006A5873" w:rsidRDefault="00AF2D84" w:rsidP="006A5873">
      <w:pPr>
        <w:pStyle w:val="ListParagraph"/>
        <w:rPr>
          <w:szCs w:val="20"/>
        </w:rPr>
      </w:pPr>
      <w:r>
        <w:rPr>
          <w:noProof/>
          <w:szCs w:val="20"/>
        </w:rPr>
        <w:drawing>
          <wp:inline distT="0" distB="0" distL="0" distR="0" wp14:anchorId="3F601582" wp14:editId="7839D4DA">
            <wp:extent cx="4632463" cy="1600200"/>
            <wp:effectExtent l="19050" t="19050" r="15875" b="1905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33993" cy="1600729"/>
                    </a:xfrm>
                    <a:prstGeom prst="rect">
                      <a:avLst/>
                    </a:prstGeom>
                    <a:noFill/>
                    <a:ln cmpd="sng">
                      <a:solidFill>
                        <a:srgbClr val="5B9BD5"/>
                      </a:solidFill>
                    </a:ln>
                  </pic:spPr>
                </pic:pic>
              </a:graphicData>
            </a:graphic>
          </wp:inline>
        </w:drawing>
      </w:r>
    </w:p>
    <w:p w14:paraId="6FFBFCFE" w14:textId="5673D14D" w:rsidR="00562D49" w:rsidRDefault="00562D49" w:rsidP="006A5873">
      <w:pPr>
        <w:pStyle w:val="ListParagraph"/>
        <w:rPr>
          <w:szCs w:val="20"/>
        </w:rPr>
      </w:pPr>
    </w:p>
    <w:p w14:paraId="34316365" w14:textId="033E27C6" w:rsidR="00562D49" w:rsidRDefault="005C0B5D" w:rsidP="00066A9D">
      <w:pPr>
        <w:pStyle w:val="ListParagraph"/>
        <w:numPr>
          <w:ilvl w:val="0"/>
          <w:numId w:val="6"/>
        </w:numPr>
        <w:rPr>
          <w:szCs w:val="20"/>
        </w:rPr>
      </w:pPr>
      <w:r>
        <w:rPr>
          <w:szCs w:val="20"/>
        </w:rPr>
        <w:t>Select location csv file to upload and then select following highlighted field as shown in screen shot.</w:t>
      </w:r>
      <w:r w:rsidR="00134C90">
        <w:rPr>
          <w:szCs w:val="20"/>
        </w:rPr>
        <w:t xml:space="preserve"> </w:t>
      </w:r>
      <w:r>
        <w:rPr>
          <w:szCs w:val="20"/>
        </w:rPr>
        <w:t>Once all field are selected then click on Upload and preview button.</w:t>
      </w:r>
    </w:p>
    <w:p w14:paraId="39311579" w14:textId="3894740B" w:rsidR="005C0B5D" w:rsidRDefault="005C0B5D" w:rsidP="005C0B5D">
      <w:pPr>
        <w:ind w:left="720"/>
      </w:pPr>
    </w:p>
    <w:p w14:paraId="24938BF1" w14:textId="2E1761BA" w:rsidR="00C2096F" w:rsidRDefault="00C2096F" w:rsidP="00C2096F">
      <w:pPr>
        <w:pStyle w:val="Caption"/>
      </w:pPr>
      <w:bookmarkStart w:id="626" w:name="_Toc61521894"/>
      <w:r>
        <w:t xml:space="preserve">Figure </w:t>
      </w:r>
      <w:r w:rsidR="00BC222A">
        <w:fldChar w:fldCharType="begin"/>
      </w:r>
      <w:r w:rsidR="00BC222A">
        <w:instrText xml:space="preserve"> SEQ Figure \* ARABIC </w:instrText>
      </w:r>
      <w:r w:rsidR="00BC222A">
        <w:fldChar w:fldCharType="separate"/>
      </w:r>
      <w:r w:rsidR="00C825B7">
        <w:rPr>
          <w:noProof/>
        </w:rPr>
        <w:t>70</w:t>
      </w:r>
      <w:r w:rsidR="00BC222A">
        <w:rPr>
          <w:noProof/>
        </w:rPr>
        <w:fldChar w:fldCharType="end"/>
      </w:r>
      <w:r>
        <w:t xml:space="preserve"> : Upload OU Location</w:t>
      </w:r>
      <w:bookmarkEnd w:id="626"/>
    </w:p>
    <w:p w14:paraId="3234A57C" w14:textId="461BDACC" w:rsidR="005C0B5D" w:rsidRPr="005C0B5D" w:rsidRDefault="005C0B5D" w:rsidP="005C0B5D">
      <w:pPr>
        <w:ind w:left="720"/>
      </w:pPr>
      <w:r>
        <w:rPr>
          <w:noProof/>
        </w:rPr>
        <w:drawing>
          <wp:inline distT="0" distB="0" distL="0" distR="0" wp14:anchorId="22BAEFAE" wp14:editId="6217B4BC">
            <wp:extent cx="4632325" cy="4163336"/>
            <wp:effectExtent l="19050" t="19050" r="15875" b="2794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36550" cy="4167133"/>
                    </a:xfrm>
                    <a:prstGeom prst="rect">
                      <a:avLst/>
                    </a:prstGeom>
                    <a:noFill/>
                    <a:ln cmpd="sng">
                      <a:solidFill>
                        <a:srgbClr val="5B9BD5"/>
                      </a:solidFill>
                    </a:ln>
                  </pic:spPr>
                </pic:pic>
              </a:graphicData>
            </a:graphic>
          </wp:inline>
        </w:drawing>
      </w:r>
    </w:p>
    <w:p w14:paraId="284A9F5A" w14:textId="11774CCE" w:rsidR="006A5873" w:rsidRDefault="00042491" w:rsidP="00066A9D">
      <w:pPr>
        <w:pStyle w:val="ListParagraph"/>
        <w:numPr>
          <w:ilvl w:val="0"/>
          <w:numId w:val="6"/>
        </w:numPr>
        <w:rPr>
          <w:szCs w:val="20"/>
        </w:rPr>
      </w:pPr>
      <w:r>
        <w:rPr>
          <w:szCs w:val="20"/>
        </w:rPr>
        <w:t>Make sure all header are set as below and then click on Import now</w:t>
      </w:r>
      <w:r w:rsidR="00A52B94">
        <w:rPr>
          <w:szCs w:val="20"/>
        </w:rPr>
        <w:t>. After successful import new Active Directory location OU will be mapped to location account which is imported from Oracle HCM location import job.</w:t>
      </w:r>
    </w:p>
    <w:p w14:paraId="35A0418F" w14:textId="33551E24" w:rsidR="002B40A9" w:rsidRDefault="002B40A9" w:rsidP="002B40A9">
      <w:pPr>
        <w:pStyle w:val="Caption"/>
      </w:pPr>
      <w:bookmarkStart w:id="627" w:name="_Toc61521895"/>
      <w:r>
        <w:t xml:space="preserve">Figure </w:t>
      </w:r>
      <w:r w:rsidR="00BC222A">
        <w:fldChar w:fldCharType="begin"/>
      </w:r>
      <w:r w:rsidR="00BC222A">
        <w:instrText xml:space="preserve"> SEQ Figure \* ARABIC </w:instrText>
      </w:r>
      <w:r w:rsidR="00BC222A">
        <w:fldChar w:fldCharType="separate"/>
      </w:r>
      <w:r w:rsidR="00C825B7">
        <w:rPr>
          <w:noProof/>
        </w:rPr>
        <w:t>71</w:t>
      </w:r>
      <w:r w:rsidR="00BC222A">
        <w:rPr>
          <w:noProof/>
        </w:rPr>
        <w:fldChar w:fldCharType="end"/>
      </w:r>
      <w:r>
        <w:t xml:space="preserve"> : Account Upload Preview</w:t>
      </w:r>
      <w:bookmarkEnd w:id="627"/>
    </w:p>
    <w:p w14:paraId="1219F379" w14:textId="3240829E" w:rsidR="00042491" w:rsidRDefault="00042491" w:rsidP="00042491">
      <w:pPr>
        <w:pStyle w:val="ListParagraph"/>
        <w:rPr>
          <w:szCs w:val="20"/>
        </w:rPr>
      </w:pPr>
      <w:r>
        <w:rPr>
          <w:noProof/>
          <w:szCs w:val="20"/>
        </w:rPr>
        <w:drawing>
          <wp:inline distT="0" distB="0" distL="0" distR="0" wp14:anchorId="5E24C8D6" wp14:editId="29FAE970">
            <wp:extent cx="4632463" cy="1992630"/>
            <wp:effectExtent l="19050" t="19050" r="15875" b="2667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rotWithShape="1">
                    <a:blip r:embed="rId86">
                      <a:extLst>
                        <a:ext uri="{28A0092B-C50C-407E-A947-70E740481C1C}">
                          <a14:useLocalDpi xmlns:a14="http://schemas.microsoft.com/office/drawing/2010/main" val="0"/>
                        </a:ext>
                      </a:extLst>
                    </a:blip>
                    <a:srcRect t="9087" b="29175"/>
                    <a:stretch/>
                  </pic:blipFill>
                  <pic:spPr bwMode="auto">
                    <a:xfrm>
                      <a:off x="0" y="0"/>
                      <a:ext cx="4633912" cy="1993253"/>
                    </a:xfrm>
                    <a:prstGeom prst="rect">
                      <a:avLst/>
                    </a:prstGeom>
                    <a:noFill/>
                    <a:ln cmpd="sng">
                      <a:solidFill>
                        <a:srgbClr val="5B9BD5"/>
                      </a:solidFill>
                    </a:ln>
                    <a:extLst>
                      <a:ext uri="{53640926-AAD7-44D8-BBD7-CCE9431645EC}">
                        <a14:shadowObscured xmlns:a14="http://schemas.microsoft.com/office/drawing/2010/main"/>
                      </a:ext>
                    </a:extLst>
                  </pic:spPr>
                </pic:pic>
              </a:graphicData>
            </a:graphic>
          </wp:inline>
        </w:drawing>
      </w:r>
    </w:p>
    <w:p w14:paraId="4AA73A6F" w14:textId="0ECEF1CB" w:rsidR="00DE6D56" w:rsidRDefault="00BE4A16" w:rsidP="00D278F6">
      <w:pPr>
        <w:pStyle w:val="Heading3"/>
        <w:ind w:left="720"/>
      </w:pPr>
      <w:bookmarkStart w:id="628" w:name="_Toc61521766"/>
      <w:r>
        <w:t xml:space="preserve">Addition of new Active Directory </w:t>
      </w:r>
      <w:r w:rsidR="00D235C6">
        <w:t>g</w:t>
      </w:r>
      <w:r>
        <w:t xml:space="preserve">roup to retain </w:t>
      </w:r>
      <w:r w:rsidR="00D235C6">
        <w:t xml:space="preserve">access </w:t>
      </w:r>
      <w:r>
        <w:t>on user account disable.</w:t>
      </w:r>
      <w:bookmarkEnd w:id="628"/>
    </w:p>
    <w:p w14:paraId="0DC888E5" w14:textId="77777777" w:rsidR="00BE4A16" w:rsidRDefault="00BE4A16" w:rsidP="00BE4A16">
      <w:pPr>
        <w:rPr>
          <w:rFonts w:asciiTheme="minorHAnsi" w:hAnsiTheme="minorHAnsi" w:cstheme="minorHAnsi"/>
        </w:rPr>
      </w:pPr>
      <w:r>
        <w:rPr>
          <w:rFonts w:asciiTheme="minorHAnsi" w:hAnsiTheme="minorHAnsi" w:cstheme="minorHAnsi"/>
        </w:rPr>
        <w:t>If there is new requirement to add a new AD group to retain on user account disable in Active Directory then IAM Admin must perform following step to add new group in analytic.</w:t>
      </w:r>
    </w:p>
    <w:p w14:paraId="5C49ABE2" w14:textId="77777777" w:rsidR="00BE4A16" w:rsidRPr="00E45AE7" w:rsidRDefault="00BE4A16" w:rsidP="00207D43">
      <w:pPr>
        <w:pStyle w:val="ListParagraph"/>
        <w:numPr>
          <w:ilvl w:val="0"/>
          <w:numId w:val="75"/>
        </w:numPr>
      </w:pPr>
      <w:r>
        <w:rPr>
          <w:rFonts w:asciiTheme="minorHAnsi" w:hAnsiTheme="minorHAnsi" w:cstheme="minorHAnsi"/>
        </w:rPr>
        <w:t xml:space="preserve"> </w:t>
      </w:r>
      <w:r>
        <w:t>Login into SSM as administrator</w:t>
      </w:r>
    </w:p>
    <w:p w14:paraId="1153D465" w14:textId="77777777" w:rsidR="00BE4A16" w:rsidRPr="00241099" w:rsidRDefault="00BE4A16" w:rsidP="00207D43">
      <w:pPr>
        <w:pStyle w:val="ListParagraph"/>
        <w:numPr>
          <w:ilvl w:val="0"/>
          <w:numId w:val="75"/>
        </w:numPr>
      </w:pPr>
      <w:r w:rsidRPr="00A57B63">
        <w:rPr>
          <w:rFonts w:asciiTheme="minorHAnsi" w:hAnsiTheme="minorHAnsi" w:cstheme="minorHAnsi"/>
        </w:rPr>
        <w:t xml:space="preserve">To </w:t>
      </w:r>
      <w:r>
        <w:rPr>
          <w:rFonts w:asciiTheme="minorHAnsi" w:hAnsiTheme="minorHAnsi" w:cstheme="minorHAnsi"/>
        </w:rPr>
        <w:t xml:space="preserve">search specific </w:t>
      </w:r>
      <w:r w:rsidRPr="00B21829">
        <w:rPr>
          <w:rFonts w:asciiTheme="minorHAnsi" w:hAnsiTheme="minorHAnsi" w:cstheme="minorHAnsi"/>
        </w:rPr>
        <w:t>analytic</w:t>
      </w:r>
      <w:r>
        <w:rPr>
          <w:rFonts w:asciiTheme="minorHAnsi" w:hAnsiTheme="minorHAnsi" w:cstheme="minorHAnsi"/>
        </w:rPr>
        <w:t xml:space="preserve"> report</w:t>
      </w:r>
      <w:r w:rsidRPr="00B21829">
        <w:rPr>
          <w:rFonts w:asciiTheme="minorHAnsi" w:hAnsiTheme="minorHAnsi" w:cstheme="minorHAnsi"/>
        </w:rPr>
        <w:t xml:space="preserve">, </w:t>
      </w:r>
      <w:r>
        <w:rPr>
          <w:rFonts w:asciiTheme="minorHAnsi" w:hAnsiTheme="minorHAnsi" w:cstheme="minorHAnsi"/>
        </w:rPr>
        <w:t>navigate</w:t>
      </w:r>
      <w:r w:rsidRPr="00B21829">
        <w:rPr>
          <w:rFonts w:asciiTheme="minorHAnsi" w:hAnsiTheme="minorHAnsi" w:cstheme="minorHAnsi"/>
        </w:rPr>
        <w:t xml:space="preserve"> to</w:t>
      </w:r>
      <w:r>
        <w:rPr>
          <w:rFonts w:asciiTheme="minorHAnsi" w:hAnsiTheme="minorHAnsi" w:cstheme="minorHAnsi"/>
        </w:rPr>
        <w:t xml:space="preserve"> </w:t>
      </w:r>
      <w:r w:rsidRPr="00B21829">
        <w:rPr>
          <w:rFonts w:asciiTheme="minorHAnsi" w:hAnsiTheme="minorHAnsi" w:cstheme="minorHAnsi"/>
        </w:rPr>
        <w:t xml:space="preserve"> Analytics </w:t>
      </w:r>
      <w:r>
        <w:rPr>
          <w:rFonts w:asciiTheme="minorHAnsi" w:hAnsiTheme="minorHAnsi" w:cstheme="minorHAnsi"/>
        </w:rPr>
        <w:t xml:space="preserve">and click on it. </w:t>
      </w:r>
    </w:p>
    <w:p w14:paraId="5807F19E" w14:textId="77777777" w:rsidR="00BE4A16" w:rsidRDefault="00BE4A16" w:rsidP="00BE4A16">
      <w:pPr>
        <w:pStyle w:val="ListParagraph"/>
      </w:pPr>
    </w:p>
    <w:p w14:paraId="43CD2CD0" w14:textId="5C36D43E" w:rsidR="00BE4A16" w:rsidRDefault="00BE4A16" w:rsidP="00BE4A16">
      <w:pPr>
        <w:pStyle w:val="Caption"/>
      </w:pPr>
      <w:bookmarkStart w:id="629" w:name="_Toc61522105"/>
      <w:r>
        <w:t xml:space="preserve">Figure </w:t>
      </w:r>
      <w:r w:rsidR="00BC222A">
        <w:fldChar w:fldCharType="begin"/>
      </w:r>
      <w:r w:rsidR="00BC222A">
        <w:instrText xml:space="preserve"> SEQ Table \* ARABIC </w:instrText>
      </w:r>
      <w:r w:rsidR="00BC222A">
        <w:fldChar w:fldCharType="separate"/>
      </w:r>
      <w:r w:rsidR="00C825B7">
        <w:rPr>
          <w:noProof/>
        </w:rPr>
        <w:t>23</w:t>
      </w:r>
      <w:r w:rsidR="00BC222A">
        <w:rPr>
          <w:noProof/>
        </w:rPr>
        <w:fldChar w:fldCharType="end"/>
      </w:r>
      <w:r>
        <w:t xml:space="preserve"> : Analytics</w:t>
      </w:r>
      <w:bookmarkEnd w:id="629"/>
    </w:p>
    <w:p w14:paraId="313D0F6A" w14:textId="77777777" w:rsidR="00BE4A16" w:rsidRDefault="00BE4A16" w:rsidP="00BE4A16">
      <w:pPr>
        <w:pStyle w:val="ListParagraph"/>
      </w:pPr>
      <w:r>
        <w:rPr>
          <w:noProof/>
        </w:rPr>
        <w:drawing>
          <wp:inline distT="0" distB="0" distL="0" distR="0" wp14:anchorId="1067CA37" wp14:editId="651D3182">
            <wp:extent cx="4639214" cy="2522220"/>
            <wp:effectExtent l="19050" t="19050" r="28575"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73">
                      <a:extLst>
                        <a:ext uri="{28A0092B-C50C-407E-A947-70E740481C1C}">
                          <a14:useLocalDpi xmlns:a14="http://schemas.microsoft.com/office/drawing/2010/main" val="0"/>
                        </a:ext>
                      </a:extLst>
                    </a:blip>
                    <a:srcRect l="16752"/>
                    <a:stretch/>
                  </pic:blipFill>
                  <pic:spPr bwMode="auto">
                    <a:xfrm>
                      <a:off x="0" y="0"/>
                      <a:ext cx="4645985" cy="2525901"/>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E8525E9" w14:textId="77777777" w:rsidR="00BE4A16" w:rsidRPr="00241099" w:rsidRDefault="00BE4A16" w:rsidP="00BE4A16">
      <w:pPr>
        <w:pStyle w:val="ListParagraph"/>
      </w:pPr>
    </w:p>
    <w:p w14:paraId="250C0B4D" w14:textId="77777777" w:rsidR="00BE4A16" w:rsidRPr="0046519B" w:rsidRDefault="00BE4A16" w:rsidP="00207D43">
      <w:pPr>
        <w:pStyle w:val="ListParagraph"/>
        <w:numPr>
          <w:ilvl w:val="0"/>
          <w:numId w:val="75"/>
        </w:numPr>
      </w:pPr>
      <w:r>
        <w:rPr>
          <w:rFonts w:asciiTheme="minorHAnsi" w:hAnsiTheme="minorHAnsi" w:cstheme="minorHAnsi"/>
        </w:rPr>
        <w:t xml:space="preserve">Search for </w:t>
      </w:r>
      <w:r w:rsidRPr="00B21829">
        <w:rPr>
          <w:rFonts w:asciiTheme="minorHAnsi" w:hAnsiTheme="minorHAnsi" w:cstheme="minorHAnsi"/>
        </w:rPr>
        <w:t>Analytics Configuration List</w:t>
      </w:r>
      <w:r>
        <w:rPr>
          <w:rFonts w:asciiTheme="minorHAnsi" w:hAnsiTheme="minorHAnsi" w:cstheme="minorHAnsi"/>
        </w:rPr>
        <w:t xml:space="preserve"> on toggle sidebar and click on it.</w:t>
      </w:r>
    </w:p>
    <w:p w14:paraId="5A1A5087" w14:textId="146DF80A" w:rsidR="00BE4A16" w:rsidRPr="00BE4A16" w:rsidRDefault="00BE4A16" w:rsidP="00BE4A16">
      <w:pPr>
        <w:pStyle w:val="Caption"/>
      </w:pPr>
      <w:bookmarkStart w:id="630" w:name="_Toc61521896"/>
      <w:r w:rsidRPr="00BE4A16">
        <w:t xml:space="preserve">Figure </w:t>
      </w:r>
      <w:r w:rsidR="00BC222A">
        <w:fldChar w:fldCharType="begin"/>
      </w:r>
      <w:r w:rsidR="00BC222A">
        <w:instrText xml:space="preserve"> SEQ Figure \* ARABIC </w:instrText>
      </w:r>
      <w:r w:rsidR="00BC222A">
        <w:fldChar w:fldCharType="separate"/>
      </w:r>
      <w:r w:rsidR="00C825B7">
        <w:rPr>
          <w:noProof/>
        </w:rPr>
        <w:t>72</w:t>
      </w:r>
      <w:r w:rsidR="00BC222A">
        <w:rPr>
          <w:noProof/>
        </w:rPr>
        <w:fldChar w:fldCharType="end"/>
      </w:r>
      <w:r w:rsidRPr="00BE4A16">
        <w:t>: Analytics Configuration List</w:t>
      </w:r>
      <w:bookmarkEnd w:id="630"/>
    </w:p>
    <w:p w14:paraId="3E9036CA" w14:textId="77777777" w:rsidR="00BE4A16" w:rsidRDefault="00BE4A16" w:rsidP="00BE4A16">
      <w:pPr>
        <w:ind w:left="720"/>
        <w:rPr>
          <w:rFonts w:asciiTheme="minorHAnsi" w:hAnsiTheme="minorHAnsi" w:cstheme="minorHAnsi"/>
        </w:rPr>
      </w:pPr>
      <w:r>
        <w:rPr>
          <w:rFonts w:asciiTheme="minorHAnsi" w:hAnsiTheme="minorHAnsi" w:cstheme="minorHAnsi"/>
          <w:noProof/>
        </w:rPr>
        <w:drawing>
          <wp:inline distT="0" distB="0" distL="0" distR="0" wp14:anchorId="487DDA61" wp14:editId="33804411">
            <wp:extent cx="4638675" cy="2439035"/>
            <wp:effectExtent l="19050" t="19050" r="28575" b="184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74">
                      <a:extLst>
                        <a:ext uri="{28A0092B-C50C-407E-A947-70E740481C1C}">
                          <a14:useLocalDpi xmlns:a14="http://schemas.microsoft.com/office/drawing/2010/main" val="0"/>
                        </a:ext>
                      </a:extLst>
                    </a:blip>
                    <a:srcRect t="7365" b="8623"/>
                    <a:stretch/>
                  </pic:blipFill>
                  <pic:spPr bwMode="auto">
                    <a:xfrm>
                      <a:off x="0" y="0"/>
                      <a:ext cx="4648179" cy="2444032"/>
                    </a:xfrm>
                    <a:prstGeom prst="rect">
                      <a:avLst/>
                    </a:prstGeom>
                    <a:noFill/>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92C4DD" w14:textId="42D7ED39" w:rsidR="00BE4A16" w:rsidRPr="00BE4A16" w:rsidRDefault="00BE4A16" w:rsidP="00207D43">
      <w:pPr>
        <w:pStyle w:val="ListParagraph"/>
        <w:keepNext/>
        <w:numPr>
          <w:ilvl w:val="0"/>
          <w:numId w:val="75"/>
        </w:numPr>
        <w:rPr>
          <w:rFonts w:asciiTheme="majorHAnsi" w:hAnsiTheme="majorHAnsi" w:cstheme="majorHAnsi"/>
        </w:rPr>
      </w:pPr>
      <w:r w:rsidRPr="00BE4A16">
        <w:rPr>
          <w:rFonts w:asciiTheme="majorHAnsi" w:hAnsiTheme="majorHAnsi" w:cstheme="majorHAnsi"/>
        </w:rPr>
        <w:t>Search analytics using search text box, specify analytics name/Description such as ‘</w:t>
      </w:r>
      <w:r w:rsidRPr="00BE4A16">
        <w:rPr>
          <w:rFonts w:asciiTheme="majorHAnsi" w:hAnsiTheme="majorHAnsi" w:cstheme="majorHAnsi"/>
          <w:sz w:val="18"/>
          <w:szCs w:val="18"/>
        </w:rPr>
        <w:t>Hormel Deprovision AD Group After Termination</w:t>
      </w:r>
      <w:r w:rsidRPr="00BE4A16">
        <w:rPr>
          <w:rFonts w:asciiTheme="majorHAnsi" w:hAnsiTheme="majorHAnsi" w:cstheme="majorHAnsi"/>
        </w:rPr>
        <w:t>‘ to search.</w:t>
      </w:r>
    </w:p>
    <w:p w14:paraId="70B48EA1" w14:textId="77777777" w:rsidR="00BE4A16" w:rsidRDefault="00BE4A16" w:rsidP="00BE4A16">
      <w:pPr>
        <w:pStyle w:val="ListParagraph"/>
        <w:keepNext/>
        <w:rPr>
          <w:rFonts w:asciiTheme="minorHAnsi" w:hAnsiTheme="minorHAnsi" w:cstheme="minorHAnsi"/>
        </w:rPr>
      </w:pPr>
    </w:p>
    <w:p w14:paraId="42973830" w14:textId="575DC3BC" w:rsidR="00BE4A16" w:rsidRPr="00AE3C3C" w:rsidRDefault="00BE4A16" w:rsidP="00BE4A16">
      <w:pPr>
        <w:pStyle w:val="Caption"/>
        <w:rPr>
          <w:sz w:val="20"/>
          <w:szCs w:val="20"/>
        </w:rPr>
      </w:pPr>
      <w:bookmarkStart w:id="631" w:name="_Toc61521897"/>
      <w:r w:rsidRPr="00AE3C3C">
        <w:rPr>
          <w:sz w:val="20"/>
          <w:szCs w:val="20"/>
        </w:rPr>
        <w:t xml:space="preserve">Figure </w:t>
      </w:r>
      <w:r w:rsidR="009A2D2D">
        <w:rPr>
          <w:sz w:val="20"/>
          <w:szCs w:val="20"/>
        </w:rPr>
        <w:fldChar w:fldCharType="begin"/>
      </w:r>
      <w:r w:rsidR="009A2D2D">
        <w:rPr>
          <w:sz w:val="20"/>
          <w:szCs w:val="20"/>
        </w:rPr>
        <w:instrText xml:space="preserve"> SEQ Figure \* ARABIC </w:instrText>
      </w:r>
      <w:r w:rsidR="009A2D2D">
        <w:rPr>
          <w:sz w:val="20"/>
          <w:szCs w:val="20"/>
        </w:rPr>
        <w:fldChar w:fldCharType="separate"/>
      </w:r>
      <w:r w:rsidR="00C825B7">
        <w:rPr>
          <w:noProof/>
          <w:sz w:val="20"/>
          <w:szCs w:val="20"/>
        </w:rPr>
        <w:t>73</w:t>
      </w:r>
      <w:r w:rsidR="009A2D2D">
        <w:rPr>
          <w:sz w:val="20"/>
          <w:szCs w:val="20"/>
        </w:rPr>
        <w:fldChar w:fldCharType="end"/>
      </w:r>
      <w:r w:rsidRPr="00AE3C3C">
        <w:rPr>
          <w:sz w:val="20"/>
          <w:szCs w:val="20"/>
        </w:rPr>
        <w:t>: Advanced Analytics Page</w:t>
      </w:r>
      <w:bookmarkEnd w:id="631"/>
    </w:p>
    <w:p w14:paraId="3E53647A" w14:textId="77777777" w:rsidR="00BE4A16" w:rsidRDefault="00BE4A16" w:rsidP="00BE4A16">
      <w:pPr>
        <w:ind w:left="720"/>
        <w:rPr>
          <w:rFonts w:asciiTheme="minorHAnsi" w:hAnsiTheme="minorHAnsi" w:cstheme="minorHAnsi"/>
        </w:rPr>
      </w:pPr>
      <w:r>
        <w:rPr>
          <w:rFonts w:asciiTheme="minorHAnsi" w:hAnsiTheme="minorHAnsi" w:cstheme="minorHAnsi"/>
          <w:noProof/>
        </w:rPr>
        <w:drawing>
          <wp:inline distT="0" distB="0" distL="0" distR="0" wp14:anchorId="7E1E0174" wp14:editId="7918A7F6">
            <wp:extent cx="4492565" cy="1067435"/>
            <wp:effectExtent l="19050" t="19050" r="22860" b="184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23455"/>
                    <a:stretch/>
                  </pic:blipFill>
                  <pic:spPr bwMode="auto">
                    <a:xfrm>
                      <a:off x="0" y="0"/>
                      <a:ext cx="4519593" cy="1073857"/>
                    </a:xfrm>
                    <a:prstGeom prst="rect">
                      <a:avLst/>
                    </a:prstGeom>
                    <a:noFill/>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426A66" w14:textId="66822356" w:rsidR="00BE4A16" w:rsidRDefault="00BE4A16" w:rsidP="00207D43">
      <w:pPr>
        <w:pStyle w:val="ListParagraph"/>
        <w:numPr>
          <w:ilvl w:val="0"/>
          <w:numId w:val="75"/>
        </w:numPr>
        <w:rPr>
          <w:rFonts w:asciiTheme="minorHAnsi" w:hAnsiTheme="minorHAnsi" w:cstheme="minorHAnsi"/>
        </w:rPr>
      </w:pPr>
      <w:r>
        <w:rPr>
          <w:rFonts w:asciiTheme="minorHAnsi" w:hAnsiTheme="minorHAnsi" w:cstheme="minorHAnsi"/>
        </w:rPr>
        <w:t xml:space="preserve">To </w:t>
      </w:r>
      <w:r w:rsidR="00E30DC4">
        <w:rPr>
          <w:rFonts w:asciiTheme="minorHAnsi" w:hAnsiTheme="minorHAnsi" w:cstheme="minorHAnsi"/>
        </w:rPr>
        <w:t>view</w:t>
      </w:r>
      <w:r>
        <w:rPr>
          <w:rFonts w:asciiTheme="minorHAnsi" w:hAnsiTheme="minorHAnsi" w:cstheme="minorHAnsi"/>
        </w:rPr>
        <w:t xml:space="preserve"> </w:t>
      </w:r>
      <w:r w:rsidR="00E30DC4">
        <w:rPr>
          <w:rFonts w:asciiTheme="minorHAnsi" w:hAnsiTheme="minorHAnsi" w:cstheme="minorHAnsi"/>
        </w:rPr>
        <w:t xml:space="preserve">and edit </w:t>
      </w:r>
      <w:r>
        <w:rPr>
          <w:rFonts w:asciiTheme="minorHAnsi" w:hAnsiTheme="minorHAnsi" w:cstheme="minorHAnsi"/>
        </w:rPr>
        <w:t>analytic report, click on</w:t>
      </w:r>
      <w:r w:rsidR="00E30DC4">
        <w:rPr>
          <w:rFonts w:asciiTheme="minorHAnsi" w:hAnsiTheme="minorHAnsi" w:cstheme="minorHAnsi"/>
        </w:rPr>
        <w:t xml:space="preserve"> “</w:t>
      </w:r>
      <w:r w:rsidR="00E30DC4" w:rsidRPr="00BE4A16">
        <w:rPr>
          <w:rFonts w:asciiTheme="majorHAnsi" w:hAnsiTheme="majorHAnsi" w:cstheme="majorHAnsi"/>
          <w:sz w:val="18"/>
          <w:szCs w:val="18"/>
        </w:rPr>
        <w:t>Hormel Deprovision AD Group After Termination</w:t>
      </w:r>
      <w:r w:rsidR="00E30DC4">
        <w:rPr>
          <w:rFonts w:asciiTheme="minorHAnsi" w:hAnsiTheme="minorHAnsi" w:cstheme="minorHAnsi"/>
        </w:rPr>
        <w:t>”</w:t>
      </w:r>
      <w:r>
        <w:rPr>
          <w:rFonts w:asciiTheme="minorHAnsi" w:hAnsiTheme="minorHAnsi" w:cstheme="minorHAnsi"/>
        </w:rPr>
        <w:t>.</w:t>
      </w:r>
    </w:p>
    <w:p w14:paraId="2EF888DF" w14:textId="77777777" w:rsidR="00BE4A16" w:rsidRDefault="00BE4A16" w:rsidP="00BE4A16">
      <w:pPr>
        <w:pStyle w:val="ListParagraph"/>
        <w:rPr>
          <w:rFonts w:asciiTheme="minorHAnsi" w:hAnsiTheme="minorHAnsi" w:cstheme="minorHAnsi"/>
        </w:rPr>
      </w:pPr>
    </w:p>
    <w:p w14:paraId="0FA7A73C" w14:textId="0FA1A48D" w:rsidR="00BE4A16" w:rsidRDefault="00BE4A16" w:rsidP="00BE4A16">
      <w:pPr>
        <w:pStyle w:val="Caption"/>
      </w:pPr>
      <w:bookmarkStart w:id="632" w:name="_Toc61522106"/>
      <w:r>
        <w:t xml:space="preserve">Table </w:t>
      </w:r>
      <w:r w:rsidR="00BC222A">
        <w:fldChar w:fldCharType="begin"/>
      </w:r>
      <w:r w:rsidR="00BC222A">
        <w:instrText xml:space="preserve"> SEQ Table \* ARABIC </w:instrText>
      </w:r>
      <w:r w:rsidR="00BC222A">
        <w:fldChar w:fldCharType="separate"/>
      </w:r>
      <w:r w:rsidR="00C825B7">
        <w:rPr>
          <w:noProof/>
        </w:rPr>
        <w:t>24</w:t>
      </w:r>
      <w:r w:rsidR="00BC222A">
        <w:rPr>
          <w:noProof/>
        </w:rPr>
        <w:fldChar w:fldCharType="end"/>
      </w:r>
      <w:r>
        <w:t xml:space="preserve"> : Analytics Configuration List</w:t>
      </w:r>
      <w:bookmarkEnd w:id="632"/>
    </w:p>
    <w:p w14:paraId="2DC76291" w14:textId="694521D1" w:rsidR="00BE4A16" w:rsidRDefault="00BE4A16" w:rsidP="00BE4A16">
      <w:pPr>
        <w:ind w:left="720"/>
        <w:rPr>
          <w:rFonts w:asciiTheme="minorHAnsi" w:hAnsiTheme="minorHAnsi" w:cstheme="minorHAnsi"/>
        </w:rPr>
      </w:pPr>
      <w:r>
        <w:rPr>
          <w:rFonts w:asciiTheme="minorHAnsi" w:hAnsiTheme="minorHAnsi" w:cstheme="minorHAnsi"/>
          <w:noProof/>
        </w:rPr>
        <w:drawing>
          <wp:inline distT="0" distB="0" distL="0" distR="0" wp14:anchorId="0C52B34B" wp14:editId="3C91F26D">
            <wp:extent cx="4554747" cy="1276965"/>
            <wp:effectExtent l="19050" t="19050" r="1778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79538" cy="1283915"/>
                    </a:xfrm>
                    <a:prstGeom prst="rect">
                      <a:avLst/>
                    </a:prstGeom>
                    <a:noFill/>
                    <a:ln cmpd="sng">
                      <a:solidFill>
                        <a:srgbClr val="5B9BD5"/>
                      </a:solidFill>
                    </a:ln>
                  </pic:spPr>
                </pic:pic>
              </a:graphicData>
            </a:graphic>
          </wp:inline>
        </w:drawing>
      </w:r>
    </w:p>
    <w:p w14:paraId="70BC5C33" w14:textId="681ECE7A" w:rsidR="00BE4A16" w:rsidRDefault="00E30DC4" w:rsidP="00207D43">
      <w:pPr>
        <w:pStyle w:val="ListParagraph"/>
        <w:numPr>
          <w:ilvl w:val="0"/>
          <w:numId w:val="75"/>
        </w:numPr>
        <w:rPr>
          <w:rFonts w:asciiTheme="minorHAnsi" w:hAnsiTheme="minorHAnsi" w:cstheme="minorHAnsi"/>
        </w:rPr>
      </w:pPr>
      <w:r>
        <w:rPr>
          <w:rFonts w:asciiTheme="minorHAnsi" w:hAnsiTheme="minorHAnsi" w:cstheme="minorHAnsi"/>
        </w:rPr>
        <w:t>To edit analytic click on Edit button.</w:t>
      </w:r>
    </w:p>
    <w:p w14:paraId="338AC500" w14:textId="3E4CDE5C" w:rsidR="00E30DC4" w:rsidRDefault="00E30DC4" w:rsidP="00E30DC4">
      <w:pPr>
        <w:pStyle w:val="Caption"/>
        <w:ind w:left="720"/>
      </w:pPr>
      <w:bookmarkStart w:id="633" w:name="_Toc61521898"/>
      <w:r>
        <w:t xml:space="preserve">Figure </w:t>
      </w:r>
      <w:r w:rsidR="00BC222A">
        <w:fldChar w:fldCharType="begin"/>
      </w:r>
      <w:r w:rsidR="00BC222A">
        <w:instrText xml:space="preserve"> SEQ Figure \* ARABIC </w:instrText>
      </w:r>
      <w:r w:rsidR="00BC222A">
        <w:fldChar w:fldCharType="separate"/>
      </w:r>
      <w:r w:rsidR="00C825B7">
        <w:rPr>
          <w:noProof/>
        </w:rPr>
        <w:t>74</w:t>
      </w:r>
      <w:r w:rsidR="00BC222A">
        <w:rPr>
          <w:noProof/>
        </w:rPr>
        <w:fldChar w:fldCharType="end"/>
      </w:r>
      <w:r>
        <w:t xml:space="preserve"> : Edit Analytic Edit</w:t>
      </w:r>
      <w:bookmarkEnd w:id="633"/>
    </w:p>
    <w:p w14:paraId="0405A87F" w14:textId="57DD62B3" w:rsidR="00E30DC4" w:rsidRDefault="00E30DC4" w:rsidP="00E30DC4">
      <w:pPr>
        <w:pStyle w:val="ListParagraph"/>
        <w:keepNext/>
      </w:pPr>
      <w:r w:rsidRPr="00E30DC4">
        <w:rPr>
          <w:rFonts w:asciiTheme="minorHAnsi" w:hAnsiTheme="minorHAnsi" w:cstheme="minorHAnsi"/>
          <w:noProof/>
        </w:rPr>
        <w:drawing>
          <wp:inline distT="0" distB="0" distL="0" distR="0" wp14:anchorId="438ACBE8" wp14:editId="46ABEC7C">
            <wp:extent cx="4580626" cy="1560133"/>
            <wp:effectExtent l="19050" t="19050" r="10795" b="215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09560" cy="1569988"/>
                    </a:xfrm>
                    <a:prstGeom prst="rect">
                      <a:avLst/>
                    </a:prstGeom>
                    <a:ln cmpd="sng">
                      <a:solidFill>
                        <a:srgbClr val="5B9BD5"/>
                      </a:solidFill>
                    </a:ln>
                  </pic:spPr>
                </pic:pic>
              </a:graphicData>
            </a:graphic>
          </wp:inline>
        </w:drawing>
      </w:r>
    </w:p>
    <w:p w14:paraId="63204238" w14:textId="65B3844B" w:rsidR="006033E3" w:rsidRDefault="006033E3" w:rsidP="00207D43">
      <w:pPr>
        <w:pStyle w:val="ListParagraph"/>
        <w:keepNext/>
        <w:numPr>
          <w:ilvl w:val="0"/>
          <w:numId w:val="75"/>
        </w:numPr>
      </w:pPr>
      <w:r>
        <w:t>Suppose IAM admin wants to retain “XYZ” group then IAM must update following query.</w:t>
      </w:r>
    </w:p>
    <w:p w14:paraId="32E7192C" w14:textId="66BD8459" w:rsidR="006033E3" w:rsidRDefault="006033E3" w:rsidP="006033E3">
      <w:pPr>
        <w:pStyle w:val="ListParagraph"/>
        <w:keepNext/>
      </w:pPr>
    </w:p>
    <w:tbl>
      <w:tblPr>
        <w:tblStyle w:val="TableGrid"/>
        <w:tblW w:w="0" w:type="auto"/>
        <w:tblInd w:w="720" w:type="dxa"/>
        <w:tblLook w:val="04A0" w:firstRow="1" w:lastRow="0" w:firstColumn="1" w:lastColumn="0" w:noHBand="0" w:noVBand="1"/>
      </w:tblPr>
      <w:tblGrid>
        <w:gridCol w:w="7285"/>
      </w:tblGrid>
      <w:tr w:rsidR="006033E3" w14:paraId="78D03A2B" w14:textId="77777777" w:rsidTr="008B0335">
        <w:tc>
          <w:tcPr>
            <w:tcW w:w="7285" w:type="dxa"/>
            <w:shd w:val="clear" w:color="auto" w:fill="F2F2F2" w:themeFill="background1" w:themeFillShade="F2"/>
          </w:tcPr>
          <w:p w14:paraId="1779E881" w14:textId="77777777" w:rsidR="006033E3" w:rsidRPr="006033E3" w:rsidRDefault="006033E3" w:rsidP="006033E3">
            <w:pPr>
              <w:pStyle w:val="ListParagraph"/>
              <w:keepNext/>
              <w:ind w:left="-19"/>
              <w:rPr>
                <w:rFonts w:ascii="Courier New" w:hAnsi="Courier New" w:cs="Courier New"/>
                <w:color w:val="0D0D0D" w:themeColor="text1" w:themeTint="F2"/>
              </w:rPr>
            </w:pPr>
            <w:r w:rsidRPr="006033E3">
              <w:rPr>
                <w:rFonts w:ascii="Courier New" w:hAnsi="Courier New" w:cs="Courier New"/>
                <w:color w:val="0D0D0D" w:themeColor="text1" w:themeTint="F2"/>
              </w:rPr>
              <w:t>SELECT U.USERNAME AS USERNAME,A.NAME AS ACCOUNTNAME,EV.ENTITLEMENT_VALUE as ENTITLEMENTVALUE,EV.ENTITLEMENT_VALUEKEY as entvaluekey,A.ACCOUNTKEY AS acctKey,u.userkey AS 'USERCONTEXT', 'Deprovision Access' AS Default_Action_For_Analytics FROM ACCOUNTS A,USER_ACCOUNTS UA,USERS U,ENDPOINTS EP,account_entitlements1 AE,entitlement_values EV</w:t>
            </w:r>
          </w:p>
          <w:p w14:paraId="3AD95B81" w14:textId="77777777" w:rsidR="006033E3" w:rsidRPr="006033E3" w:rsidRDefault="006033E3" w:rsidP="006033E3">
            <w:pPr>
              <w:pStyle w:val="ListParagraph"/>
              <w:keepNext/>
              <w:rPr>
                <w:rFonts w:ascii="Courier New" w:hAnsi="Courier New" w:cs="Courier New"/>
                <w:color w:val="0D0D0D" w:themeColor="text1" w:themeTint="F2"/>
              </w:rPr>
            </w:pPr>
            <w:r w:rsidRPr="006033E3">
              <w:rPr>
                <w:rFonts w:ascii="Courier New" w:hAnsi="Courier New" w:cs="Courier New"/>
                <w:color w:val="0D0D0D" w:themeColor="text1" w:themeTint="F2"/>
              </w:rPr>
              <w:t xml:space="preserve">where UA.ACCOUNTKEY=A.ACCOUNTKEY </w:t>
            </w:r>
          </w:p>
          <w:p w14:paraId="3F983802" w14:textId="77777777" w:rsidR="006033E3" w:rsidRPr="006033E3" w:rsidRDefault="006033E3" w:rsidP="006033E3">
            <w:pPr>
              <w:pStyle w:val="ListParagraph"/>
              <w:keepNext/>
              <w:rPr>
                <w:rFonts w:ascii="Courier New" w:hAnsi="Courier New" w:cs="Courier New"/>
                <w:color w:val="0D0D0D" w:themeColor="text1" w:themeTint="F2"/>
              </w:rPr>
            </w:pPr>
            <w:r w:rsidRPr="006033E3">
              <w:rPr>
                <w:rFonts w:ascii="Courier New" w:hAnsi="Courier New" w:cs="Courier New"/>
                <w:color w:val="0D0D0D" w:themeColor="text1" w:themeTint="F2"/>
              </w:rPr>
              <w:t>and AE.ACCOUNTKEY = A.ACCOUNTKEY</w:t>
            </w:r>
          </w:p>
          <w:p w14:paraId="4DA97DE4" w14:textId="77777777" w:rsidR="006033E3" w:rsidRPr="006033E3" w:rsidRDefault="006033E3" w:rsidP="006033E3">
            <w:pPr>
              <w:pStyle w:val="ListParagraph"/>
              <w:keepNext/>
              <w:rPr>
                <w:rFonts w:ascii="Courier New" w:hAnsi="Courier New" w:cs="Courier New"/>
                <w:color w:val="0D0D0D" w:themeColor="text1" w:themeTint="F2"/>
              </w:rPr>
            </w:pPr>
            <w:r w:rsidRPr="006033E3">
              <w:rPr>
                <w:rFonts w:ascii="Courier New" w:hAnsi="Courier New" w:cs="Courier New"/>
                <w:color w:val="0D0D0D" w:themeColor="text1" w:themeTint="F2"/>
              </w:rPr>
              <w:t>and U.USERKEY=UA.USERKEY</w:t>
            </w:r>
          </w:p>
          <w:p w14:paraId="7A4F7382" w14:textId="77777777" w:rsidR="006033E3" w:rsidRPr="006033E3" w:rsidRDefault="006033E3" w:rsidP="006033E3">
            <w:pPr>
              <w:pStyle w:val="ListParagraph"/>
              <w:keepNext/>
              <w:rPr>
                <w:rFonts w:ascii="Courier New" w:hAnsi="Courier New" w:cs="Courier New"/>
                <w:color w:val="0D0D0D" w:themeColor="text1" w:themeTint="F2"/>
              </w:rPr>
            </w:pPr>
            <w:r w:rsidRPr="006033E3">
              <w:rPr>
                <w:rFonts w:ascii="Courier New" w:hAnsi="Courier New" w:cs="Courier New"/>
                <w:color w:val="0D0D0D" w:themeColor="text1" w:themeTint="F2"/>
              </w:rPr>
              <w:t>and EP.ENDPOINTKEY=A.ENDPOINTKEY</w:t>
            </w:r>
          </w:p>
          <w:p w14:paraId="550F40B4" w14:textId="77777777" w:rsidR="006033E3" w:rsidRPr="006033E3" w:rsidRDefault="006033E3" w:rsidP="006033E3">
            <w:pPr>
              <w:pStyle w:val="ListParagraph"/>
              <w:keepNext/>
              <w:rPr>
                <w:rFonts w:ascii="Courier New" w:hAnsi="Courier New" w:cs="Courier New"/>
                <w:color w:val="0D0D0D" w:themeColor="text1" w:themeTint="F2"/>
              </w:rPr>
            </w:pPr>
            <w:r w:rsidRPr="006033E3">
              <w:rPr>
                <w:rFonts w:ascii="Courier New" w:hAnsi="Courier New" w:cs="Courier New"/>
                <w:color w:val="0D0D0D" w:themeColor="text1" w:themeTint="F2"/>
              </w:rPr>
              <w:t>and EV.ENTITLEMENT_VALUEKEY = AE.ENTITLEMENT_VALUEKEY</w:t>
            </w:r>
          </w:p>
          <w:p w14:paraId="45322A9B" w14:textId="77777777" w:rsidR="006033E3" w:rsidRPr="006033E3" w:rsidRDefault="006033E3" w:rsidP="006033E3">
            <w:pPr>
              <w:pStyle w:val="ListParagraph"/>
              <w:keepNext/>
              <w:rPr>
                <w:rFonts w:ascii="Courier New" w:hAnsi="Courier New" w:cs="Courier New"/>
                <w:color w:val="0D0D0D" w:themeColor="text1" w:themeTint="F2"/>
              </w:rPr>
            </w:pPr>
            <w:r w:rsidRPr="006033E3">
              <w:rPr>
                <w:rFonts w:ascii="Courier New" w:hAnsi="Courier New" w:cs="Courier New"/>
                <w:color w:val="0D0D0D" w:themeColor="text1" w:themeTint="F2"/>
              </w:rPr>
              <w:t xml:space="preserve">and A.STATUS in (2,'Manually Suspended','Inactive') </w:t>
            </w:r>
          </w:p>
          <w:p w14:paraId="510646A0" w14:textId="366ACFB9" w:rsidR="006033E3" w:rsidRPr="006033E3" w:rsidRDefault="006033E3" w:rsidP="006033E3">
            <w:pPr>
              <w:pStyle w:val="ListParagraph"/>
              <w:keepNext/>
              <w:ind w:left="0"/>
              <w:rPr>
                <w:color w:val="F2F2F2" w:themeColor="background1" w:themeShade="F2"/>
              </w:rPr>
            </w:pPr>
            <w:r w:rsidRPr="006033E3">
              <w:rPr>
                <w:rFonts w:ascii="Courier New" w:hAnsi="Courier New" w:cs="Courier New"/>
                <w:color w:val="0D0D0D" w:themeColor="text1" w:themeTint="F2"/>
              </w:rPr>
              <w:t>AND U.STATUSKEY=0 AND EP.ENDPOINTNAME='Active Directory' AND (</w:t>
            </w:r>
            <w:r w:rsidRPr="006033E3">
              <w:rPr>
                <w:rFonts w:ascii="Courier New" w:hAnsi="Courier New" w:cs="Courier New"/>
                <w:b/>
                <w:bCs/>
                <w:color w:val="0D0D0D" w:themeColor="text1" w:themeTint="F2"/>
              </w:rPr>
              <w:t>EV.ENTITLEMENT_VALUE NOT like '%XYZ%'</w:t>
            </w:r>
            <w:r w:rsidRPr="006033E3">
              <w:rPr>
                <w:rFonts w:ascii="Courier New" w:hAnsi="Courier New" w:cs="Courier New"/>
                <w:color w:val="0D0D0D" w:themeColor="text1" w:themeTint="F2"/>
              </w:rPr>
              <w:t xml:space="preserve"> or EV.ENTITLEMENT_VALUE NOT like '%NAMEDUSER_NO_RDP%' or EV.ENTITLEMENT_VALUE NOT like '%SERVICEACCOUNTS_NO_RDP%' or EV.ENTITLEMENT_VALUE NOT like '%zscaler%' or EV.ENTITLEMENT_VALUE NOT like '%office365%' or EV.ENTITLEMENT_VALUE NOT like '%Domain Users%' or EV.ENTITLEMENT_VALUE NOT like '%DomainNoAccess%')</w:t>
            </w:r>
          </w:p>
        </w:tc>
      </w:tr>
    </w:tbl>
    <w:p w14:paraId="0F8B4298" w14:textId="77777777" w:rsidR="006033E3" w:rsidRDefault="006033E3" w:rsidP="006033E3">
      <w:pPr>
        <w:pStyle w:val="ListParagraph"/>
        <w:keepNext/>
      </w:pPr>
    </w:p>
    <w:p w14:paraId="7B9BFE22" w14:textId="77777777" w:rsidR="00C12D46" w:rsidRPr="00C12D46" w:rsidRDefault="00C12D46" w:rsidP="00C12D46"/>
    <w:p w14:paraId="6864CCE1" w14:textId="24AA2B31" w:rsidR="00C30B97" w:rsidRDefault="00E11264" w:rsidP="00D278F6">
      <w:pPr>
        <w:pStyle w:val="Heading3"/>
        <w:ind w:left="720"/>
      </w:pPr>
      <w:bookmarkStart w:id="634" w:name="_Toc61521767"/>
      <w:r>
        <w:t xml:space="preserve">Change New Hire </w:t>
      </w:r>
      <w:r w:rsidR="00C30B97">
        <w:t>Number of 1</w:t>
      </w:r>
      <w:r w:rsidR="002E0908">
        <w:t>4</w:t>
      </w:r>
      <w:r w:rsidR="00C30B97">
        <w:t xml:space="preserve"> </w:t>
      </w:r>
      <w:r>
        <w:t>D</w:t>
      </w:r>
      <w:r w:rsidR="00C30B97">
        <w:t xml:space="preserve">ays </w:t>
      </w:r>
      <w:r>
        <w:t>Prior C</w:t>
      </w:r>
      <w:r w:rsidR="00C30B97">
        <w:t>riteria.</w:t>
      </w:r>
      <w:bookmarkEnd w:id="634"/>
    </w:p>
    <w:p w14:paraId="2890D249" w14:textId="6C0B8F93" w:rsidR="00E11264" w:rsidRPr="00E11264" w:rsidRDefault="00E11264" w:rsidP="00E11264">
      <w:r>
        <w:t>To change new hire number of days 1</w:t>
      </w:r>
      <w:r w:rsidR="002E0908">
        <w:t>4</w:t>
      </w:r>
      <w:r>
        <w:t xml:space="preserve"> days prior criteria, IAM admin must update following section.</w:t>
      </w:r>
    </w:p>
    <w:p w14:paraId="1BCA8A13" w14:textId="610A4C37" w:rsidR="00C30B97" w:rsidRDefault="00C30B97" w:rsidP="00C30B97">
      <w:pPr>
        <w:pStyle w:val="Heading4"/>
        <w:rPr>
          <w:b w:val="0"/>
          <w:bCs w:val="0"/>
          <w:sz w:val="18"/>
          <w:szCs w:val="16"/>
        </w:rPr>
      </w:pPr>
      <w:r w:rsidRPr="00C30B97">
        <w:rPr>
          <w:b w:val="0"/>
          <w:bCs w:val="0"/>
          <w:sz w:val="18"/>
          <w:szCs w:val="16"/>
        </w:rPr>
        <w:t xml:space="preserve"> Change in Initiate Provisioning Connection</w:t>
      </w:r>
    </w:p>
    <w:p w14:paraId="4D087E43" w14:textId="77777777" w:rsidR="004B09B0" w:rsidRPr="00AE3C3C" w:rsidRDefault="004B09B0" w:rsidP="00207D43">
      <w:pPr>
        <w:pStyle w:val="ListParagraph"/>
        <w:numPr>
          <w:ilvl w:val="0"/>
          <w:numId w:val="78"/>
        </w:numPr>
        <w:rPr>
          <w:rFonts w:asciiTheme="minorHAnsi" w:eastAsia="Times New Roman" w:hAnsiTheme="minorHAnsi" w:cstheme="minorHAnsi"/>
          <w:szCs w:val="20"/>
          <w:lang w:val="en-GB"/>
        </w:rPr>
      </w:pPr>
      <w:r>
        <w:rPr>
          <w:rFonts w:asciiTheme="minorHAnsi" w:eastAsia="Times New Roman" w:hAnsiTheme="minorHAnsi" w:cstheme="minorHAnsi"/>
          <w:szCs w:val="20"/>
          <w:lang w:val="en-GB"/>
        </w:rPr>
        <w:t>Login to SSM as administrator</w:t>
      </w:r>
      <w:r w:rsidRPr="00AE3C3C">
        <w:rPr>
          <w:rFonts w:asciiTheme="minorHAnsi" w:eastAsia="Times New Roman" w:hAnsiTheme="minorHAnsi" w:cstheme="minorHAnsi"/>
          <w:szCs w:val="20"/>
          <w:lang w:val="en-GB"/>
        </w:rPr>
        <w:t>.</w:t>
      </w:r>
    </w:p>
    <w:p w14:paraId="59E0BAE3" w14:textId="77777777" w:rsidR="004B09B0" w:rsidRPr="002079BB" w:rsidRDefault="004B09B0" w:rsidP="00207D43">
      <w:pPr>
        <w:pStyle w:val="ListParagraph"/>
        <w:numPr>
          <w:ilvl w:val="0"/>
          <w:numId w:val="78"/>
        </w:numPr>
        <w:rPr>
          <w:szCs w:val="20"/>
        </w:rPr>
      </w:pPr>
      <w:r w:rsidRPr="00FC6A67">
        <w:rPr>
          <w:rFonts w:asciiTheme="minorHAnsi" w:eastAsia="Times New Roman" w:hAnsiTheme="minorHAnsi" w:cstheme="minorHAnsi"/>
          <w:szCs w:val="20"/>
          <w:lang w:val="en-GB"/>
        </w:rPr>
        <w:t xml:space="preserve">Go </w:t>
      </w:r>
      <w:r>
        <w:rPr>
          <w:rFonts w:asciiTheme="minorHAnsi" w:eastAsia="Times New Roman" w:hAnsiTheme="minorHAnsi" w:cstheme="minorHAnsi"/>
          <w:szCs w:val="20"/>
          <w:lang w:val="en-GB"/>
        </w:rPr>
        <w:t>to Admin</w:t>
      </w:r>
      <w:r w:rsidRPr="00FC6A67">
        <w:rPr>
          <w:rFonts w:asciiTheme="minorHAnsi" w:eastAsia="Wingdings" w:hAnsiTheme="minorHAnsi" w:cstheme="minorHAnsi"/>
          <w:szCs w:val="20"/>
          <w:lang w:val="en-GB"/>
        </w:rPr>
        <w:t>à</w:t>
      </w:r>
      <w:r>
        <w:rPr>
          <w:rFonts w:asciiTheme="minorHAnsi" w:eastAsia="Times New Roman" w:hAnsiTheme="minorHAnsi" w:cstheme="minorHAnsi"/>
          <w:szCs w:val="20"/>
          <w:lang w:val="en-GB"/>
        </w:rPr>
        <w:t xml:space="preserve"> Connections</w:t>
      </w:r>
    </w:p>
    <w:p w14:paraId="1D6E7B8C" w14:textId="77777777" w:rsidR="004B09B0" w:rsidRDefault="004B09B0" w:rsidP="004B09B0">
      <w:pPr>
        <w:pStyle w:val="ListParagraph"/>
        <w:rPr>
          <w:rFonts w:asciiTheme="minorHAnsi" w:eastAsia="Times New Roman" w:hAnsiTheme="minorHAnsi" w:cstheme="minorHAnsi"/>
          <w:szCs w:val="20"/>
          <w:lang w:val="en-GB"/>
        </w:rPr>
      </w:pPr>
    </w:p>
    <w:p w14:paraId="32865E9C" w14:textId="77777777" w:rsidR="004B09B0" w:rsidRDefault="004B09B0" w:rsidP="004B09B0">
      <w:pPr>
        <w:pStyle w:val="ListParagraph"/>
        <w:rPr>
          <w:rFonts w:asciiTheme="minorHAnsi" w:eastAsia="Times New Roman" w:hAnsiTheme="minorHAnsi" w:cstheme="minorHAnsi"/>
          <w:szCs w:val="20"/>
          <w:lang w:val="en-GB"/>
        </w:rPr>
      </w:pPr>
    </w:p>
    <w:p w14:paraId="67E85BB7" w14:textId="77777777" w:rsidR="004B09B0" w:rsidRDefault="004B09B0" w:rsidP="004B09B0">
      <w:pPr>
        <w:pStyle w:val="ListParagraph"/>
        <w:rPr>
          <w:rFonts w:asciiTheme="minorHAnsi" w:eastAsia="Times New Roman" w:hAnsiTheme="minorHAnsi" w:cstheme="minorHAnsi"/>
          <w:szCs w:val="20"/>
          <w:lang w:val="en-GB"/>
        </w:rPr>
      </w:pPr>
    </w:p>
    <w:p w14:paraId="58135B8A" w14:textId="1E4424C5" w:rsidR="004B09B0" w:rsidRDefault="004B09B0" w:rsidP="004B09B0">
      <w:pPr>
        <w:pStyle w:val="Caption"/>
      </w:pPr>
      <w:bookmarkStart w:id="635" w:name="_Toc61521899"/>
      <w:r>
        <w:t xml:space="preserve">Figure </w:t>
      </w:r>
      <w:r w:rsidR="00BC222A">
        <w:fldChar w:fldCharType="begin"/>
      </w:r>
      <w:r w:rsidR="00BC222A">
        <w:instrText xml:space="preserve"> SEQ Figure \* ARABIC </w:instrText>
      </w:r>
      <w:r w:rsidR="00BC222A">
        <w:fldChar w:fldCharType="separate"/>
      </w:r>
      <w:r w:rsidR="00C825B7">
        <w:rPr>
          <w:noProof/>
        </w:rPr>
        <w:t>75</w:t>
      </w:r>
      <w:r w:rsidR="00BC222A">
        <w:rPr>
          <w:noProof/>
        </w:rPr>
        <w:fldChar w:fldCharType="end"/>
      </w:r>
      <w:r>
        <w:t xml:space="preserve"> : Connection List</w:t>
      </w:r>
      <w:bookmarkEnd w:id="635"/>
    </w:p>
    <w:p w14:paraId="79AB91B9" w14:textId="77777777" w:rsidR="004B09B0" w:rsidRDefault="004B09B0" w:rsidP="004B09B0">
      <w:pPr>
        <w:pStyle w:val="ListParagraph"/>
        <w:rPr>
          <w:rFonts w:asciiTheme="minorHAnsi" w:eastAsia="Times New Roman" w:hAnsiTheme="minorHAnsi" w:cstheme="minorHAnsi"/>
          <w:szCs w:val="20"/>
          <w:lang w:val="en-GB"/>
        </w:rPr>
      </w:pPr>
      <w:r>
        <w:rPr>
          <w:rFonts w:asciiTheme="minorHAnsi" w:eastAsia="Times New Roman" w:hAnsiTheme="minorHAnsi" w:cstheme="minorHAnsi"/>
          <w:noProof/>
          <w:szCs w:val="20"/>
          <w:lang w:val="en-GB"/>
        </w:rPr>
        <w:drawing>
          <wp:inline distT="0" distB="0" distL="0" distR="0" wp14:anchorId="7A836253" wp14:editId="3FFB446D">
            <wp:extent cx="4589253" cy="2705100"/>
            <wp:effectExtent l="19050" t="19050" r="20955"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92720" cy="2707144"/>
                    </a:xfrm>
                    <a:prstGeom prst="rect">
                      <a:avLst/>
                    </a:prstGeom>
                    <a:noFill/>
                    <a:ln cmpd="sng">
                      <a:solidFill>
                        <a:srgbClr val="5B9BD5"/>
                      </a:solidFill>
                    </a:ln>
                  </pic:spPr>
                </pic:pic>
              </a:graphicData>
            </a:graphic>
          </wp:inline>
        </w:drawing>
      </w:r>
      <w:r>
        <w:rPr>
          <w:rFonts w:asciiTheme="minorHAnsi" w:eastAsia="Times New Roman" w:hAnsiTheme="minorHAnsi" w:cstheme="minorHAnsi"/>
          <w:szCs w:val="20"/>
          <w:lang w:val="en-GB"/>
        </w:rPr>
        <w:t xml:space="preserve"> </w:t>
      </w:r>
    </w:p>
    <w:p w14:paraId="4602692E" w14:textId="77777777" w:rsidR="004B09B0" w:rsidRPr="00FC6A67" w:rsidRDefault="004B09B0" w:rsidP="004B09B0">
      <w:pPr>
        <w:pStyle w:val="ListParagraph"/>
        <w:rPr>
          <w:szCs w:val="20"/>
        </w:rPr>
      </w:pPr>
    </w:p>
    <w:p w14:paraId="6589F708" w14:textId="402E203C" w:rsidR="004B09B0" w:rsidRDefault="004B09B0" w:rsidP="00207D43">
      <w:pPr>
        <w:pStyle w:val="ListParagraph"/>
        <w:numPr>
          <w:ilvl w:val="0"/>
          <w:numId w:val="78"/>
        </w:numPr>
        <w:rPr>
          <w:szCs w:val="20"/>
        </w:rPr>
      </w:pPr>
      <w:r>
        <w:rPr>
          <w:szCs w:val="20"/>
        </w:rPr>
        <w:t>Search for “</w:t>
      </w:r>
      <w:r w:rsidRPr="004B09B0">
        <w:rPr>
          <w:szCs w:val="20"/>
        </w:rPr>
        <w:t>Initiate Provisioning</w:t>
      </w:r>
      <w:r>
        <w:rPr>
          <w:szCs w:val="20"/>
        </w:rPr>
        <w:t>”  and click on it to view connection details.</w:t>
      </w:r>
    </w:p>
    <w:p w14:paraId="78D6C844" w14:textId="77777777" w:rsidR="004B09B0" w:rsidRDefault="004B09B0" w:rsidP="004B09B0">
      <w:pPr>
        <w:pStyle w:val="ListParagraph"/>
        <w:rPr>
          <w:szCs w:val="20"/>
        </w:rPr>
      </w:pPr>
    </w:p>
    <w:p w14:paraId="0E5D4A27" w14:textId="245AAEC1" w:rsidR="004B09B0" w:rsidRDefault="004B09B0" w:rsidP="004B09B0">
      <w:pPr>
        <w:pStyle w:val="Caption"/>
      </w:pPr>
      <w:bookmarkStart w:id="636" w:name="_Toc61521900"/>
      <w:r>
        <w:t xml:space="preserve">Figure </w:t>
      </w:r>
      <w:r w:rsidR="00BC222A">
        <w:fldChar w:fldCharType="begin"/>
      </w:r>
      <w:r w:rsidR="00BC222A">
        <w:instrText xml:space="preserve"> SEQ Figure \* ARABIC </w:instrText>
      </w:r>
      <w:r w:rsidR="00BC222A">
        <w:fldChar w:fldCharType="separate"/>
      </w:r>
      <w:r w:rsidR="00C825B7">
        <w:rPr>
          <w:noProof/>
        </w:rPr>
        <w:t>76</w:t>
      </w:r>
      <w:r w:rsidR="00BC222A">
        <w:rPr>
          <w:noProof/>
        </w:rPr>
        <w:fldChar w:fldCharType="end"/>
      </w:r>
      <w:r>
        <w:t xml:space="preserve"> : Connection List</w:t>
      </w:r>
      <w:bookmarkEnd w:id="636"/>
    </w:p>
    <w:p w14:paraId="2BF26B9F" w14:textId="31CE25C5" w:rsidR="004B09B0" w:rsidRDefault="004B09B0" w:rsidP="004B09B0">
      <w:pPr>
        <w:pStyle w:val="ListParagraph"/>
        <w:rPr>
          <w:szCs w:val="20"/>
        </w:rPr>
      </w:pPr>
      <w:r>
        <w:rPr>
          <w:noProof/>
          <w:szCs w:val="20"/>
        </w:rPr>
        <w:drawing>
          <wp:inline distT="0" distB="0" distL="0" distR="0" wp14:anchorId="75AB444E" wp14:editId="2A9F6851">
            <wp:extent cx="4520242" cy="2194560"/>
            <wp:effectExtent l="19050" t="19050" r="13970"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32224" cy="2200377"/>
                    </a:xfrm>
                    <a:prstGeom prst="rect">
                      <a:avLst/>
                    </a:prstGeom>
                    <a:noFill/>
                    <a:ln cmpd="sng">
                      <a:solidFill>
                        <a:srgbClr val="5B9BD5"/>
                      </a:solidFill>
                    </a:ln>
                  </pic:spPr>
                </pic:pic>
              </a:graphicData>
            </a:graphic>
          </wp:inline>
        </w:drawing>
      </w:r>
    </w:p>
    <w:p w14:paraId="0E17881C" w14:textId="77777777" w:rsidR="004B09B0" w:rsidRDefault="004B09B0" w:rsidP="004B09B0">
      <w:pPr>
        <w:pStyle w:val="ListParagraph"/>
        <w:rPr>
          <w:szCs w:val="20"/>
        </w:rPr>
      </w:pPr>
    </w:p>
    <w:p w14:paraId="37CD4961" w14:textId="0F27B397" w:rsidR="004B09B0" w:rsidRDefault="004B09B0" w:rsidP="00207D43">
      <w:pPr>
        <w:pStyle w:val="ListParagraph"/>
        <w:numPr>
          <w:ilvl w:val="0"/>
          <w:numId w:val="78"/>
        </w:numPr>
        <w:rPr>
          <w:szCs w:val="20"/>
        </w:rPr>
      </w:pPr>
      <w:r>
        <w:rPr>
          <w:szCs w:val="20"/>
        </w:rPr>
        <w:t>Search for “</w:t>
      </w:r>
      <w:r w:rsidR="00477136">
        <w:rPr>
          <w:szCs w:val="20"/>
        </w:rPr>
        <w:t>USERIMPORT</w:t>
      </w:r>
      <w:r>
        <w:rPr>
          <w:szCs w:val="20"/>
        </w:rPr>
        <w:t>” section.</w:t>
      </w:r>
    </w:p>
    <w:p w14:paraId="5984D259" w14:textId="4DBBFDB1" w:rsidR="004B09B0" w:rsidRDefault="004B09B0" w:rsidP="004B09B0">
      <w:pPr>
        <w:pStyle w:val="Caption"/>
        <w:ind w:left="720"/>
      </w:pPr>
      <w:bookmarkStart w:id="637" w:name="_Toc61521901"/>
      <w:r>
        <w:t xml:space="preserve">Figure </w:t>
      </w:r>
      <w:r w:rsidR="00BC222A">
        <w:fldChar w:fldCharType="begin"/>
      </w:r>
      <w:r w:rsidR="00BC222A">
        <w:instrText xml:space="preserve"> SEQ Figure \* ARABIC </w:instrText>
      </w:r>
      <w:r w:rsidR="00BC222A">
        <w:fldChar w:fldCharType="separate"/>
      </w:r>
      <w:r w:rsidR="00C825B7">
        <w:rPr>
          <w:noProof/>
        </w:rPr>
        <w:t>77</w:t>
      </w:r>
      <w:r w:rsidR="00BC222A">
        <w:rPr>
          <w:noProof/>
        </w:rPr>
        <w:fldChar w:fldCharType="end"/>
      </w:r>
      <w:r>
        <w:t xml:space="preserve"> : Global Configuration</w:t>
      </w:r>
      <w:bookmarkEnd w:id="637"/>
    </w:p>
    <w:p w14:paraId="57867E71" w14:textId="7C8F5FCE" w:rsidR="004B09B0" w:rsidRDefault="00477136" w:rsidP="004B09B0">
      <w:pPr>
        <w:pStyle w:val="ListParagraph"/>
        <w:rPr>
          <w:szCs w:val="20"/>
        </w:rPr>
      </w:pPr>
      <w:r w:rsidRPr="00477136">
        <w:rPr>
          <w:noProof/>
          <w:szCs w:val="20"/>
        </w:rPr>
        <w:drawing>
          <wp:inline distT="0" distB="0" distL="0" distR="0" wp14:anchorId="235B669D" wp14:editId="67ADD8CB">
            <wp:extent cx="4615132" cy="2546207"/>
            <wp:effectExtent l="19050" t="19050" r="14605" b="260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33094" cy="2556117"/>
                    </a:xfrm>
                    <a:prstGeom prst="rect">
                      <a:avLst/>
                    </a:prstGeom>
                    <a:ln cmpd="sng">
                      <a:solidFill>
                        <a:srgbClr val="5B9BD5"/>
                      </a:solidFill>
                    </a:ln>
                  </pic:spPr>
                </pic:pic>
              </a:graphicData>
            </a:graphic>
          </wp:inline>
        </w:drawing>
      </w:r>
    </w:p>
    <w:p w14:paraId="5DAD9448" w14:textId="77777777" w:rsidR="004B09B0" w:rsidRDefault="004B09B0" w:rsidP="004B09B0">
      <w:pPr>
        <w:pStyle w:val="ListParagraph"/>
        <w:rPr>
          <w:szCs w:val="20"/>
        </w:rPr>
      </w:pPr>
    </w:p>
    <w:p w14:paraId="671E8930" w14:textId="77777777" w:rsidR="004B09B0" w:rsidRDefault="004B09B0" w:rsidP="004B09B0">
      <w:pPr>
        <w:pStyle w:val="ListParagraph"/>
        <w:rPr>
          <w:szCs w:val="20"/>
        </w:rPr>
      </w:pPr>
    </w:p>
    <w:p w14:paraId="2595B4A8" w14:textId="6E358D05" w:rsidR="004B09B0" w:rsidRDefault="004B09B0" w:rsidP="00207D43">
      <w:pPr>
        <w:pStyle w:val="ListParagraph"/>
        <w:numPr>
          <w:ilvl w:val="0"/>
          <w:numId w:val="78"/>
        </w:numPr>
        <w:rPr>
          <w:szCs w:val="20"/>
        </w:rPr>
      </w:pPr>
      <w:r w:rsidRPr="00477136">
        <w:rPr>
          <w:szCs w:val="20"/>
        </w:rPr>
        <w:t xml:space="preserve">Suppose IAM Admin wants to </w:t>
      </w:r>
      <w:r w:rsidR="00477136" w:rsidRPr="00477136">
        <w:rPr>
          <w:szCs w:val="20"/>
        </w:rPr>
        <w:t xml:space="preserve">change current 14 days criteria to 18 days for new hire, </w:t>
      </w:r>
      <w:r w:rsidRPr="00477136">
        <w:rPr>
          <w:szCs w:val="20"/>
        </w:rPr>
        <w:t xml:space="preserve">then </w:t>
      </w:r>
      <w:r w:rsidR="00477136">
        <w:rPr>
          <w:szCs w:val="20"/>
        </w:rPr>
        <w:t>update following SQL block.</w:t>
      </w:r>
    </w:p>
    <w:p w14:paraId="5D1BBB20" w14:textId="77777777" w:rsidR="00477136" w:rsidRPr="00477136" w:rsidRDefault="00477136" w:rsidP="00477136">
      <w:pPr>
        <w:pStyle w:val="ListParagraph"/>
        <w:rPr>
          <w:szCs w:val="20"/>
        </w:rPr>
      </w:pPr>
    </w:p>
    <w:tbl>
      <w:tblPr>
        <w:tblStyle w:val="TableGrid"/>
        <w:tblW w:w="0" w:type="auto"/>
        <w:tblInd w:w="720" w:type="dxa"/>
        <w:tblLook w:val="04A0" w:firstRow="1" w:lastRow="0" w:firstColumn="1" w:lastColumn="0" w:noHBand="0" w:noVBand="1"/>
      </w:tblPr>
      <w:tblGrid>
        <w:gridCol w:w="8005"/>
      </w:tblGrid>
      <w:tr w:rsidR="004B09B0" w14:paraId="6BB37F58" w14:textId="77777777" w:rsidTr="004D36B6">
        <w:tc>
          <w:tcPr>
            <w:tcW w:w="8005" w:type="dxa"/>
            <w:shd w:val="clear" w:color="auto" w:fill="F2F2F2" w:themeFill="background1" w:themeFillShade="F2"/>
          </w:tcPr>
          <w:p w14:paraId="293647EF" w14:textId="77777777" w:rsidR="00477136" w:rsidRPr="00477136" w:rsidRDefault="00477136" w:rsidP="00477136">
            <w:pPr>
              <w:pStyle w:val="ListParagraph"/>
              <w:ind w:left="-19"/>
              <w:rPr>
                <w:rFonts w:ascii="Courier New" w:hAnsi="Courier New" w:cs="Courier New"/>
                <w:szCs w:val="20"/>
              </w:rPr>
            </w:pPr>
            <w:r w:rsidRPr="00477136">
              <w:rPr>
                <w:rFonts w:ascii="Courier New" w:hAnsi="Courier New" w:cs="Courier New"/>
                <w:szCs w:val="20"/>
              </w:rPr>
              <w:t>&lt;sql-query description="This is the Source DB Query" uniquecolumnsascommaseparated="EMPLO00001"&gt;</w:t>
            </w:r>
          </w:p>
          <w:p w14:paraId="227264F5" w14:textId="77777777" w:rsidR="00477136" w:rsidRPr="00477136" w:rsidRDefault="00477136" w:rsidP="00477136">
            <w:pPr>
              <w:pStyle w:val="ListParagraph"/>
              <w:ind w:left="-919"/>
              <w:rPr>
                <w:rFonts w:ascii="Courier New" w:hAnsi="Courier New" w:cs="Courier New"/>
                <w:szCs w:val="20"/>
              </w:rPr>
            </w:pPr>
            <w:r w:rsidRPr="00477136">
              <w:rPr>
                <w:rFonts w:ascii="Courier New" w:hAnsi="Courier New" w:cs="Courier New"/>
                <w:szCs w:val="20"/>
              </w:rPr>
              <w:t xml:space="preserve">        &lt;![CDATA[</w:t>
            </w:r>
          </w:p>
          <w:p w14:paraId="6F1133BB" w14:textId="0F7D2B8F" w:rsidR="00477136" w:rsidRPr="00477136" w:rsidRDefault="00477136" w:rsidP="00477136">
            <w:pPr>
              <w:rPr>
                <w:rFonts w:ascii="Courier New" w:hAnsi="Courier New" w:cs="Courier New"/>
              </w:rPr>
            </w:pPr>
            <w:r w:rsidRPr="00477136">
              <w:rPr>
                <w:rFonts w:ascii="Courier New" w:hAnsi="Courier New" w:cs="Courier New"/>
              </w:rPr>
              <w:t xml:space="preserve">select u.username as 'username', DATEDIFF(u.startdate,Current_Date()) as customproperty22 from users u where </w:t>
            </w:r>
            <w:r w:rsidRPr="00477136">
              <w:rPr>
                <w:rFonts w:ascii="Courier New" w:hAnsi="Courier New" w:cs="Courier New"/>
                <w:b/>
                <w:bCs/>
              </w:rPr>
              <w:t>DATEDIFF(u.startdate,Current_Date()) &lt;= 18</w:t>
            </w:r>
            <w:r w:rsidRPr="00477136">
              <w:rPr>
                <w:rFonts w:ascii="Courier New" w:hAnsi="Courier New" w:cs="Courier New"/>
              </w:rPr>
              <w:t xml:space="preserve"> and DATEDIFF(u.startdate,Current_Date()) &gt;= 0 and (u.startdate is not null or u.startdate !='') and u.statuskey = 1 and u.employeetype in ('Employee','Pending worker') and (u.customproperty23 in ('E','O') or u.locationdesc in ('Corporate Office Austin','Corporate Office Austin-South','Research and Development','Research and Development-Lab'))]]&gt;</w:t>
            </w:r>
          </w:p>
          <w:p w14:paraId="7B404567" w14:textId="01FA7AB5" w:rsidR="004B09B0" w:rsidRPr="0058777F" w:rsidRDefault="00477136" w:rsidP="00477136">
            <w:pPr>
              <w:pStyle w:val="ListParagraph"/>
              <w:ind w:left="-469"/>
              <w:rPr>
                <w:rFonts w:ascii="Courier New" w:hAnsi="Courier New" w:cs="Courier New"/>
                <w:szCs w:val="20"/>
              </w:rPr>
            </w:pPr>
            <w:r w:rsidRPr="00477136">
              <w:rPr>
                <w:rFonts w:ascii="Courier New" w:hAnsi="Courier New" w:cs="Courier New"/>
                <w:szCs w:val="20"/>
              </w:rPr>
              <w:t xml:space="preserve">    &lt;/sql-query&gt;</w:t>
            </w:r>
          </w:p>
        </w:tc>
      </w:tr>
    </w:tbl>
    <w:p w14:paraId="602947C8" w14:textId="77777777" w:rsidR="004B09B0" w:rsidRDefault="004B09B0" w:rsidP="004B09B0">
      <w:pPr>
        <w:pStyle w:val="ListParagraph"/>
        <w:rPr>
          <w:szCs w:val="20"/>
        </w:rPr>
      </w:pPr>
      <w:r>
        <w:rPr>
          <w:szCs w:val="20"/>
        </w:rPr>
        <w:t xml:space="preserve"> </w:t>
      </w:r>
    </w:p>
    <w:p w14:paraId="2AB3A464" w14:textId="77777777" w:rsidR="004B09B0" w:rsidRDefault="004B09B0" w:rsidP="00207D43">
      <w:pPr>
        <w:pStyle w:val="ListParagraph"/>
        <w:numPr>
          <w:ilvl w:val="0"/>
          <w:numId w:val="78"/>
        </w:numPr>
        <w:rPr>
          <w:szCs w:val="20"/>
        </w:rPr>
      </w:pPr>
      <w:r>
        <w:rPr>
          <w:szCs w:val="20"/>
        </w:rPr>
        <w:t xml:space="preserve">One query is updated and then click on Save button. </w:t>
      </w:r>
    </w:p>
    <w:p w14:paraId="48B656E9" w14:textId="77777777" w:rsidR="004B09B0" w:rsidRDefault="004B09B0" w:rsidP="004B09B0">
      <w:pPr>
        <w:pStyle w:val="ListParagraph"/>
        <w:rPr>
          <w:szCs w:val="20"/>
        </w:rPr>
      </w:pPr>
    </w:p>
    <w:p w14:paraId="23CF1AF0" w14:textId="0D6C963A" w:rsidR="006F4EF5" w:rsidRDefault="006F4EF5" w:rsidP="006F4EF5">
      <w:pPr>
        <w:pStyle w:val="Caption"/>
      </w:pPr>
      <w:bookmarkStart w:id="638" w:name="_Toc61521902"/>
      <w:r>
        <w:t xml:space="preserve">Figure </w:t>
      </w:r>
      <w:r w:rsidR="00BC222A">
        <w:fldChar w:fldCharType="begin"/>
      </w:r>
      <w:r w:rsidR="00BC222A">
        <w:instrText xml:space="preserve"> SEQ Figure \* ARABIC </w:instrText>
      </w:r>
      <w:r w:rsidR="00BC222A">
        <w:fldChar w:fldCharType="separate"/>
      </w:r>
      <w:r w:rsidR="00C825B7">
        <w:rPr>
          <w:noProof/>
        </w:rPr>
        <w:t>78</w:t>
      </w:r>
      <w:r w:rsidR="00BC222A">
        <w:rPr>
          <w:noProof/>
        </w:rPr>
        <w:fldChar w:fldCharType="end"/>
      </w:r>
      <w:r>
        <w:t xml:space="preserve"> : Save Connection</w:t>
      </w:r>
      <w:bookmarkEnd w:id="638"/>
    </w:p>
    <w:p w14:paraId="16310688" w14:textId="77777777" w:rsidR="004B09B0" w:rsidRDefault="004B09B0" w:rsidP="004B09B0">
      <w:pPr>
        <w:pStyle w:val="ListParagraph"/>
        <w:rPr>
          <w:szCs w:val="20"/>
        </w:rPr>
      </w:pPr>
      <w:r w:rsidRPr="00672DFD">
        <w:rPr>
          <w:noProof/>
          <w:szCs w:val="20"/>
        </w:rPr>
        <w:drawing>
          <wp:inline distT="0" distB="0" distL="0" distR="0" wp14:anchorId="10B187C5" wp14:editId="762DDC44">
            <wp:extent cx="4714245" cy="3248025"/>
            <wp:effectExtent l="19050" t="19050" r="1016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26072" cy="3256174"/>
                    </a:xfrm>
                    <a:prstGeom prst="rect">
                      <a:avLst/>
                    </a:prstGeom>
                    <a:ln cmpd="sng">
                      <a:solidFill>
                        <a:srgbClr val="5B9BD5"/>
                      </a:solidFill>
                    </a:ln>
                  </pic:spPr>
                </pic:pic>
              </a:graphicData>
            </a:graphic>
          </wp:inline>
        </w:drawing>
      </w:r>
    </w:p>
    <w:p w14:paraId="71D459BB" w14:textId="77777777" w:rsidR="004B09B0" w:rsidRPr="00FC6A67" w:rsidRDefault="004B09B0" w:rsidP="004B09B0">
      <w:pPr>
        <w:pStyle w:val="ListParagraph"/>
        <w:rPr>
          <w:szCs w:val="20"/>
        </w:rPr>
      </w:pPr>
    </w:p>
    <w:p w14:paraId="631AB3E5" w14:textId="77777777" w:rsidR="004B09B0" w:rsidRPr="004B09B0" w:rsidRDefault="004B09B0" w:rsidP="004B09B0"/>
    <w:p w14:paraId="765D95BA" w14:textId="15C9872E" w:rsidR="00D278F6" w:rsidRDefault="00D278F6" w:rsidP="00D278F6">
      <w:pPr>
        <w:pStyle w:val="Heading4"/>
        <w:rPr>
          <w:b w:val="0"/>
          <w:bCs w:val="0"/>
          <w:sz w:val="18"/>
          <w:szCs w:val="16"/>
        </w:rPr>
      </w:pPr>
      <w:r>
        <w:rPr>
          <w:b w:val="0"/>
          <w:bCs w:val="0"/>
          <w:sz w:val="18"/>
          <w:szCs w:val="16"/>
        </w:rPr>
        <w:t>Update Technical Rule</w:t>
      </w:r>
    </w:p>
    <w:p w14:paraId="5B558FA1" w14:textId="0146E9FB" w:rsidR="00354941" w:rsidRDefault="00354941" w:rsidP="00685906">
      <w:r>
        <w:t>To change new hire number of days 1</w:t>
      </w:r>
      <w:r w:rsidR="00FD4154">
        <w:t>4</w:t>
      </w:r>
      <w:r>
        <w:t xml:space="preserve"> days prior criteria, IAM admin must update following Technical Rule.</w:t>
      </w:r>
    </w:p>
    <w:p w14:paraId="1511BF95" w14:textId="77777777" w:rsidR="00354941" w:rsidRPr="00AE3C3C" w:rsidRDefault="00354941" w:rsidP="00207D43">
      <w:pPr>
        <w:pStyle w:val="ListParagraph"/>
        <w:numPr>
          <w:ilvl w:val="0"/>
          <w:numId w:val="79"/>
        </w:numPr>
        <w:rPr>
          <w:rFonts w:asciiTheme="minorHAnsi" w:eastAsia="Times New Roman" w:hAnsiTheme="minorHAnsi" w:cstheme="minorHAnsi"/>
          <w:szCs w:val="20"/>
          <w:lang w:val="en-GB"/>
        </w:rPr>
      </w:pPr>
      <w:r>
        <w:rPr>
          <w:rFonts w:asciiTheme="minorHAnsi" w:eastAsia="Times New Roman" w:hAnsiTheme="minorHAnsi" w:cstheme="minorHAnsi"/>
          <w:szCs w:val="20"/>
          <w:lang w:val="en-GB"/>
        </w:rPr>
        <w:t>Login to SSM as administrator</w:t>
      </w:r>
      <w:r w:rsidRPr="00AE3C3C">
        <w:rPr>
          <w:rFonts w:asciiTheme="minorHAnsi" w:eastAsia="Times New Roman" w:hAnsiTheme="minorHAnsi" w:cstheme="minorHAnsi"/>
          <w:szCs w:val="20"/>
          <w:lang w:val="en-GB"/>
        </w:rPr>
        <w:t>.</w:t>
      </w:r>
    </w:p>
    <w:p w14:paraId="1B3298BB" w14:textId="6C7277F4" w:rsidR="00354941" w:rsidRPr="00354941" w:rsidRDefault="00354941" w:rsidP="00207D43">
      <w:pPr>
        <w:pStyle w:val="ListParagraph"/>
        <w:numPr>
          <w:ilvl w:val="0"/>
          <w:numId w:val="79"/>
        </w:numPr>
        <w:rPr>
          <w:szCs w:val="20"/>
        </w:rPr>
      </w:pPr>
      <w:r w:rsidRPr="00FC6A67">
        <w:rPr>
          <w:rFonts w:asciiTheme="minorHAnsi" w:eastAsia="Times New Roman" w:hAnsiTheme="minorHAnsi" w:cstheme="minorHAnsi"/>
          <w:szCs w:val="20"/>
          <w:lang w:val="en-GB"/>
        </w:rPr>
        <w:t xml:space="preserve">Go </w:t>
      </w:r>
      <w:r>
        <w:rPr>
          <w:rFonts w:asciiTheme="minorHAnsi" w:eastAsia="Times New Roman" w:hAnsiTheme="minorHAnsi" w:cstheme="minorHAnsi"/>
          <w:szCs w:val="20"/>
          <w:lang w:val="en-GB"/>
        </w:rPr>
        <w:t>to Admin</w:t>
      </w:r>
      <w:r w:rsidRPr="00FC6A67">
        <w:rPr>
          <w:rFonts w:asciiTheme="minorHAnsi" w:eastAsia="Wingdings" w:hAnsiTheme="minorHAnsi" w:cstheme="minorHAnsi"/>
          <w:szCs w:val="20"/>
          <w:lang w:val="en-GB"/>
        </w:rPr>
        <w:t>à</w:t>
      </w:r>
      <w:r>
        <w:rPr>
          <w:rFonts w:asciiTheme="minorHAnsi" w:eastAsia="Times New Roman" w:hAnsiTheme="minorHAnsi" w:cstheme="minorHAnsi"/>
          <w:szCs w:val="20"/>
          <w:lang w:val="en-GB"/>
        </w:rPr>
        <w:t xml:space="preserve"> Polices and click on </w:t>
      </w:r>
      <w:r w:rsidR="00B026B7">
        <w:rPr>
          <w:rFonts w:asciiTheme="minorHAnsi" w:eastAsia="Times New Roman" w:hAnsiTheme="minorHAnsi" w:cstheme="minorHAnsi"/>
          <w:szCs w:val="20"/>
          <w:lang w:val="en-GB"/>
        </w:rPr>
        <w:t>Technical</w:t>
      </w:r>
      <w:r>
        <w:rPr>
          <w:rFonts w:asciiTheme="minorHAnsi" w:eastAsia="Times New Roman" w:hAnsiTheme="minorHAnsi" w:cstheme="minorHAnsi"/>
          <w:szCs w:val="20"/>
          <w:lang w:val="en-GB"/>
        </w:rPr>
        <w:t xml:space="preserve"> Rules</w:t>
      </w:r>
    </w:p>
    <w:p w14:paraId="23BBFEE2" w14:textId="77777777" w:rsidR="00354941" w:rsidRDefault="00354941" w:rsidP="00354941">
      <w:pPr>
        <w:pStyle w:val="ListParagraph"/>
        <w:rPr>
          <w:rFonts w:asciiTheme="minorHAnsi" w:eastAsia="Times New Roman" w:hAnsiTheme="minorHAnsi" w:cstheme="minorHAnsi"/>
          <w:szCs w:val="20"/>
          <w:lang w:val="en-GB"/>
        </w:rPr>
      </w:pPr>
    </w:p>
    <w:p w14:paraId="3AF26828" w14:textId="4CF06DA9" w:rsidR="00B026B7" w:rsidRDefault="00B026B7" w:rsidP="00B026B7">
      <w:pPr>
        <w:pStyle w:val="Caption"/>
      </w:pPr>
      <w:bookmarkStart w:id="639" w:name="_Toc61521903"/>
      <w:r>
        <w:t xml:space="preserve">Figure </w:t>
      </w:r>
      <w:r w:rsidR="00BC222A">
        <w:fldChar w:fldCharType="begin"/>
      </w:r>
      <w:r w:rsidR="00BC222A">
        <w:instrText xml:space="preserve"> SEQ Figure \* ARABIC </w:instrText>
      </w:r>
      <w:r w:rsidR="00BC222A">
        <w:fldChar w:fldCharType="separate"/>
      </w:r>
      <w:r w:rsidR="00C825B7">
        <w:rPr>
          <w:noProof/>
        </w:rPr>
        <w:t>79</w:t>
      </w:r>
      <w:r w:rsidR="00BC222A">
        <w:rPr>
          <w:noProof/>
        </w:rPr>
        <w:fldChar w:fldCharType="end"/>
      </w:r>
      <w:r>
        <w:t xml:space="preserve"> : Technical Rule</w:t>
      </w:r>
      <w:bookmarkEnd w:id="639"/>
    </w:p>
    <w:p w14:paraId="64EF60DD" w14:textId="58896A9A" w:rsidR="00354941" w:rsidRPr="002079BB" w:rsidRDefault="00354941" w:rsidP="00354941">
      <w:pPr>
        <w:pStyle w:val="ListParagraph"/>
        <w:rPr>
          <w:szCs w:val="20"/>
        </w:rPr>
      </w:pPr>
      <w:r>
        <w:rPr>
          <w:rFonts w:asciiTheme="minorHAnsi" w:eastAsia="Times New Roman" w:hAnsiTheme="minorHAnsi" w:cstheme="minorHAnsi"/>
          <w:noProof/>
          <w:szCs w:val="20"/>
          <w:lang w:val="en-GB"/>
        </w:rPr>
        <w:drawing>
          <wp:inline distT="0" distB="0" distL="0" distR="0" wp14:anchorId="3B9D1AC9" wp14:editId="6F9B82E3">
            <wp:extent cx="4714240" cy="2560320"/>
            <wp:effectExtent l="19050" t="19050" r="10160"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16972" cy="2561804"/>
                    </a:xfrm>
                    <a:prstGeom prst="rect">
                      <a:avLst/>
                    </a:prstGeom>
                    <a:noFill/>
                    <a:ln cmpd="sng">
                      <a:solidFill>
                        <a:srgbClr val="5B9BD5"/>
                      </a:solidFill>
                    </a:ln>
                  </pic:spPr>
                </pic:pic>
              </a:graphicData>
            </a:graphic>
          </wp:inline>
        </w:drawing>
      </w:r>
      <w:r>
        <w:rPr>
          <w:rFonts w:asciiTheme="minorHAnsi" w:eastAsia="Times New Roman" w:hAnsiTheme="minorHAnsi" w:cstheme="minorHAnsi"/>
          <w:szCs w:val="20"/>
          <w:lang w:val="en-GB"/>
        </w:rPr>
        <w:t xml:space="preserve"> </w:t>
      </w:r>
    </w:p>
    <w:p w14:paraId="4E63DECB" w14:textId="77777777" w:rsidR="00354941" w:rsidRDefault="00354941" w:rsidP="00354941">
      <w:pPr>
        <w:pStyle w:val="ListParagraph"/>
        <w:rPr>
          <w:rFonts w:asciiTheme="minorHAnsi" w:eastAsia="Times New Roman" w:hAnsiTheme="minorHAnsi" w:cstheme="minorHAnsi"/>
          <w:szCs w:val="20"/>
          <w:lang w:val="en-GB"/>
        </w:rPr>
      </w:pPr>
    </w:p>
    <w:p w14:paraId="6866E9C9" w14:textId="62A33EEC" w:rsidR="00354941" w:rsidRDefault="00354941" w:rsidP="00354941">
      <w:pPr>
        <w:pStyle w:val="ListParagraph"/>
        <w:rPr>
          <w:rFonts w:asciiTheme="minorHAnsi" w:eastAsia="Times New Roman" w:hAnsiTheme="minorHAnsi" w:cstheme="minorHAnsi"/>
          <w:szCs w:val="20"/>
          <w:lang w:val="en-GB"/>
        </w:rPr>
      </w:pPr>
    </w:p>
    <w:p w14:paraId="5D2FBD29" w14:textId="7A2DC63C" w:rsidR="004D36B6" w:rsidRPr="00354941" w:rsidRDefault="004D36B6" w:rsidP="00207D43">
      <w:pPr>
        <w:pStyle w:val="ListParagraph"/>
        <w:numPr>
          <w:ilvl w:val="0"/>
          <w:numId w:val="79"/>
        </w:numPr>
        <w:rPr>
          <w:szCs w:val="20"/>
        </w:rPr>
      </w:pPr>
      <w:r>
        <w:rPr>
          <w:rFonts w:asciiTheme="minorHAnsi" w:eastAsia="Times New Roman" w:hAnsiTheme="minorHAnsi" w:cstheme="minorHAnsi"/>
          <w:szCs w:val="20"/>
          <w:lang w:val="en-GB"/>
        </w:rPr>
        <w:t>Click on Edit button</w:t>
      </w:r>
    </w:p>
    <w:p w14:paraId="2BB1C06C" w14:textId="77777777" w:rsidR="004D36B6" w:rsidRDefault="004D36B6" w:rsidP="00354941">
      <w:pPr>
        <w:pStyle w:val="ListParagraph"/>
        <w:rPr>
          <w:rFonts w:asciiTheme="minorHAnsi" w:eastAsia="Times New Roman" w:hAnsiTheme="minorHAnsi" w:cstheme="minorHAnsi"/>
          <w:szCs w:val="20"/>
          <w:lang w:val="en-GB"/>
        </w:rPr>
      </w:pPr>
    </w:p>
    <w:p w14:paraId="26E15646" w14:textId="31AD9DAB" w:rsidR="00354941" w:rsidRDefault="00354941" w:rsidP="00354941">
      <w:pPr>
        <w:pStyle w:val="Caption"/>
      </w:pPr>
      <w:bookmarkStart w:id="640" w:name="_Toc61521904"/>
      <w:r>
        <w:t xml:space="preserve">Figure </w:t>
      </w:r>
      <w:r w:rsidR="00BC222A">
        <w:fldChar w:fldCharType="begin"/>
      </w:r>
      <w:r w:rsidR="00BC222A">
        <w:instrText xml:space="preserve"> SEQ Figure \* ARABIC </w:instrText>
      </w:r>
      <w:r w:rsidR="00BC222A">
        <w:fldChar w:fldCharType="separate"/>
      </w:r>
      <w:r w:rsidR="00C825B7">
        <w:rPr>
          <w:noProof/>
        </w:rPr>
        <w:t>80</w:t>
      </w:r>
      <w:r w:rsidR="00BC222A">
        <w:rPr>
          <w:noProof/>
        </w:rPr>
        <w:fldChar w:fldCharType="end"/>
      </w:r>
      <w:r>
        <w:t xml:space="preserve"> : </w:t>
      </w:r>
      <w:r w:rsidR="00B026B7">
        <w:t>Technical</w:t>
      </w:r>
      <w:r>
        <w:t xml:space="preserve"> List</w:t>
      </w:r>
      <w:bookmarkEnd w:id="640"/>
    </w:p>
    <w:p w14:paraId="084D2B35" w14:textId="346A85BE" w:rsidR="00354941" w:rsidRDefault="00354941" w:rsidP="00B17851">
      <w:pPr>
        <w:ind w:left="540"/>
      </w:pPr>
      <w:r>
        <w:tab/>
      </w:r>
      <w:r w:rsidR="00B026B7">
        <w:rPr>
          <w:noProof/>
        </w:rPr>
        <w:drawing>
          <wp:inline distT="0" distB="0" distL="0" distR="0" wp14:anchorId="5FC0DCA9" wp14:editId="20FCA401">
            <wp:extent cx="4560901" cy="2562225"/>
            <wp:effectExtent l="19050" t="19050" r="1143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63148" cy="2563487"/>
                    </a:xfrm>
                    <a:prstGeom prst="rect">
                      <a:avLst/>
                    </a:prstGeom>
                    <a:noFill/>
                    <a:ln cmpd="sng">
                      <a:solidFill>
                        <a:srgbClr val="5B9BD5"/>
                      </a:solidFill>
                    </a:ln>
                  </pic:spPr>
                </pic:pic>
              </a:graphicData>
            </a:graphic>
          </wp:inline>
        </w:drawing>
      </w:r>
    </w:p>
    <w:p w14:paraId="6ACE4AA6" w14:textId="2C2607CB" w:rsidR="004D36B6" w:rsidRPr="00354941" w:rsidRDefault="00181D16" w:rsidP="00207D43">
      <w:pPr>
        <w:pStyle w:val="ListParagraph"/>
        <w:numPr>
          <w:ilvl w:val="0"/>
          <w:numId w:val="79"/>
        </w:numPr>
        <w:rPr>
          <w:szCs w:val="20"/>
        </w:rPr>
      </w:pPr>
      <w:r>
        <w:rPr>
          <w:szCs w:val="20"/>
        </w:rPr>
        <w:t>Search for Condition section and update “No of Days Calculation for Onboarding”</w:t>
      </w:r>
    </w:p>
    <w:p w14:paraId="188DFB42" w14:textId="77777777" w:rsidR="00D549DC" w:rsidRDefault="00D549DC" w:rsidP="00181D16">
      <w:pPr>
        <w:pStyle w:val="Caption"/>
      </w:pPr>
    </w:p>
    <w:p w14:paraId="22207AD7" w14:textId="52955FF9" w:rsidR="00181D16" w:rsidRDefault="00181D16" w:rsidP="00181D16">
      <w:pPr>
        <w:pStyle w:val="Caption"/>
      </w:pPr>
      <w:bookmarkStart w:id="641" w:name="_Toc61521905"/>
      <w:r>
        <w:t xml:space="preserve">Figure </w:t>
      </w:r>
      <w:r w:rsidR="00BC222A">
        <w:fldChar w:fldCharType="begin"/>
      </w:r>
      <w:r w:rsidR="00BC222A">
        <w:instrText xml:space="preserve"> SEQ Figure \* ARABIC </w:instrText>
      </w:r>
      <w:r w:rsidR="00BC222A">
        <w:fldChar w:fldCharType="separate"/>
      </w:r>
      <w:r w:rsidR="00C825B7">
        <w:rPr>
          <w:noProof/>
        </w:rPr>
        <w:t>81</w:t>
      </w:r>
      <w:r w:rsidR="00BC222A">
        <w:rPr>
          <w:noProof/>
        </w:rPr>
        <w:fldChar w:fldCharType="end"/>
      </w:r>
      <w:r>
        <w:t xml:space="preserve"> : Condition</w:t>
      </w:r>
      <w:bookmarkEnd w:id="641"/>
    </w:p>
    <w:p w14:paraId="59E9ACA5" w14:textId="30943863" w:rsidR="00181D16" w:rsidRDefault="00181D16" w:rsidP="00181D16">
      <w:pPr>
        <w:ind w:left="864"/>
      </w:pPr>
      <w:r>
        <w:rPr>
          <w:noProof/>
        </w:rPr>
        <w:drawing>
          <wp:inline distT="0" distB="0" distL="0" distR="0" wp14:anchorId="7A749F7B" wp14:editId="795B6A86">
            <wp:extent cx="4564685" cy="2099310"/>
            <wp:effectExtent l="19050" t="19050" r="26670" b="152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67643" cy="2100670"/>
                    </a:xfrm>
                    <a:prstGeom prst="rect">
                      <a:avLst/>
                    </a:prstGeom>
                    <a:noFill/>
                    <a:ln cmpd="sng">
                      <a:solidFill>
                        <a:srgbClr val="5B9BD5"/>
                      </a:solidFill>
                    </a:ln>
                  </pic:spPr>
                </pic:pic>
              </a:graphicData>
            </a:graphic>
          </wp:inline>
        </w:drawing>
      </w:r>
    </w:p>
    <w:p w14:paraId="43C54050" w14:textId="3B9D31BB" w:rsidR="00B026B7" w:rsidRPr="00181D16" w:rsidRDefault="00181D16" w:rsidP="00207D43">
      <w:pPr>
        <w:pStyle w:val="ListParagraph"/>
        <w:numPr>
          <w:ilvl w:val="0"/>
          <w:numId w:val="79"/>
        </w:numPr>
        <w:rPr>
          <w:szCs w:val="20"/>
        </w:rPr>
      </w:pPr>
      <w:r>
        <w:rPr>
          <w:szCs w:val="20"/>
        </w:rPr>
        <w:t>Similar as mention above update “No of Days Calculation for Onboarding” field in “</w:t>
      </w:r>
      <w:r w:rsidRPr="00181D16">
        <w:rPr>
          <w:szCs w:val="20"/>
        </w:rPr>
        <w:t>User AD Birth Right Rule for Corp OU Users” and “User AD Birth Right Rule for Exempt and Office Hourly Users” technical rule.</w:t>
      </w:r>
    </w:p>
    <w:p w14:paraId="026621A7" w14:textId="18899C4B" w:rsidR="00D278F6" w:rsidRDefault="00D278F6" w:rsidP="00C12D46">
      <w:pPr>
        <w:pStyle w:val="Heading4"/>
        <w:rPr>
          <w:b w:val="0"/>
          <w:bCs w:val="0"/>
          <w:sz w:val="18"/>
          <w:szCs w:val="16"/>
        </w:rPr>
      </w:pPr>
      <w:r w:rsidRPr="00D278F6">
        <w:rPr>
          <w:b w:val="0"/>
          <w:bCs w:val="0"/>
          <w:sz w:val="18"/>
          <w:szCs w:val="16"/>
        </w:rPr>
        <w:t xml:space="preserve">Change </w:t>
      </w:r>
      <w:r>
        <w:rPr>
          <w:b w:val="0"/>
          <w:bCs w:val="0"/>
          <w:sz w:val="18"/>
          <w:szCs w:val="16"/>
        </w:rPr>
        <w:t>Bright right for Mailbox Connection</w:t>
      </w:r>
    </w:p>
    <w:p w14:paraId="608560B0" w14:textId="478FA92D" w:rsidR="00D477AC" w:rsidRDefault="00D477AC" w:rsidP="00D477AC">
      <w:r>
        <w:t xml:space="preserve">To change new hire number of days 14 days prior criteria, IAM admin must update following </w:t>
      </w:r>
      <w:hyperlink r:id="rId94" w:history="1">
        <w:r w:rsidRPr="00D477AC">
          <w:t>Birth Right for Mailbox</w:t>
        </w:r>
      </w:hyperlink>
      <w:r>
        <w:t>.</w:t>
      </w:r>
    </w:p>
    <w:p w14:paraId="6941B6DC" w14:textId="77777777" w:rsidR="00D477AC" w:rsidRPr="00AE3C3C" w:rsidRDefault="00D477AC" w:rsidP="00207D43">
      <w:pPr>
        <w:pStyle w:val="ListParagraph"/>
        <w:numPr>
          <w:ilvl w:val="0"/>
          <w:numId w:val="80"/>
        </w:numPr>
        <w:rPr>
          <w:rFonts w:asciiTheme="minorHAnsi" w:eastAsia="Times New Roman" w:hAnsiTheme="minorHAnsi" w:cstheme="minorHAnsi"/>
          <w:szCs w:val="20"/>
          <w:lang w:val="en-GB"/>
        </w:rPr>
      </w:pPr>
      <w:r>
        <w:rPr>
          <w:rFonts w:asciiTheme="minorHAnsi" w:eastAsia="Times New Roman" w:hAnsiTheme="minorHAnsi" w:cstheme="minorHAnsi"/>
          <w:szCs w:val="20"/>
          <w:lang w:val="en-GB"/>
        </w:rPr>
        <w:t>Login to SSM as administrator</w:t>
      </w:r>
      <w:r w:rsidRPr="00AE3C3C">
        <w:rPr>
          <w:rFonts w:asciiTheme="minorHAnsi" w:eastAsia="Times New Roman" w:hAnsiTheme="minorHAnsi" w:cstheme="minorHAnsi"/>
          <w:szCs w:val="20"/>
          <w:lang w:val="en-GB"/>
        </w:rPr>
        <w:t>.</w:t>
      </w:r>
    </w:p>
    <w:p w14:paraId="19110172" w14:textId="77777777" w:rsidR="00D477AC" w:rsidRPr="002079BB" w:rsidRDefault="00D477AC" w:rsidP="00207D43">
      <w:pPr>
        <w:pStyle w:val="ListParagraph"/>
        <w:numPr>
          <w:ilvl w:val="0"/>
          <w:numId w:val="80"/>
        </w:numPr>
        <w:rPr>
          <w:szCs w:val="20"/>
        </w:rPr>
      </w:pPr>
      <w:r w:rsidRPr="00FC6A67">
        <w:rPr>
          <w:rFonts w:asciiTheme="minorHAnsi" w:eastAsia="Times New Roman" w:hAnsiTheme="minorHAnsi" w:cstheme="minorHAnsi"/>
          <w:szCs w:val="20"/>
          <w:lang w:val="en-GB"/>
        </w:rPr>
        <w:t xml:space="preserve">Go </w:t>
      </w:r>
      <w:r>
        <w:rPr>
          <w:rFonts w:asciiTheme="minorHAnsi" w:eastAsia="Times New Roman" w:hAnsiTheme="minorHAnsi" w:cstheme="minorHAnsi"/>
          <w:szCs w:val="20"/>
          <w:lang w:val="en-GB"/>
        </w:rPr>
        <w:t>to Admin</w:t>
      </w:r>
      <w:r w:rsidRPr="00FC6A67">
        <w:rPr>
          <w:rFonts w:asciiTheme="minorHAnsi" w:eastAsia="Wingdings" w:hAnsiTheme="minorHAnsi" w:cstheme="minorHAnsi"/>
          <w:szCs w:val="20"/>
          <w:lang w:val="en-GB"/>
        </w:rPr>
        <w:t>à</w:t>
      </w:r>
      <w:r>
        <w:rPr>
          <w:rFonts w:asciiTheme="minorHAnsi" w:eastAsia="Times New Roman" w:hAnsiTheme="minorHAnsi" w:cstheme="minorHAnsi"/>
          <w:szCs w:val="20"/>
          <w:lang w:val="en-GB"/>
        </w:rPr>
        <w:t xml:space="preserve"> Connections</w:t>
      </w:r>
    </w:p>
    <w:p w14:paraId="3C713EFE" w14:textId="77777777" w:rsidR="00D477AC" w:rsidRDefault="00D477AC" w:rsidP="00D477AC">
      <w:pPr>
        <w:pStyle w:val="ListParagraph"/>
        <w:rPr>
          <w:rFonts w:asciiTheme="minorHAnsi" w:eastAsia="Times New Roman" w:hAnsiTheme="minorHAnsi" w:cstheme="minorHAnsi"/>
          <w:szCs w:val="20"/>
          <w:lang w:val="en-GB"/>
        </w:rPr>
      </w:pPr>
    </w:p>
    <w:p w14:paraId="25C60CFB" w14:textId="5E51D831" w:rsidR="00D477AC" w:rsidRDefault="00D477AC" w:rsidP="00D477AC">
      <w:pPr>
        <w:pStyle w:val="Caption"/>
      </w:pPr>
      <w:bookmarkStart w:id="642" w:name="_Toc61521906"/>
      <w:r>
        <w:t xml:space="preserve">Figure </w:t>
      </w:r>
      <w:r w:rsidR="00BC222A">
        <w:fldChar w:fldCharType="begin"/>
      </w:r>
      <w:r w:rsidR="00BC222A">
        <w:instrText xml:space="preserve"> SEQ Figure \* ARABIC </w:instrText>
      </w:r>
      <w:r w:rsidR="00BC222A">
        <w:fldChar w:fldCharType="separate"/>
      </w:r>
      <w:r w:rsidR="00C825B7">
        <w:rPr>
          <w:noProof/>
        </w:rPr>
        <w:t>82</w:t>
      </w:r>
      <w:r w:rsidR="00BC222A">
        <w:rPr>
          <w:noProof/>
        </w:rPr>
        <w:fldChar w:fldCharType="end"/>
      </w:r>
      <w:r>
        <w:t xml:space="preserve"> : Connection List</w:t>
      </w:r>
      <w:bookmarkEnd w:id="642"/>
    </w:p>
    <w:p w14:paraId="39ECCE74" w14:textId="77777777" w:rsidR="00D477AC" w:rsidRDefault="00D477AC" w:rsidP="00D477AC">
      <w:pPr>
        <w:pStyle w:val="ListParagraph"/>
        <w:rPr>
          <w:rFonts w:asciiTheme="minorHAnsi" w:eastAsia="Times New Roman" w:hAnsiTheme="minorHAnsi" w:cstheme="minorHAnsi"/>
          <w:szCs w:val="20"/>
          <w:lang w:val="en-GB"/>
        </w:rPr>
      </w:pPr>
      <w:r>
        <w:rPr>
          <w:rFonts w:asciiTheme="minorHAnsi" w:eastAsia="Times New Roman" w:hAnsiTheme="minorHAnsi" w:cstheme="minorHAnsi"/>
          <w:noProof/>
          <w:szCs w:val="20"/>
          <w:lang w:val="en-GB"/>
        </w:rPr>
        <w:drawing>
          <wp:inline distT="0" distB="0" distL="0" distR="0" wp14:anchorId="696CEE59" wp14:editId="237DCDBD">
            <wp:extent cx="4838700" cy="2705100"/>
            <wp:effectExtent l="19050" t="19050" r="1905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38700" cy="2705100"/>
                    </a:xfrm>
                    <a:prstGeom prst="rect">
                      <a:avLst/>
                    </a:prstGeom>
                    <a:noFill/>
                    <a:ln cmpd="sng">
                      <a:solidFill>
                        <a:srgbClr val="5B9BD5"/>
                      </a:solidFill>
                    </a:ln>
                  </pic:spPr>
                </pic:pic>
              </a:graphicData>
            </a:graphic>
          </wp:inline>
        </w:drawing>
      </w:r>
      <w:r>
        <w:rPr>
          <w:rFonts w:asciiTheme="minorHAnsi" w:eastAsia="Times New Roman" w:hAnsiTheme="minorHAnsi" w:cstheme="minorHAnsi"/>
          <w:szCs w:val="20"/>
          <w:lang w:val="en-GB"/>
        </w:rPr>
        <w:t xml:space="preserve"> </w:t>
      </w:r>
    </w:p>
    <w:p w14:paraId="4CB906BD" w14:textId="77777777" w:rsidR="00D477AC" w:rsidRPr="00FC6A67" w:rsidRDefault="00D477AC" w:rsidP="00D477AC">
      <w:pPr>
        <w:pStyle w:val="ListParagraph"/>
        <w:rPr>
          <w:szCs w:val="20"/>
        </w:rPr>
      </w:pPr>
    </w:p>
    <w:p w14:paraId="71446F40" w14:textId="04DFA84C" w:rsidR="00D477AC" w:rsidRDefault="00D477AC" w:rsidP="00207D43">
      <w:pPr>
        <w:pStyle w:val="ListParagraph"/>
        <w:numPr>
          <w:ilvl w:val="0"/>
          <w:numId w:val="80"/>
        </w:numPr>
        <w:rPr>
          <w:szCs w:val="20"/>
        </w:rPr>
      </w:pPr>
      <w:r>
        <w:rPr>
          <w:szCs w:val="20"/>
        </w:rPr>
        <w:t>Search for “</w:t>
      </w:r>
      <w:hyperlink r:id="rId95" w:history="1">
        <w:r w:rsidRPr="00D477AC">
          <w:rPr>
            <w:szCs w:val="20"/>
          </w:rPr>
          <w:t>Birth Right for Mailbox</w:t>
        </w:r>
      </w:hyperlink>
      <w:r>
        <w:rPr>
          <w:szCs w:val="20"/>
        </w:rPr>
        <w:t>”  and click on it to view connection details.</w:t>
      </w:r>
    </w:p>
    <w:p w14:paraId="2CE47BA8" w14:textId="232506EB" w:rsidR="00D477AC" w:rsidRDefault="00D477AC" w:rsidP="00207D43">
      <w:pPr>
        <w:pStyle w:val="ListParagraph"/>
        <w:numPr>
          <w:ilvl w:val="0"/>
          <w:numId w:val="80"/>
        </w:numPr>
        <w:rPr>
          <w:szCs w:val="20"/>
        </w:rPr>
      </w:pPr>
      <w:r>
        <w:rPr>
          <w:szCs w:val="20"/>
        </w:rPr>
        <w:t>Search for USERIMPORT section and update SQL query to change No. of Days Calculation for Onboarding by updating values as mention below. Suppose IAM admin wants to add No. of Days Calculation for Onboarding to set till 1</w:t>
      </w:r>
      <w:r w:rsidR="00FD4154">
        <w:rPr>
          <w:szCs w:val="20"/>
        </w:rPr>
        <w:t>8</w:t>
      </w:r>
      <w:r>
        <w:rPr>
          <w:szCs w:val="20"/>
        </w:rPr>
        <w:t xml:space="preserve"> days then update following query .</w:t>
      </w:r>
    </w:p>
    <w:p w14:paraId="4CF0D0B6" w14:textId="4D83C1DD" w:rsidR="00D477AC" w:rsidRDefault="00D477AC" w:rsidP="00D477AC">
      <w:pPr>
        <w:pStyle w:val="ListParagraph"/>
        <w:rPr>
          <w:szCs w:val="20"/>
        </w:rPr>
      </w:pPr>
    </w:p>
    <w:tbl>
      <w:tblPr>
        <w:tblStyle w:val="TableGrid"/>
        <w:tblW w:w="0" w:type="auto"/>
        <w:tblInd w:w="720" w:type="dxa"/>
        <w:tblLook w:val="04A0" w:firstRow="1" w:lastRow="0" w:firstColumn="1" w:lastColumn="0" w:noHBand="0" w:noVBand="1"/>
      </w:tblPr>
      <w:tblGrid>
        <w:gridCol w:w="7645"/>
      </w:tblGrid>
      <w:tr w:rsidR="00D477AC" w14:paraId="66DB868E" w14:textId="77777777" w:rsidTr="009E0E6E">
        <w:tc>
          <w:tcPr>
            <w:tcW w:w="7645" w:type="dxa"/>
            <w:shd w:val="clear" w:color="auto" w:fill="D9D9D9" w:themeFill="background1" w:themeFillShade="D9"/>
          </w:tcPr>
          <w:p w14:paraId="2DE1C5AD" w14:textId="7EAAE22D" w:rsidR="00D477AC" w:rsidRPr="0045422C" w:rsidRDefault="00D477AC" w:rsidP="00D477AC">
            <w:pPr>
              <w:pStyle w:val="ListParagraph"/>
              <w:ind w:left="-20"/>
              <w:rPr>
                <w:rFonts w:ascii="Courier New" w:hAnsi="Courier New" w:cs="Courier New"/>
                <w:szCs w:val="20"/>
              </w:rPr>
            </w:pPr>
            <w:r w:rsidRPr="0045422C">
              <w:rPr>
                <w:rFonts w:ascii="Courier New" w:hAnsi="Courier New" w:cs="Courier New"/>
                <w:szCs w:val="20"/>
              </w:rPr>
              <w:t xml:space="preserve">select u.username as userName,'YES' as Flag from users u,accounts a,user_accounts ua where </w:t>
            </w:r>
          </w:p>
          <w:p w14:paraId="2778F854" w14:textId="031CB88D" w:rsidR="00D477AC" w:rsidRDefault="00D477AC" w:rsidP="00D477AC">
            <w:pPr>
              <w:pStyle w:val="ListParagraph"/>
              <w:ind w:left="-20"/>
              <w:rPr>
                <w:szCs w:val="20"/>
              </w:rPr>
            </w:pPr>
            <w:r w:rsidRPr="0045422C">
              <w:rPr>
                <w:rFonts w:ascii="Courier New" w:hAnsi="Courier New" w:cs="Courier New"/>
                <w:szCs w:val="20"/>
              </w:rPr>
              <w:tab/>
              <w:t xml:space="preserve">ua.userkey=u.userkey and ua.accountkey=a.accountkey and a.endpointkey=1 and a.status in( 1,'Manually Provisioned') and (u.customproperty24 is null or u.customproperty24 not in ('YES')) and u.employeetype in ('Employee','Pending worker') and (u.customproperty23 in ('E','O') or u.locationdesc in ('Corporate Office Austin','Corporate Office Austin-South','Research and Development','Research and Development-Lab'))  and  u.customproperty22 IN </w:t>
            </w:r>
            <w:r w:rsidRPr="0045422C">
              <w:rPr>
                <w:rFonts w:ascii="Courier New" w:hAnsi="Courier New" w:cs="Courier New"/>
                <w:b/>
                <w:bCs/>
                <w:szCs w:val="20"/>
              </w:rPr>
              <w:t>(0,1,2,3,4,5,6,7,8,9,10,11,12,13,14,1</w:t>
            </w:r>
            <w:r w:rsidR="00FD4154">
              <w:rPr>
                <w:rFonts w:ascii="Courier New" w:hAnsi="Courier New" w:cs="Courier New"/>
                <w:b/>
                <w:bCs/>
                <w:szCs w:val="20"/>
              </w:rPr>
              <w:t>8</w:t>
            </w:r>
            <w:r w:rsidRPr="0045422C">
              <w:rPr>
                <w:rFonts w:ascii="Courier New" w:hAnsi="Courier New" w:cs="Courier New"/>
                <w:b/>
                <w:bCs/>
                <w:szCs w:val="20"/>
              </w:rPr>
              <w:t>)</w:t>
            </w:r>
            <w:r w:rsidRPr="0045422C">
              <w:rPr>
                <w:rFonts w:ascii="Courier New" w:hAnsi="Courier New" w:cs="Courier New"/>
                <w:szCs w:val="20"/>
              </w:rPr>
              <w:t xml:space="preserve"> and u.statuskey=1 and u.customproperty3 is not null</w:t>
            </w:r>
            <w:r w:rsidRPr="00D477AC">
              <w:rPr>
                <w:szCs w:val="20"/>
              </w:rPr>
              <w:t xml:space="preserve">     </w:t>
            </w:r>
          </w:p>
        </w:tc>
      </w:tr>
    </w:tbl>
    <w:p w14:paraId="52B11CC4" w14:textId="77777777" w:rsidR="00D477AC" w:rsidRDefault="00D477AC" w:rsidP="00D477AC">
      <w:pPr>
        <w:pStyle w:val="ListParagraph"/>
        <w:rPr>
          <w:szCs w:val="20"/>
        </w:rPr>
      </w:pPr>
    </w:p>
    <w:p w14:paraId="68789950" w14:textId="282C0E67" w:rsidR="003A58D7" w:rsidRDefault="003A58D7" w:rsidP="00207D43">
      <w:pPr>
        <w:pStyle w:val="Heading4"/>
        <w:numPr>
          <w:ilvl w:val="3"/>
          <w:numId w:val="92"/>
        </w:numPr>
        <w:rPr>
          <w:b w:val="0"/>
          <w:bCs w:val="0"/>
          <w:sz w:val="18"/>
          <w:szCs w:val="16"/>
        </w:rPr>
      </w:pPr>
      <w:r w:rsidRPr="003A58D7">
        <w:rPr>
          <w:b w:val="0"/>
          <w:bCs w:val="0"/>
          <w:sz w:val="18"/>
          <w:szCs w:val="16"/>
        </w:rPr>
        <w:t>Change in 14 days new hire criteria</w:t>
      </w:r>
      <w:r>
        <w:rPr>
          <w:b w:val="0"/>
          <w:bCs w:val="0"/>
          <w:sz w:val="18"/>
          <w:szCs w:val="16"/>
        </w:rPr>
        <w:t xml:space="preserve"> for Atom Feed.</w:t>
      </w:r>
    </w:p>
    <w:p w14:paraId="3D314209" w14:textId="13480C95" w:rsidR="003A58D7" w:rsidRDefault="003A58D7" w:rsidP="00E019A0">
      <w:r>
        <w:t xml:space="preserve">To change new hire number of days 14 days prior criteria, IAM admin must update following </w:t>
      </w:r>
      <w:hyperlink r:id="rId96" w:history="1">
        <w:r w:rsidRPr="00D477AC">
          <w:t xml:space="preserve">Birth Right for </w:t>
        </w:r>
        <w:r>
          <w:t>Atom</w:t>
        </w:r>
      </w:hyperlink>
      <w:r>
        <w:t xml:space="preserve"> feed.</w:t>
      </w:r>
    </w:p>
    <w:p w14:paraId="443FF72C" w14:textId="77777777" w:rsidR="00E019A0" w:rsidRDefault="00E019A0" w:rsidP="00207D43">
      <w:pPr>
        <w:pStyle w:val="ListParagraph"/>
        <w:numPr>
          <w:ilvl w:val="0"/>
          <w:numId w:val="88"/>
        </w:numPr>
        <w:rPr>
          <w:rFonts w:asciiTheme="minorHAnsi" w:eastAsia="Times New Roman" w:hAnsiTheme="minorHAnsi" w:cstheme="minorHAnsi"/>
          <w:szCs w:val="20"/>
          <w:lang w:val="en-GB"/>
        </w:rPr>
      </w:pPr>
      <w:r>
        <w:rPr>
          <w:rFonts w:asciiTheme="minorHAnsi" w:eastAsia="Times New Roman" w:hAnsiTheme="minorHAnsi" w:cstheme="minorHAnsi"/>
          <w:szCs w:val="20"/>
          <w:lang w:val="en-GB"/>
        </w:rPr>
        <w:t>Login to SSM as administrator</w:t>
      </w:r>
      <w:r w:rsidRPr="00AE3C3C">
        <w:rPr>
          <w:rFonts w:asciiTheme="minorHAnsi" w:eastAsia="Times New Roman" w:hAnsiTheme="minorHAnsi" w:cstheme="minorHAnsi"/>
          <w:szCs w:val="20"/>
          <w:lang w:val="en-GB"/>
        </w:rPr>
        <w:t>.</w:t>
      </w:r>
    </w:p>
    <w:p w14:paraId="64FA2A59" w14:textId="4E17609B" w:rsidR="00E019A0" w:rsidRPr="00FE6461" w:rsidRDefault="00E019A0" w:rsidP="00207D43">
      <w:pPr>
        <w:pStyle w:val="ListParagraph"/>
        <w:numPr>
          <w:ilvl w:val="0"/>
          <w:numId w:val="88"/>
        </w:numPr>
      </w:pPr>
      <w:r w:rsidRPr="00FE6461">
        <w:rPr>
          <w:rFonts w:asciiTheme="minorHAnsi" w:hAnsiTheme="minorHAnsi" w:cstheme="minorHAnsi"/>
          <w:lang w:val="en-GB"/>
        </w:rPr>
        <w:t>Go to Admin</w:t>
      </w:r>
      <w:r w:rsidRPr="00E019A0">
        <w:rPr>
          <w:rFonts w:asciiTheme="minorHAnsi" w:eastAsia="Wingdings" w:hAnsiTheme="minorHAnsi" w:cstheme="minorHAnsi"/>
          <w:lang w:val="en-GB"/>
        </w:rPr>
        <w:t>à</w:t>
      </w:r>
      <w:r w:rsidRPr="00FE6461">
        <w:rPr>
          <w:rFonts w:asciiTheme="minorHAnsi" w:hAnsiTheme="minorHAnsi" w:cstheme="minorHAnsi"/>
          <w:lang w:val="en-GB"/>
        </w:rPr>
        <w:t xml:space="preserve"> </w:t>
      </w:r>
      <w:r>
        <w:rPr>
          <w:rFonts w:asciiTheme="minorHAnsi" w:hAnsiTheme="minorHAnsi" w:cstheme="minorHAnsi"/>
          <w:lang w:val="en-GB"/>
        </w:rPr>
        <w:t>“Security Systems” then click on “Endpoints” and then click on “</w:t>
      </w:r>
      <w:hyperlink r:id="rId97" w:history="1">
        <w:r w:rsidRPr="00E019A0">
          <w:rPr>
            <w:rFonts w:asciiTheme="minorHAnsi" w:hAnsiTheme="minorHAnsi" w:cstheme="minorHAnsi"/>
            <w:lang w:val="en-GB"/>
          </w:rPr>
          <w:t>Oracle HCM Atom Feed</w:t>
        </w:r>
      </w:hyperlink>
      <w:r>
        <w:rPr>
          <w:rFonts w:asciiTheme="minorHAnsi" w:hAnsiTheme="minorHAnsi" w:cstheme="minorHAnsi"/>
          <w:lang w:val="en-GB"/>
        </w:rPr>
        <w:t>”.</w:t>
      </w:r>
    </w:p>
    <w:p w14:paraId="6C379097" w14:textId="27BE2CB1" w:rsidR="00E019A0" w:rsidRDefault="00E019A0" w:rsidP="00E019A0">
      <w:pPr>
        <w:ind w:left="720"/>
      </w:pPr>
    </w:p>
    <w:p w14:paraId="4529D995" w14:textId="0A41365B" w:rsidR="00E019A0" w:rsidRDefault="00E019A0" w:rsidP="00E019A0">
      <w:pPr>
        <w:pStyle w:val="Caption"/>
      </w:pPr>
      <w:bookmarkStart w:id="643" w:name="_Toc61521907"/>
      <w:r>
        <w:t xml:space="preserve">Figure </w:t>
      </w:r>
      <w:r w:rsidR="00BC222A">
        <w:fldChar w:fldCharType="begin"/>
      </w:r>
      <w:r w:rsidR="00BC222A">
        <w:instrText xml:space="preserve"> SEQ Figure \* ARABIC </w:instrText>
      </w:r>
      <w:r w:rsidR="00BC222A">
        <w:fldChar w:fldCharType="separate"/>
      </w:r>
      <w:r w:rsidR="00C825B7">
        <w:rPr>
          <w:noProof/>
        </w:rPr>
        <w:t>83</w:t>
      </w:r>
      <w:r w:rsidR="00BC222A">
        <w:rPr>
          <w:noProof/>
        </w:rPr>
        <w:fldChar w:fldCharType="end"/>
      </w:r>
      <w:r>
        <w:t xml:space="preserve"> : Atom Feed Endpoint</w:t>
      </w:r>
      <w:bookmarkEnd w:id="643"/>
    </w:p>
    <w:p w14:paraId="45C55D30" w14:textId="069CF5EB" w:rsidR="00E019A0" w:rsidRDefault="00E019A0" w:rsidP="00E019A0">
      <w:pPr>
        <w:ind w:left="720"/>
      </w:pPr>
      <w:r>
        <w:rPr>
          <w:noProof/>
        </w:rPr>
        <w:drawing>
          <wp:inline distT="0" distB="0" distL="0" distR="0" wp14:anchorId="23699570" wp14:editId="259187B7">
            <wp:extent cx="4696358" cy="2011680"/>
            <wp:effectExtent l="19050" t="19050" r="28575" b="2667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00504" cy="2013456"/>
                    </a:xfrm>
                    <a:prstGeom prst="rect">
                      <a:avLst/>
                    </a:prstGeom>
                    <a:noFill/>
                    <a:ln cmpd="sng">
                      <a:solidFill>
                        <a:srgbClr val="5B9BD5"/>
                      </a:solidFill>
                    </a:ln>
                  </pic:spPr>
                </pic:pic>
              </a:graphicData>
            </a:graphic>
          </wp:inline>
        </w:drawing>
      </w:r>
    </w:p>
    <w:p w14:paraId="09CFDCA2" w14:textId="4D486457" w:rsidR="005E2BA0" w:rsidRDefault="00242592" w:rsidP="00207D43">
      <w:pPr>
        <w:pStyle w:val="ListParagraph"/>
        <w:numPr>
          <w:ilvl w:val="0"/>
          <w:numId w:val="88"/>
        </w:numPr>
      </w:pPr>
      <w:r>
        <w:t xml:space="preserve">Navigate </w:t>
      </w:r>
      <w:r>
        <w:rPr>
          <w:rFonts w:ascii="Wingdings" w:eastAsia="Wingdings" w:hAnsi="Wingdings" w:cs="Wingdings"/>
        </w:rPr>
        <w:t>à</w:t>
      </w:r>
      <w:r>
        <w:t xml:space="preserve"> “Other Attribute” and search for </w:t>
      </w:r>
      <w:r w:rsidRPr="00242592">
        <w:t>Custom Property 11</w:t>
      </w:r>
      <w:r>
        <w:t xml:space="preserve"> and change value to 15 and then click on </w:t>
      </w:r>
      <w:r>
        <w:rPr>
          <w:rFonts w:ascii="Wingdings" w:eastAsia="Wingdings" w:hAnsi="Wingdings" w:cs="Wingdings"/>
        </w:rPr>
        <w:t>à</w:t>
      </w:r>
      <w:r>
        <w:t xml:space="preserve"> Update button.</w:t>
      </w:r>
    </w:p>
    <w:p w14:paraId="6D3E405C" w14:textId="0837F2B3" w:rsidR="00242592" w:rsidRDefault="00242592" w:rsidP="00242592">
      <w:pPr>
        <w:pStyle w:val="ListParagraph"/>
      </w:pPr>
    </w:p>
    <w:p w14:paraId="494117CD" w14:textId="2690A2E7" w:rsidR="00242592" w:rsidRDefault="00242592" w:rsidP="00242592">
      <w:pPr>
        <w:pStyle w:val="Caption"/>
      </w:pPr>
      <w:bookmarkStart w:id="644" w:name="_Toc61521908"/>
      <w:r>
        <w:t xml:space="preserve">Figure </w:t>
      </w:r>
      <w:r w:rsidR="00BC222A">
        <w:fldChar w:fldCharType="begin"/>
      </w:r>
      <w:r w:rsidR="00BC222A">
        <w:instrText xml:space="preserve"> SEQ Figure \* ARABIC </w:instrText>
      </w:r>
      <w:r w:rsidR="00BC222A">
        <w:fldChar w:fldCharType="separate"/>
      </w:r>
      <w:r w:rsidR="00C825B7">
        <w:rPr>
          <w:noProof/>
        </w:rPr>
        <w:t>84</w:t>
      </w:r>
      <w:r w:rsidR="00BC222A">
        <w:rPr>
          <w:noProof/>
        </w:rPr>
        <w:fldChar w:fldCharType="end"/>
      </w:r>
      <w:r>
        <w:t xml:space="preserve"> : Oracle HCM Atom Feed</w:t>
      </w:r>
      <w:bookmarkEnd w:id="644"/>
    </w:p>
    <w:p w14:paraId="65667872" w14:textId="6DD6CDC1" w:rsidR="00242592" w:rsidRDefault="00242592" w:rsidP="00242592">
      <w:pPr>
        <w:pStyle w:val="ListParagraph"/>
      </w:pPr>
      <w:r>
        <w:rPr>
          <w:noProof/>
        </w:rPr>
        <w:drawing>
          <wp:inline distT="0" distB="0" distL="0" distR="0" wp14:anchorId="677C2538" wp14:editId="4704C75B">
            <wp:extent cx="4695825" cy="3013478"/>
            <wp:effectExtent l="19050" t="19050" r="9525" b="15875"/>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04980" cy="3019353"/>
                    </a:xfrm>
                    <a:prstGeom prst="rect">
                      <a:avLst/>
                    </a:prstGeom>
                    <a:noFill/>
                    <a:ln cmpd="sng">
                      <a:solidFill>
                        <a:srgbClr val="5B9BD5"/>
                      </a:solidFill>
                    </a:ln>
                  </pic:spPr>
                </pic:pic>
              </a:graphicData>
            </a:graphic>
          </wp:inline>
        </w:drawing>
      </w:r>
    </w:p>
    <w:p w14:paraId="3EBF2438" w14:textId="20CF08A1" w:rsidR="00E019A0" w:rsidRPr="00E019A0" w:rsidRDefault="00E019A0" w:rsidP="00E019A0"/>
    <w:p w14:paraId="77C8174A" w14:textId="69629A77" w:rsidR="00D278F6" w:rsidRDefault="00D278F6" w:rsidP="00D278F6">
      <w:pPr>
        <w:pStyle w:val="Heading3"/>
        <w:ind w:left="720"/>
      </w:pPr>
      <w:bookmarkStart w:id="645" w:name="_Toc61521768"/>
      <w:r>
        <w:t xml:space="preserve">Birthright Criteria changed for </w:t>
      </w:r>
      <w:r w:rsidR="00136FBA">
        <w:t>Active Directory</w:t>
      </w:r>
      <w:bookmarkEnd w:id="645"/>
    </w:p>
    <w:p w14:paraId="406C3121" w14:textId="28830615" w:rsidR="00695ECB" w:rsidRDefault="00695ECB" w:rsidP="00695ECB">
      <w:r>
        <w:t>This section describes about changing birthright criteria for Active Directory. Suppose IAM admin wants to add following condition in existing Active Directory birthright.</w:t>
      </w:r>
    </w:p>
    <w:p w14:paraId="49CFAFDD" w14:textId="14B678BE" w:rsidR="00695ECB" w:rsidRDefault="00695ECB" w:rsidP="00207D43">
      <w:pPr>
        <w:pStyle w:val="ListParagraph"/>
        <w:numPr>
          <w:ilvl w:val="0"/>
          <w:numId w:val="81"/>
        </w:numPr>
      </w:pPr>
      <w:r>
        <w:t>Add employee type as “Contingent worker”.</w:t>
      </w:r>
    </w:p>
    <w:p w14:paraId="0F9397EA" w14:textId="15C644CC" w:rsidR="00695ECB" w:rsidRDefault="00695ECB" w:rsidP="00207D43">
      <w:pPr>
        <w:pStyle w:val="ListParagraph"/>
        <w:numPr>
          <w:ilvl w:val="0"/>
          <w:numId w:val="81"/>
        </w:numPr>
      </w:pPr>
      <w:r>
        <w:t>Add location desc as “</w:t>
      </w:r>
      <w:hyperlink r:id="rId100" w:history="1">
        <w:r w:rsidRPr="00695ECB">
          <w:t>Corporate Office Hangar</w:t>
        </w:r>
      </w:hyperlink>
      <w:r w:rsidR="001A65E4">
        <w:t>”</w:t>
      </w:r>
      <w:r>
        <w:t>.</w:t>
      </w:r>
    </w:p>
    <w:p w14:paraId="6CE35DC2" w14:textId="24D30DFF" w:rsidR="001A65E4" w:rsidRDefault="001A65E4" w:rsidP="001A65E4"/>
    <w:p w14:paraId="4FCCC342" w14:textId="128C2163" w:rsidR="001A65E4" w:rsidRPr="00695ECB" w:rsidRDefault="001A65E4" w:rsidP="001A65E4">
      <w:r>
        <w:t>To update above condition following section is required to updated.</w:t>
      </w:r>
    </w:p>
    <w:p w14:paraId="025F1A9C" w14:textId="04043B88" w:rsidR="00D278F6" w:rsidRDefault="008156C7" w:rsidP="00D278F6">
      <w:pPr>
        <w:pStyle w:val="Heading4"/>
        <w:rPr>
          <w:b w:val="0"/>
          <w:bCs w:val="0"/>
          <w:sz w:val="18"/>
          <w:szCs w:val="16"/>
        </w:rPr>
      </w:pPr>
      <w:r>
        <w:rPr>
          <w:b w:val="0"/>
          <w:bCs w:val="0"/>
          <w:sz w:val="18"/>
          <w:szCs w:val="16"/>
        </w:rPr>
        <w:t>Addition</w:t>
      </w:r>
      <w:r w:rsidR="00D278F6" w:rsidRPr="00C30B97">
        <w:rPr>
          <w:b w:val="0"/>
          <w:bCs w:val="0"/>
          <w:sz w:val="18"/>
          <w:szCs w:val="16"/>
        </w:rPr>
        <w:t xml:space="preserve"> in Initia</w:t>
      </w:r>
      <w:r w:rsidR="00D278F6">
        <w:rPr>
          <w:b w:val="0"/>
          <w:bCs w:val="0"/>
          <w:sz w:val="18"/>
          <w:szCs w:val="16"/>
        </w:rPr>
        <w:t>te provisioning Connection</w:t>
      </w:r>
    </w:p>
    <w:p w14:paraId="44B47BE0" w14:textId="77777777" w:rsidR="001A65E4" w:rsidRPr="00AE3C3C" w:rsidRDefault="001A65E4" w:rsidP="00207D43">
      <w:pPr>
        <w:pStyle w:val="ListParagraph"/>
        <w:numPr>
          <w:ilvl w:val="0"/>
          <w:numId w:val="82"/>
        </w:numPr>
        <w:rPr>
          <w:rFonts w:asciiTheme="minorHAnsi" w:eastAsia="Times New Roman" w:hAnsiTheme="minorHAnsi" w:cstheme="minorHAnsi"/>
          <w:szCs w:val="20"/>
          <w:lang w:val="en-GB"/>
        </w:rPr>
      </w:pPr>
      <w:r>
        <w:rPr>
          <w:rFonts w:asciiTheme="minorHAnsi" w:eastAsia="Times New Roman" w:hAnsiTheme="minorHAnsi" w:cstheme="minorHAnsi"/>
          <w:szCs w:val="20"/>
          <w:lang w:val="en-GB"/>
        </w:rPr>
        <w:t>Login to SSM as administrator</w:t>
      </w:r>
      <w:r w:rsidRPr="00AE3C3C">
        <w:rPr>
          <w:rFonts w:asciiTheme="minorHAnsi" w:eastAsia="Times New Roman" w:hAnsiTheme="minorHAnsi" w:cstheme="minorHAnsi"/>
          <w:szCs w:val="20"/>
          <w:lang w:val="en-GB"/>
        </w:rPr>
        <w:t>.</w:t>
      </w:r>
    </w:p>
    <w:p w14:paraId="5B0114BE" w14:textId="77777777" w:rsidR="001A65E4" w:rsidRPr="002079BB" w:rsidRDefault="001A65E4" w:rsidP="00207D43">
      <w:pPr>
        <w:pStyle w:val="ListParagraph"/>
        <w:numPr>
          <w:ilvl w:val="0"/>
          <w:numId w:val="82"/>
        </w:numPr>
        <w:rPr>
          <w:szCs w:val="20"/>
        </w:rPr>
      </w:pPr>
      <w:r w:rsidRPr="00FC6A67">
        <w:rPr>
          <w:rFonts w:asciiTheme="minorHAnsi" w:eastAsia="Times New Roman" w:hAnsiTheme="minorHAnsi" w:cstheme="minorHAnsi"/>
          <w:szCs w:val="20"/>
          <w:lang w:val="en-GB"/>
        </w:rPr>
        <w:t xml:space="preserve">Go </w:t>
      </w:r>
      <w:r>
        <w:rPr>
          <w:rFonts w:asciiTheme="minorHAnsi" w:eastAsia="Times New Roman" w:hAnsiTheme="minorHAnsi" w:cstheme="minorHAnsi"/>
          <w:szCs w:val="20"/>
          <w:lang w:val="en-GB"/>
        </w:rPr>
        <w:t>to Admin</w:t>
      </w:r>
      <w:r w:rsidRPr="00FC6A67">
        <w:rPr>
          <w:rFonts w:asciiTheme="minorHAnsi" w:eastAsia="Wingdings" w:hAnsiTheme="minorHAnsi" w:cstheme="minorHAnsi"/>
          <w:szCs w:val="20"/>
          <w:lang w:val="en-GB"/>
        </w:rPr>
        <w:t>à</w:t>
      </w:r>
      <w:r>
        <w:rPr>
          <w:rFonts w:asciiTheme="minorHAnsi" w:eastAsia="Times New Roman" w:hAnsiTheme="minorHAnsi" w:cstheme="minorHAnsi"/>
          <w:szCs w:val="20"/>
          <w:lang w:val="en-GB"/>
        </w:rPr>
        <w:t xml:space="preserve"> Connections</w:t>
      </w:r>
    </w:p>
    <w:p w14:paraId="5385AB18" w14:textId="77777777" w:rsidR="001A65E4" w:rsidRDefault="001A65E4" w:rsidP="001A65E4">
      <w:pPr>
        <w:pStyle w:val="ListParagraph"/>
        <w:rPr>
          <w:rFonts w:asciiTheme="minorHAnsi" w:eastAsia="Times New Roman" w:hAnsiTheme="minorHAnsi" w:cstheme="minorHAnsi"/>
          <w:szCs w:val="20"/>
          <w:lang w:val="en-GB"/>
        </w:rPr>
      </w:pPr>
    </w:p>
    <w:p w14:paraId="04496CAB" w14:textId="00B09140" w:rsidR="001A65E4" w:rsidRDefault="001A65E4" w:rsidP="001A65E4">
      <w:pPr>
        <w:pStyle w:val="Caption"/>
      </w:pPr>
      <w:bookmarkStart w:id="646" w:name="_Toc61521909"/>
      <w:r>
        <w:t xml:space="preserve">Figure </w:t>
      </w:r>
      <w:r w:rsidR="00BC222A">
        <w:fldChar w:fldCharType="begin"/>
      </w:r>
      <w:r w:rsidR="00BC222A">
        <w:instrText xml:space="preserve"> SEQ Figure \* ARABIC </w:instrText>
      </w:r>
      <w:r w:rsidR="00BC222A">
        <w:fldChar w:fldCharType="separate"/>
      </w:r>
      <w:r w:rsidR="00C825B7">
        <w:rPr>
          <w:noProof/>
        </w:rPr>
        <w:t>85</w:t>
      </w:r>
      <w:r w:rsidR="00BC222A">
        <w:rPr>
          <w:noProof/>
        </w:rPr>
        <w:fldChar w:fldCharType="end"/>
      </w:r>
      <w:r>
        <w:t xml:space="preserve"> : Connection List</w:t>
      </w:r>
      <w:bookmarkEnd w:id="646"/>
    </w:p>
    <w:p w14:paraId="0FDA89C1" w14:textId="77777777" w:rsidR="001A65E4" w:rsidRDefault="001A65E4" w:rsidP="001A65E4">
      <w:pPr>
        <w:pStyle w:val="ListParagraph"/>
        <w:rPr>
          <w:rFonts w:asciiTheme="minorHAnsi" w:eastAsia="Times New Roman" w:hAnsiTheme="minorHAnsi" w:cstheme="minorHAnsi"/>
          <w:szCs w:val="20"/>
          <w:lang w:val="en-GB"/>
        </w:rPr>
      </w:pPr>
      <w:r>
        <w:rPr>
          <w:rFonts w:asciiTheme="minorHAnsi" w:eastAsia="Times New Roman" w:hAnsiTheme="minorHAnsi" w:cstheme="minorHAnsi"/>
          <w:noProof/>
          <w:szCs w:val="20"/>
          <w:lang w:val="en-GB"/>
        </w:rPr>
        <w:drawing>
          <wp:inline distT="0" distB="0" distL="0" distR="0" wp14:anchorId="1721B732" wp14:editId="31DB56BE">
            <wp:extent cx="4838700" cy="2705100"/>
            <wp:effectExtent l="19050" t="19050" r="19050"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38700" cy="2705100"/>
                    </a:xfrm>
                    <a:prstGeom prst="rect">
                      <a:avLst/>
                    </a:prstGeom>
                    <a:noFill/>
                    <a:ln cmpd="sng">
                      <a:solidFill>
                        <a:srgbClr val="5B9BD5"/>
                      </a:solidFill>
                    </a:ln>
                  </pic:spPr>
                </pic:pic>
              </a:graphicData>
            </a:graphic>
          </wp:inline>
        </w:drawing>
      </w:r>
      <w:r>
        <w:rPr>
          <w:rFonts w:asciiTheme="minorHAnsi" w:eastAsia="Times New Roman" w:hAnsiTheme="minorHAnsi" w:cstheme="minorHAnsi"/>
          <w:szCs w:val="20"/>
          <w:lang w:val="en-GB"/>
        </w:rPr>
        <w:t xml:space="preserve"> </w:t>
      </w:r>
    </w:p>
    <w:p w14:paraId="4DE37C57" w14:textId="77777777" w:rsidR="001A65E4" w:rsidRPr="00FC6A67" w:rsidRDefault="001A65E4" w:rsidP="001A65E4">
      <w:pPr>
        <w:pStyle w:val="ListParagraph"/>
        <w:rPr>
          <w:szCs w:val="20"/>
        </w:rPr>
      </w:pPr>
    </w:p>
    <w:p w14:paraId="2B25FD88" w14:textId="77777777" w:rsidR="001A65E4" w:rsidRDefault="001A65E4" w:rsidP="00207D43">
      <w:pPr>
        <w:pStyle w:val="ListParagraph"/>
        <w:numPr>
          <w:ilvl w:val="0"/>
          <w:numId w:val="82"/>
        </w:numPr>
        <w:rPr>
          <w:szCs w:val="20"/>
        </w:rPr>
      </w:pPr>
      <w:r>
        <w:rPr>
          <w:szCs w:val="20"/>
        </w:rPr>
        <w:t>Search for “</w:t>
      </w:r>
      <w:r w:rsidRPr="004B09B0">
        <w:rPr>
          <w:szCs w:val="20"/>
        </w:rPr>
        <w:t>Initiate Provisioning</w:t>
      </w:r>
      <w:r>
        <w:rPr>
          <w:szCs w:val="20"/>
        </w:rPr>
        <w:t>”  and click on it to view connection details.</w:t>
      </w:r>
    </w:p>
    <w:p w14:paraId="6B7C21C5" w14:textId="77777777" w:rsidR="001A65E4" w:rsidRDefault="001A65E4" w:rsidP="001A65E4">
      <w:pPr>
        <w:pStyle w:val="ListParagraph"/>
        <w:rPr>
          <w:szCs w:val="20"/>
        </w:rPr>
      </w:pPr>
    </w:p>
    <w:p w14:paraId="14287AD4" w14:textId="70BC70FF" w:rsidR="001A65E4" w:rsidRDefault="001A65E4" w:rsidP="001A65E4">
      <w:pPr>
        <w:pStyle w:val="Caption"/>
      </w:pPr>
      <w:bookmarkStart w:id="647" w:name="_Toc61521910"/>
      <w:r>
        <w:t xml:space="preserve">Figure </w:t>
      </w:r>
      <w:r w:rsidR="00BC222A">
        <w:fldChar w:fldCharType="begin"/>
      </w:r>
      <w:r w:rsidR="00BC222A">
        <w:instrText xml:space="preserve"> SEQ Figure \* ARABIC </w:instrText>
      </w:r>
      <w:r w:rsidR="00BC222A">
        <w:fldChar w:fldCharType="separate"/>
      </w:r>
      <w:r w:rsidR="00C825B7">
        <w:rPr>
          <w:noProof/>
        </w:rPr>
        <w:t>86</w:t>
      </w:r>
      <w:r w:rsidR="00BC222A">
        <w:rPr>
          <w:noProof/>
        </w:rPr>
        <w:fldChar w:fldCharType="end"/>
      </w:r>
      <w:r>
        <w:t xml:space="preserve"> : Connection List</w:t>
      </w:r>
      <w:bookmarkEnd w:id="647"/>
    </w:p>
    <w:p w14:paraId="6FFCDF05" w14:textId="77777777" w:rsidR="001A65E4" w:rsidRDefault="001A65E4" w:rsidP="001A65E4">
      <w:pPr>
        <w:pStyle w:val="ListParagraph"/>
        <w:rPr>
          <w:szCs w:val="20"/>
        </w:rPr>
      </w:pPr>
      <w:r>
        <w:rPr>
          <w:noProof/>
          <w:szCs w:val="20"/>
        </w:rPr>
        <w:drawing>
          <wp:inline distT="0" distB="0" distL="0" distR="0" wp14:anchorId="0618AF7B" wp14:editId="0C7D0872">
            <wp:extent cx="4838700" cy="2194560"/>
            <wp:effectExtent l="19050" t="19050" r="19050" b="152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47594" cy="2198594"/>
                    </a:xfrm>
                    <a:prstGeom prst="rect">
                      <a:avLst/>
                    </a:prstGeom>
                    <a:noFill/>
                    <a:ln cmpd="sng">
                      <a:solidFill>
                        <a:srgbClr val="5B9BD5"/>
                      </a:solidFill>
                    </a:ln>
                  </pic:spPr>
                </pic:pic>
              </a:graphicData>
            </a:graphic>
          </wp:inline>
        </w:drawing>
      </w:r>
    </w:p>
    <w:p w14:paraId="5304B202" w14:textId="77777777" w:rsidR="001A65E4" w:rsidRDefault="001A65E4" w:rsidP="001A65E4">
      <w:pPr>
        <w:pStyle w:val="ListParagraph"/>
        <w:rPr>
          <w:szCs w:val="20"/>
        </w:rPr>
      </w:pPr>
    </w:p>
    <w:p w14:paraId="762DE5D8" w14:textId="77777777" w:rsidR="001A65E4" w:rsidRDefault="001A65E4" w:rsidP="00207D43">
      <w:pPr>
        <w:pStyle w:val="ListParagraph"/>
        <w:numPr>
          <w:ilvl w:val="0"/>
          <w:numId w:val="82"/>
        </w:numPr>
        <w:rPr>
          <w:szCs w:val="20"/>
        </w:rPr>
      </w:pPr>
      <w:r>
        <w:rPr>
          <w:szCs w:val="20"/>
        </w:rPr>
        <w:t>Search for “USERIMPORT” section.</w:t>
      </w:r>
    </w:p>
    <w:p w14:paraId="59D7779E" w14:textId="1A678A9B" w:rsidR="001A65E4" w:rsidRDefault="001A65E4" w:rsidP="001A65E4">
      <w:pPr>
        <w:pStyle w:val="Caption"/>
        <w:ind w:left="720"/>
      </w:pPr>
      <w:bookmarkStart w:id="648" w:name="_Toc61521911"/>
      <w:r>
        <w:t xml:space="preserve">Figure </w:t>
      </w:r>
      <w:r w:rsidR="00BC222A">
        <w:fldChar w:fldCharType="begin"/>
      </w:r>
      <w:r w:rsidR="00BC222A">
        <w:instrText xml:space="preserve"> SEQ Figure \* ARABIC </w:instrText>
      </w:r>
      <w:r w:rsidR="00BC222A">
        <w:fldChar w:fldCharType="separate"/>
      </w:r>
      <w:r w:rsidR="00C825B7">
        <w:rPr>
          <w:noProof/>
        </w:rPr>
        <w:t>87</w:t>
      </w:r>
      <w:r w:rsidR="00BC222A">
        <w:rPr>
          <w:noProof/>
        </w:rPr>
        <w:fldChar w:fldCharType="end"/>
      </w:r>
      <w:r>
        <w:t xml:space="preserve"> : Global </w:t>
      </w:r>
      <w:commentRangeStart w:id="649"/>
      <w:r>
        <w:t>Configuration</w:t>
      </w:r>
      <w:bookmarkEnd w:id="648"/>
      <w:commentRangeEnd w:id="649"/>
      <w:r w:rsidR="004B0B02">
        <w:rPr>
          <w:rStyle w:val="CommentReference"/>
          <w:rFonts w:ascii="Calibri" w:hAnsi="Calibri" w:cs="Times New Roman"/>
          <w:b w:val="0"/>
          <w:iCs w:val="0"/>
          <w:color w:val="auto"/>
        </w:rPr>
        <w:commentReference w:id="649"/>
      </w:r>
    </w:p>
    <w:p w14:paraId="3A14D4D2" w14:textId="474B73C9" w:rsidR="001A65E4" w:rsidRDefault="001A65E4" w:rsidP="001A65E4">
      <w:pPr>
        <w:pStyle w:val="ListParagraph"/>
        <w:rPr>
          <w:szCs w:val="20"/>
        </w:rPr>
      </w:pPr>
      <w:del w:id="650" w:author="Rowden_Wesley_E" w:date="2021-02-22T15:26:00Z">
        <w:r w:rsidRPr="00477136" w:rsidDel="004B0B02">
          <w:rPr>
            <w:noProof/>
            <w:szCs w:val="20"/>
          </w:rPr>
          <w:drawing>
            <wp:inline distT="0" distB="0" distL="0" distR="0" wp14:anchorId="26E34480" wp14:editId="34A5B179">
              <wp:extent cx="4632463" cy="2546207"/>
              <wp:effectExtent l="19050" t="19050" r="15875" b="260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53189" cy="2557599"/>
                      </a:xfrm>
                      <a:prstGeom prst="rect">
                        <a:avLst/>
                      </a:prstGeom>
                      <a:ln cmpd="sng">
                        <a:solidFill>
                          <a:srgbClr val="5B9BD5"/>
                        </a:solidFill>
                      </a:ln>
                    </pic:spPr>
                  </pic:pic>
                </a:graphicData>
              </a:graphic>
            </wp:inline>
          </w:drawing>
        </w:r>
      </w:del>
      <w:ins w:id="651" w:author="Rowden_Wesley_E" w:date="2021-02-22T15:25:00Z">
        <w:r w:rsidR="004B0B02" w:rsidRPr="004B0B02">
          <w:rPr>
            <w:noProof/>
            <w:szCs w:val="20"/>
          </w:rPr>
          <w:drawing>
            <wp:inline distT="0" distB="0" distL="0" distR="0" wp14:anchorId="374520B1" wp14:editId="3FE8211F">
              <wp:extent cx="4625340" cy="291846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25340" cy="2918460"/>
                      </a:xfrm>
                      <a:prstGeom prst="rect">
                        <a:avLst/>
                      </a:prstGeom>
                    </pic:spPr>
                  </pic:pic>
                </a:graphicData>
              </a:graphic>
            </wp:inline>
          </w:drawing>
        </w:r>
      </w:ins>
    </w:p>
    <w:p w14:paraId="4C354FC2" w14:textId="77777777" w:rsidR="001A65E4" w:rsidRDefault="001A65E4" w:rsidP="001A65E4">
      <w:pPr>
        <w:pStyle w:val="ListParagraph"/>
        <w:rPr>
          <w:szCs w:val="20"/>
        </w:rPr>
      </w:pPr>
    </w:p>
    <w:p w14:paraId="3441ACA7" w14:textId="77777777" w:rsidR="001A65E4" w:rsidRDefault="001A65E4" w:rsidP="001A65E4">
      <w:pPr>
        <w:pStyle w:val="ListParagraph"/>
        <w:rPr>
          <w:szCs w:val="20"/>
        </w:rPr>
      </w:pPr>
    </w:p>
    <w:p w14:paraId="56896114" w14:textId="611285C6" w:rsidR="001A65E4" w:rsidRDefault="001A65E4" w:rsidP="00207D43">
      <w:pPr>
        <w:pStyle w:val="ListParagraph"/>
        <w:numPr>
          <w:ilvl w:val="0"/>
          <w:numId w:val="82"/>
        </w:numPr>
        <w:rPr>
          <w:szCs w:val="20"/>
        </w:rPr>
      </w:pPr>
      <w:r w:rsidRPr="00477136">
        <w:rPr>
          <w:szCs w:val="20"/>
        </w:rPr>
        <w:t xml:space="preserve">Suppose IAM Admin wants to </w:t>
      </w:r>
      <w:r w:rsidR="00913DA9">
        <w:rPr>
          <w:szCs w:val="20"/>
        </w:rPr>
        <w:t>add contingent worker and corporate office hangar</w:t>
      </w:r>
      <w:r w:rsidRPr="00477136">
        <w:rPr>
          <w:szCs w:val="20"/>
        </w:rPr>
        <w:t xml:space="preserve"> for new hire, then </w:t>
      </w:r>
      <w:r>
        <w:rPr>
          <w:szCs w:val="20"/>
        </w:rPr>
        <w:t>update following SQL block.</w:t>
      </w:r>
    </w:p>
    <w:p w14:paraId="6F5E1102" w14:textId="77777777" w:rsidR="001A65E4" w:rsidRPr="00477136" w:rsidRDefault="001A65E4" w:rsidP="001A65E4">
      <w:pPr>
        <w:pStyle w:val="ListParagraph"/>
        <w:rPr>
          <w:szCs w:val="20"/>
        </w:rPr>
      </w:pPr>
    </w:p>
    <w:tbl>
      <w:tblPr>
        <w:tblStyle w:val="TableGrid"/>
        <w:tblW w:w="0" w:type="auto"/>
        <w:tblInd w:w="720" w:type="dxa"/>
        <w:tblLook w:val="04A0" w:firstRow="1" w:lastRow="0" w:firstColumn="1" w:lastColumn="0" w:noHBand="0" w:noVBand="1"/>
      </w:tblPr>
      <w:tblGrid>
        <w:gridCol w:w="8005"/>
      </w:tblGrid>
      <w:tr w:rsidR="001A65E4" w14:paraId="3C80DA83" w14:textId="77777777" w:rsidTr="00045B7D">
        <w:tc>
          <w:tcPr>
            <w:tcW w:w="8005" w:type="dxa"/>
            <w:shd w:val="clear" w:color="auto" w:fill="F2F2F2" w:themeFill="background1" w:themeFillShade="F2"/>
          </w:tcPr>
          <w:p w14:paraId="59BCD694" w14:textId="5BA5AF21" w:rsidR="001A65E4" w:rsidRPr="0058777F" w:rsidRDefault="001A65E4" w:rsidP="001A65E4">
            <w:pPr>
              <w:jc w:val="left"/>
              <w:rPr>
                <w:rFonts w:ascii="Courier New" w:hAnsi="Courier New" w:cs="Courier New"/>
              </w:rPr>
            </w:pPr>
            <w:r w:rsidRPr="00477136">
              <w:rPr>
                <w:rFonts w:ascii="Courier New" w:hAnsi="Courier New" w:cs="Courier New"/>
              </w:rPr>
              <w:t xml:space="preserve">select u.username as 'username', DATEDIFF(u.startdate,Current_Date()) as customproperty22 from users u where </w:t>
            </w:r>
            <w:r w:rsidRPr="001A65E4">
              <w:rPr>
                <w:rFonts w:ascii="Courier New" w:hAnsi="Courier New" w:cs="Courier New"/>
              </w:rPr>
              <w:t>DATEDIFF(u.startdate,Current_Date()) &lt;= 18</w:t>
            </w:r>
            <w:r w:rsidRPr="00477136">
              <w:rPr>
                <w:rFonts w:ascii="Courier New" w:hAnsi="Courier New" w:cs="Courier New"/>
              </w:rPr>
              <w:t xml:space="preserve"> and DATEDIFF(u.startdate,Current_Date()) &gt;= 0 and (u.startdate is not null or u.startdate !='') and </w:t>
            </w:r>
            <w:proofErr w:type="spellStart"/>
            <w:r w:rsidRPr="00477136">
              <w:rPr>
                <w:rFonts w:ascii="Courier New" w:hAnsi="Courier New" w:cs="Courier New"/>
              </w:rPr>
              <w:t>u.statuskey</w:t>
            </w:r>
            <w:proofErr w:type="spellEnd"/>
            <w:r w:rsidRPr="00477136">
              <w:rPr>
                <w:rFonts w:ascii="Courier New" w:hAnsi="Courier New" w:cs="Courier New"/>
              </w:rPr>
              <w:t xml:space="preserve"> = 1 </w:t>
            </w:r>
            <w:ins w:id="652" w:author="Rowden_Wesley_E" w:date="2021-02-22T15:30:00Z">
              <w:r w:rsidR="004B0B02">
                <w:rPr>
                  <w:rFonts w:ascii="Courier New" w:hAnsi="Courier New" w:cs="Courier New"/>
                </w:rPr>
                <w:t xml:space="preserve">and </w:t>
              </w:r>
              <w:proofErr w:type="spellStart"/>
              <w:r w:rsidR="004B0B02">
                <w:rPr>
                  <w:rFonts w:ascii="Courier New" w:hAnsi="Courier New" w:cs="Courier New"/>
                </w:rPr>
                <w:t>u.country</w:t>
              </w:r>
              <w:proofErr w:type="spellEnd"/>
              <w:r w:rsidR="004B0B02">
                <w:rPr>
                  <w:rFonts w:ascii="Courier New" w:hAnsi="Courier New" w:cs="Courier New"/>
                </w:rPr>
                <w:t xml:space="preserve"> = ‘US’</w:t>
              </w:r>
            </w:ins>
            <w:ins w:id="653" w:author="Rowden_Wesley_E" w:date="2021-02-22T15:31:00Z">
              <w:r w:rsidR="00690924">
                <w:rPr>
                  <w:rFonts w:ascii="Courier New" w:hAnsi="Courier New" w:cs="Courier New"/>
                </w:rPr>
                <w:t xml:space="preserve"> </w:t>
              </w:r>
            </w:ins>
            <w:r w:rsidRPr="00477136">
              <w:rPr>
                <w:rFonts w:ascii="Courier New" w:hAnsi="Courier New" w:cs="Courier New"/>
              </w:rPr>
              <w:t xml:space="preserve">and </w:t>
            </w:r>
            <w:proofErr w:type="spellStart"/>
            <w:r w:rsidRPr="00477136">
              <w:rPr>
                <w:rFonts w:ascii="Courier New" w:hAnsi="Courier New" w:cs="Courier New"/>
              </w:rPr>
              <w:t>u.employeetype</w:t>
            </w:r>
            <w:proofErr w:type="spellEnd"/>
            <w:r w:rsidRPr="00477136">
              <w:rPr>
                <w:rFonts w:ascii="Courier New" w:hAnsi="Courier New" w:cs="Courier New"/>
              </w:rPr>
              <w:t xml:space="preserve"> in ('</w:t>
            </w:r>
            <w:proofErr w:type="spellStart"/>
            <w:r w:rsidRPr="00477136">
              <w:rPr>
                <w:rFonts w:ascii="Courier New" w:hAnsi="Courier New" w:cs="Courier New"/>
              </w:rPr>
              <w:t>Employee','Pending</w:t>
            </w:r>
            <w:proofErr w:type="spellEnd"/>
            <w:r w:rsidRPr="00477136">
              <w:rPr>
                <w:rFonts w:ascii="Courier New" w:hAnsi="Courier New" w:cs="Courier New"/>
              </w:rPr>
              <w:t xml:space="preserve"> </w:t>
            </w:r>
            <w:proofErr w:type="spellStart"/>
            <w:r w:rsidRPr="00477136">
              <w:rPr>
                <w:rFonts w:ascii="Courier New" w:hAnsi="Courier New" w:cs="Courier New"/>
              </w:rPr>
              <w:t>worker'</w:t>
            </w:r>
            <w:r>
              <w:rPr>
                <w:rFonts w:ascii="Courier New" w:hAnsi="Courier New" w:cs="Courier New"/>
              </w:rPr>
              <w:t>,</w:t>
            </w:r>
            <w:r w:rsidRPr="001A65E4">
              <w:rPr>
                <w:rFonts w:ascii="Courier New" w:hAnsi="Courier New" w:cs="Courier New"/>
                <w:b/>
                <w:bCs/>
              </w:rPr>
              <w:t>’Contingent</w:t>
            </w:r>
            <w:proofErr w:type="spellEnd"/>
            <w:r w:rsidRPr="001A65E4">
              <w:rPr>
                <w:rFonts w:ascii="Courier New" w:hAnsi="Courier New" w:cs="Courier New"/>
                <w:b/>
                <w:bCs/>
              </w:rPr>
              <w:t xml:space="preserve"> worker’</w:t>
            </w:r>
            <w:r w:rsidRPr="00477136">
              <w:rPr>
                <w:rFonts w:ascii="Courier New" w:hAnsi="Courier New" w:cs="Courier New"/>
              </w:rPr>
              <w:t>) and (u.customproperty23 in ('E','O') or u.locationdesc in ('Corporate Office Austin','Corporate Office Austin-South','Research and Development','Research and Development-Lab'</w:t>
            </w:r>
            <w:r>
              <w:rPr>
                <w:rFonts w:ascii="Courier New" w:hAnsi="Courier New" w:cs="Courier New"/>
              </w:rPr>
              <w:t>,’</w:t>
            </w:r>
            <w:hyperlink r:id="rId106" w:history="1">
              <w:r w:rsidRPr="001A65E4">
                <w:rPr>
                  <w:b/>
                  <w:bCs/>
                  <w:szCs w:val="22"/>
                </w:rPr>
                <w:t>Corporate Office Hangar</w:t>
              </w:r>
            </w:hyperlink>
            <w:r>
              <w:rPr>
                <w:rFonts w:ascii="Courier New" w:hAnsi="Courier New" w:cs="Courier New"/>
              </w:rPr>
              <w:t>’</w:t>
            </w:r>
            <w:r w:rsidRPr="00477136">
              <w:rPr>
                <w:rFonts w:ascii="Courier New" w:hAnsi="Courier New" w:cs="Courier New"/>
              </w:rPr>
              <w:t>))]]&gt;</w:t>
            </w:r>
          </w:p>
        </w:tc>
      </w:tr>
    </w:tbl>
    <w:p w14:paraId="364B98E6" w14:textId="77777777" w:rsidR="001A65E4" w:rsidRDefault="001A65E4" w:rsidP="001A65E4">
      <w:pPr>
        <w:pStyle w:val="ListParagraph"/>
        <w:rPr>
          <w:szCs w:val="20"/>
        </w:rPr>
      </w:pPr>
      <w:r>
        <w:rPr>
          <w:szCs w:val="20"/>
        </w:rPr>
        <w:t xml:space="preserve"> </w:t>
      </w:r>
    </w:p>
    <w:p w14:paraId="0D358A12" w14:textId="77777777" w:rsidR="001A65E4" w:rsidRDefault="001A65E4" w:rsidP="00207D43">
      <w:pPr>
        <w:pStyle w:val="ListParagraph"/>
        <w:numPr>
          <w:ilvl w:val="0"/>
          <w:numId w:val="82"/>
        </w:numPr>
        <w:rPr>
          <w:szCs w:val="20"/>
        </w:rPr>
      </w:pPr>
      <w:r>
        <w:rPr>
          <w:szCs w:val="20"/>
        </w:rPr>
        <w:t xml:space="preserve">One query is updated and then click on Save button. </w:t>
      </w:r>
    </w:p>
    <w:p w14:paraId="59FE9833" w14:textId="77777777" w:rsidR="001A65E4" w:rsidRDefault="001A65E4" w:rsidP="001A65E4">
      <w:pPr>
        <w:pStyle w:val="ListParagraph"/>
        <w:rPr>
          <w:szCs w:val="20"/>
        </w:rPr>
      </w:pPr>
    </w:p>
    <w:p w14:paraId="158C8ED8" w14:textId="77777777" w:rsidR="00D278F6" w:rsidRDefault="00D278F6" w:rsidP="00D278F6">
      <w:pPr>
        <w:pStyle w:val="Heading4"/>
        <w:rPr>
          <w:b w:val="0"/>
          <w:bCs w:val="0"/>
          <w:sz w:val="18"/>
          <w:szCs w:val="16"/>
        </w:rPr>
      </w:pPr>
      <w:r>
        <w:rPr>
          <w:b w:val="0"/>
          <w:bCs w:val="0"/>
          <w:sz w:val="18"/>
          <w:szCs w:val="16"/>
        </w:rPr>
        <w:t>Update Technical Rule</w:t>
      </w:r>
    </w:p>
    <w:p w14:paraId="1D2EC0E0" w14:textId="77777777" w:rsidR="00484DC9" w:rsidRPr="00AE3C3C" w:rsidRDefault="00484DC9" w:rsidP="00207D43">
      <w:pPr>
        <w:pStyle w:val="ListParagraph"/>
        <w:numPr>
          <w:ilvl w:val="0"/>
          <w:numId w:val="83"/>
        </w:numPr>
        <w:rPr>
          <w:rFonts w:asciiTheme="minorHAnsi" w:eastAsia="Times New Roman" w:hAnsiTheme="minorHAnsi" w:cstheme="minorHAnsi"/>
          <w:szCs w:val="20"/>
          <w:lang w:val="en-GB"/>
        </w:rPr>
      </w:pPr>
      <w:r>
        <w:rPr>
          <w:rFonts w:asciiTheme="minorHAnsi" w:eastAsia="Times New Roman" w:hAnsiTheme="minorHAnsi" w:cstheme="minorHAnsi"/>
          <w:szCs w:val="20"/>
          <w:lang w:val="en-GB"/>
        </w:rPr>
        <w:t>Login to SSM as administrator</w:t>
      </w:r>
      <w:r w:rsidRPr="00AE3C3C">
        <w:rPr>
          <w:rFonts w:asciiTheme="minorHAnsi" w:eastAsia="Times New Roman" w:hAnsiTheme="minorHAnsi" w:cstheme="minorHAnsi"/>
          <w:szCs w:val="20"/>
          <w:lang w:val="en-GB"/>
        </w:rPr>
        <w:t>.</w:t>
      </w:r>
    </w:p>
    <w:p w14:paraId="25AA0FF1" w14:textId="77777777" w:rsidR="00484DC9" w:rsidRPr="00354941" w:rsidRDefault="00484DC9" w:rsidP="00207D43">
      <w:pPr>
        <w:pStyle w:val="ListParagraph"/>
        <w:numPr>
          <w:ilvl w:val="0"/>
          <w:numId w:val="83"/>
        </w:numPr>
        <w:rPr>
          <w:szCs w:val="20"/>
        </w:rPr>
      </w:pPr>
      <w:r w:rsidRPr="00FC6A67">
        <w:rPr>
          <w:rFonts w:asciiTheme="minorHAnsi" w:eastAsia="Times New Roman" w:hAnsiTheme="minorHAnsi" w:cstheme="minorHAnsi"/>
          <w:szCs w:val="20"/>
          <w:lang w:val="en-GB"/>
        </w:rPr>
        <w:t xml:space="preserve">Go </w:t>
      </w:r>
      <w:r>
        <w:rPr>
          <w:rFonts w:asciiTheme="minorHAnsi" w:eastAsia="Times New Roman" w:hAnsiTheme="minorHAnsi" w:cstheme="minorHAnsi"/>
          <w:szCs w:val="20"/>
          <w:lang w:val="en-GB"/>
        </w:rPr>
        <w:t>to Admin</w:t>
      </w:r>
      <w:r w:rsidRPr="00FC6A67">
        <w:rPr>
          <w:rFonts w:asciiTheme="minorHAnsi" w:eastAsia="Wingdings" w:hAnsiTheme="minorHAnsi" w:cstheme="minorHAnsi"/>
          <w:szCs w:val="20"/>
          <w:lang w:val="en-GB"/>
        </w:rPr>
        <w:t>à</w:t>
      </w:r>
      <w:r>
        <w:rPr>
          <w:rFonts w:asciiTheme="minorHAnsi" w:eastAsia="Times New Roman" w:hAnsiTheme="minorHAnsi" w:cstheme="minorHAnsi"/>
          <w:szCs w:val="20"/>
          <w:lang w:val="en-GB"/>
        </w:rPr>
        <w:t xml:space="preserve"> Polices and click on Technical Rules</w:t>
      </w:r>
    </w:p>
    <w:p w14:paraId="08325DBB" w14:textId="77777777" w:rsidR="00484DC9" w:rsidRDefault="00484DC9" w:rsidP="00484DC9">
      <w:pPr>
        <w:pStyle w:val="ListParagraph"/>
        <w:rPr>
          <w:rFonts w:asciiTheme="minorHAnsi" w:eastAsia="Times New Roman" w:hAnsiTheme="minorHAnsi" w:cstheme="minorHAnsi"/>
          <w:szCs w:val="20"/>
          <w:lang w:val="en-GB"/>
        </w:rPr>
      </w:pPr>
    </w:p>
    <w:p w14:paraId="0F4285DC" w14:textId="7D1F6B67" w:rsidR="00484DC9" w:rsidRDefault="00484DC9" w:rsidP="00484DC9">
      <w:pPr>
        <w:pStyle w:val="Caption"/>
      </w:pPr>
      <w:bookmarkStart w:id="654" w:name="_Toc61521912"/>
      <w:r>
        <w:t xml:space="preserve">Figure </w:t>
      </w:r>
      <w:r w:rsidR="00BC222A">
        <w:fldChar w:fldCharType="begin"/>
      </w:r>
      <w:r w:rsidR="00BC222A">
        <w:instrText xml:space="preserve"> SEQ Figure \* ARABIC </w:instrText>
      </w:r>
      <w:r w:rsidR="00BC222A">
        <w:fldChar w:fldCharType="separate"/>
      </w:r>
      <w:r w:rsidR="00C825B7">
        <w:rPr>
          <w:noProof/>
        </w:rPr>
        <w:t>88</w:t>
      </w:r>
      <w:r w:rsidR="00BC222A">
        <w:rPr>
          <w:noProof/>
        </w:rPr>
        <w:fldChar w:fldCharType="end"/>
      </w:r>
      <w:r>
        <w:t xml:space="preserve"> : Technical Rule</w:t>
      </w:r>
      <w:bookmarkEnd w:id="654"/>
    </w:p>
    <w:p w14:paraId="061601DF" w14:textId="77777777" w:rsidR="00484DC9" w:rsidRPr="002079BB" w:rsidRDefault="00484DC9" w:rsidP="00484DC9">
      <w:pPr>
        <w:pStyle w:val="ListParagraph"/>
        <w:rPr>
          <w:szCs w:val="20"/>
        </w:rPr>
      </w:pPr>
      <w:r>
        <w:rPr>
          <w:rFonts w:asciiTheme="minorHAnsi" w:eastAsia="Times New Roman" w:hAnsiTheme="minorHAnsi" w:cstheme="minorHAnsi"/>
          <w:noProof/>
          <w:szCs w:val="20"/>
          <w:lang w:val="en-GB"/>
        </w:rPr>
        <w:drawing>
          <wp:inline distT="0" distB="0" distL="0" distR="0" wp14:anchorId="6B88C307" wp14:editId="5EFB567D">
            <wp:extent cx="4714240" cy="2560320"/>
            <wp:effectExtent l="19050" t="19050" r="10160" b="114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16972" cy="2561804"/>
                    </a:xfrm>
                    <a:prstGeom prst="rect">
                      <a:avLst/>
                    </a:prstGeom>
                    <a:noFill/>
                    <a:ln cmpd="sng">
                      <a:solidFill>
                        <a:srgbClr val="5B9BD5"/>
                      </a:solidFill>
                    </a:ln>
                  </pic:spPr>
                </pic:pic>
              </a:graphicData>
            </a:graphic>
          </wp:inline>
        </w:drawing>
      </w:r>
      <w:r>
        <w:rPr>
          <w:rFonts w:asciiTheme="minorHAnsi" w:eastAsia="Times New Roman" w:hAnsiTheme="minorHAnsi" w:cstheme="minorHAnsi"/>
          <w:szCs w:val="20"/>
          <w:lang w:val="en-GB"/>
        </w:rPr>
        <w:t xml:space="preserve"> </w:t>
      </w:r>
    </w:p>
    <w:p w14:paraId="15527D4A" w14:textId="77777777" w:rsidR="00484DC9" w:rsidRDefault="00484DC9" w:rsidP="00484DC9">
      <w:pPr>
        <w:pStyle w:val="ListParagraph"/>
        <w:rPr>
          <w:rFonts w:asciiTheme="minorHAnsi" w:eastAsia="Times New Roman" w:hAnsiTheme="minorHAnsi" w:cstheme="minorHAnsi"/>
          <w:szCs w:val="20"/>
          <w:lang w:val="en-GB"/>
        </w:rPr>
      </w:pPr>
    </w:p>
    <w:p w14:paraId="189D38FB" w14:textId="77777777" w:rsidR="00484DC9" w:rsidRDefault="00484DC9" w:rsidP="00484DC9">
      <w:pPr>
        <w:pStyle w:val="ListParagraph"/>
        <w:rPr>
          <w:rFonts w:asciiTheme="minorHAnsi" w:eastAsia="Times New Roman" w:hAnsiTheme="minorHAnsi" w:cstheme="minorHAnsi"/>
          <w:szCs w:val="20"/>
          <w:lang w:val="en-GB"/>
        </w:rPr>
      </w:pPr>
    </w:p>
    <w:p w14:paraId="629FB864" w14:textId="0EBC8ED5" w:rsidR="00484DC9" w:rsidRPr="00554865" w:rsidRDefault="00554865" w:rsidP="00207D43">
      <w:pPr>
        <w:pStyle w:val="ListParagraph"/>
        <w:numPr>
          <w:ilvl w:val="0"/>
          <w:numId w:val="83"/>
        </w:numPr>
        <w:rPr>
          <w:rFonts w:asciiTheme="minorHAnsi" w:eastAsia="Times New Roman" w:hAnsiTheme="minorHAnsi" w:cstheme="minorHAnsi"/>
          <w:szCs w:val="20"/>
          <w:lang w:val="en-GB"/>
        </w:rPr>
      </w:pPr>
      <w:r>
        <w:rPr>
          <w:rFonts w:asciiTheme="minorHAnsi" w:eastAsia="Times New Roman" w:hAnsiTheme="minorHAnsi" w:cstheme="minorHAnsi"/>
          <w:szCs w:val="20"/>
          <w:lang w:val="en-GB"/>
        </w:rPr>
        <w:t>Search for “</w:t>
      </w:r>
      <w:r w:rsidRPr="00554865">
        <w:rPr>
          <w:rFonts w:asciiTheme="minorHAnsi" w:eastAsia="Times New Roman" w:hAnsiTheme="minorHAnsi" w:cstheme="minorHAnsi"/>
          <w:szCs w:val="20"/>
          <w:lang w:val="en-GB"/>
        </w:rPr>
        <w:t>User AD Birth Right Rule for Corp OU Users</w:t>
      </w:r>
      <w:r>
        <w:rPr>
          <w:rFonts w:asciiTheme="minorHAnsi" w:eastAsia="Times New Roman" w:hAnsiTheme="minorHAnsi" w:cstheme="minorHAnsi"/>
          <w:szCs w:val="20"/>
          <w:lang w:val="en-GB"/>
        </w:rPr>
        <w:t>” section c</w:t>
      </w:r>
      <w:r w:rsidR="00484DC9">
        <w:rPr>
          <w:rFonts w:asciiTheme="minorHAnsi" w:eastAsia="Times New Roman" w:hAnsiTheme="minorHAnsi" w:cstheme="minorHAnsi"/>
          <w:szCs w:val="20"/>
          <w:lang w:val="en-GB"/>
        </w:rPr>
        <w:t xml:space="preserve">lick on </w:t>
      </w:r>
      <w:r>
        <w:rPr>
          <w:rFonts w:asciiTheme="minorHAnsi" w:eastAsia="Times New Roman" w:hAnsiTheme="minorHAnsi" w:cstheme="minorHAnsi"/>
          <w:szCs w:val="20"/>
          <w:lang w:val="en-GB"/>
        </w:rPr>
        <w:t>e</w:t>
      </w:r>
      <w:r w:rsidR="00484DC9">
        <w:rPr>
          <w:rFonts w:asciiTheme="minorHAnsi" w:eastAsia="Times New Roman" w:hAnsiTheme="minorHAnsi" w:cstheme="minorHAnsi"/>
          <w:szCs w:val="20"/>
          <w:lang w:val="en-GB"/>
        </w:rPr>
        <w:t>dit button</w:t>
      </w:r>
      <w:r>
        <w:rPr>
          <w:rFonts w:asciiTheme="minorHAnsi" w:eastAsia="Times New Roman" w:hAnsiTheme="minorHAnsi" w:cstheme="minorHAnsi"/>
          <w:szCs w:val="20"/>
          <w:lang w:val="en-GB"/>
        </w:rPr>
        <w:t>.</w:t>
      </w:r>
    </w:p>
    <w:p w14:paraId="2471D1E9" w14:textId="77777777" w:rsidR="00484DC9" w:rsidRDefault="00484DC9" w:rsidP="00484DC9">
      <w:pPr>
        <w:pStyle w:val="ListParagraph"/>
        <w:rPr>
          <w:rFonts w:asciiTheme="minorHAnsi" w:eastAsia="Times New Roman" w:hAnsiTheme="minorHAnsi" w:cstheme="minorHAnsi"/>
          <w:szCs w:val="20"/>
          <w:lang w:val="en-GB"/>
        </w:rPr>
      </w:pPr>
    </w:p>
    <w:p w14:paraId="3D8E9B9B" w14:textId="4DD18D56" w:rsidR="00484DC9" w:rsidRDefault="00484DC9" w:rsidP="00484DC9">
      <w:pPr>
        <w:pStyle w:val="Caption"/>
      </w:pPr>
      <w:bookmarkStart w:id="655" w:name="_Toc61521913"/>
      <w:r>
        <w:t xml:space="preserve">Figure </w:t>
      </w:r>
      <w:r w:rsidR="00BC222A">
        <w:fldChar w:fldCharType="begin"/>
      </w:r>
      <w:r w:rsidR="00BC222A">
        <w:instrText xml:space="preserve"> SEQ Figure \* ARABIC </w:instrText>
      </w:r>
      <w:r w:rsidR="00BC222A">
        <w:fldChar w:fldCharType="separate"/>
      </w:r>
      <w:r w:rsidR="00C825B7">
        <w:rPr>
          <w:noProof/>
        </w:rPr>
        <w:t>89</w:t>
      </w:r>
      <w:r w:rsidR="00BC222A">
        <w:rPr>
          <w:noProof/>
        </w:rPr>
        <w:fldChar w:fldCharType="end"/>
      </w:r>
      <w:r>
        <w:t xml:space="preserve"> : Technical List</w:t>
      </w:r>
      <w:bookmarkEnd w:id="655"/>
    </w:p>
    <w:p w14:paraId="22F4597C" w14:textId="77777777" w:rsidR="00484DC9" w:rsidRDefault="00484DC9" w:rsidP="00C03748">
      <w:pPr>
        <w:ind w:left="630"/>
      </w:pPr>
      <w:r>
        <w:tab/>
      </w:r>
      <w:r>
        <w:rPr>
          <w:noProof/>
        </w:rPr>
        <w:drawing>
          <wp:inline distT="0" distB="0" distL="0" distR="0" wp14:anchorId="68CB637A" wp14:editId="6A8A0177">
            <wp:extent cx="4124325" cy="2562225"/>
            <wp:effectExtent l="19050" t="19050" r="28575"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24325" cy="2562225"/>
                    </a:xfrm>
                    <a:prstGeom prst="rect">
                      <a:avLst/>
                    </a:prstGeom>
                    <a:noFill/>
                    <a:ln cmpd="sng">
                      <a:solidFill>
                        <a:srgbClr val="5B9BD5"/>
                      </a:solidFill>
                    </a:ln>
                  </pic:spPr>
                </pic:pic>
              </a:graphicData>
            </a:graphic>
          </wp:inline>
        </w:drawing>
      </w:r>
    </w:p>
    <w:p w14:paraId="1319AB2A" w14:textId="7B27FF4B" w:rsidR="00484DC9" w:rsidRPr="00354941" w:rsidRDefault="00484DC9" w:rsidP="00207D43">
      <w:pPr>
        <w:pStyle w:val="ListParagraph"/>
        <w:numPr>
          <w:ilvl w:val="0"/>
          <w:numId w:val="83"/>
        </w:numPr>
        <w:rPr>
          <w:szCs w:val="20"/>
        </w:rPr>
      </w:pPr>
      <w:r>
        <w:rPr>
          <w:szCs w:val="20"/>
        </w:rPr>
        <w:t>Search for Condition section and add new “User Type” as “Contingent worker” and add “locationdesc” section as “</w:t>
      </w:r>
      <w:hyperlink r:id="rId107" w:history="1">
        <w:r w:rsidRPr="00695ECB">
          <w:t>Corporate Office Hangar</w:t>
        </w:r>
      </w:hyperlink>
      <w:r>
        <w:rPr>
          <w:szCs w:val="20"/>
        </w:rPr>
        <w:t xml:space="preserve">” </w:t>
      </w:r>
    </w:p>
    <w:p w14:paraId="5AC817D0" w14:textId="77777777" w:rsidR="00484DC9" w:rsidRDefault="00484DC9" w:rsidP="00484DC9">
      <w:pPr>
        <w:ind w:left="720"/>
      </w:pPr>
    </w:p>
    <w:p w14:paraId="4946712F" w14:textId="22A48D1F" w:rsidR="00484DC9" w:rsidRDefault="00484DC9" w:rsidP="00484DC9">
      <w:pPr>
        <w:pStyle w:val="Caption"/>
      </w:pPr>
      <w:bookmarkStart w:id="656" w:name="_Toc61521914"/>
      <w:r>
        <w:t xml:space="preserve">Figure </w:t>
      </w:r>
      <w:r w:rsidR="00BC222A">
        <w:fldChar w:fldCharType="begin"/>
      </w:r>
      <w:r w:rsidR="00BC222A">
        <w:instrText xml:space="preserve"> SEQ Figure \* ARABIC </w:instrText>
      </w:r>
      <w:r w:rsidR="00BC222A">
        <w:fldChar w:fldCharType="separate"/>
      </w:r>
      <w:r w:rsidR="00C825B7">
        <w:rPr>
          <w:noProof/>
        </w:rPr>
        <w:t>90</w:t>
      </w:r>
      <w:r w:rsidR="00BC222A">
        <w:rPr>
          <w:noProof/>
        </w:rPr>
        <w:fldChar w:fldCharType="end"/>
      </w:r>
      <w:r>
        <w:t xml:space="preserve"> : Condition</w:t>
      </w:r>
      <w:bookmarkEnd w:id="656"/>
    </w:p>
    <w:p w14:paraId="2E71041F" w14:textId="2300CA42" w:rsidR="00484DC9" w:rsidRDefault="00484DC9" w:rsidP="00484DC9">
      <w:pPr>
        <w:ind w:left="864"/>
      </w:pPr>
      <w:r>
        <w:rPr>
          <w:noProof/>
        </w:rPr>
        <w:drawing>
          <wp:inline distT="0" distB="0" distL="0" distR="0" wp14:anchorId="42F6C879" wp14:editId="130F55E2">
            <wp:extent cx="4403725" cy="1913116"/>
            <wp:effectExtent l="19050" t="19050" r="15875"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413573" cy="1917394"/>
                    </a:xfrm>
                    <a:prstGeom prst="rect">
                      <a:avLst/>
                    </a:prstGeom>
                    <a:noFill/>
                    <a:ln cmpd="sng">
                      <a:solidFill>
                        <a:srgbClr val="5B9BD5"/>
                      </a:solidFill>
                    </a:ln>
                  </pic:spPr>
                </pic:pic>
              </a:graphicData>
            </a:graphic>
          </wp:inline>
        </w:drawing>
      </w:r>
    </w:p>
    <w:p w14:paraId="40B7F041" w14:textId="77777777" w:rsidR="00484DC9" w:rsidRPr="00181D16" w:rsidRDefault="00484DC9" w:rsidP="00207D43">
      <w:pPr>
        <w:pStyle w:val="ListParagraph"/>
        <w:numPr>
          <w:ilvl w:val="0"/>
          <w:numId w:val="83"/>
        </w:numPr>
        <w:rPr>
          <w:szCs w:val="20"/>
        </w:rPr>
      </w:pPr>
      <w:r>
        <w:rPr>
          <w:szCs w:val="20"/>
        </w:rPr>
        <w:t>Similar as mention above update “No of Days Calculation for Onboarding” field in “</w:t>
      </w:r>
      <w:r w:rsidRPr="00181D16">
        <w:rPr>
          <w:szCs w:val="20"/>
        </w:rPr>
        <w:t>User AD Birth Right Rule for Corp OU Users” and “User AD Birth Right Rule for Exempt and Office Hourly Users” technical rule.</w:t>
      </w:r>
    </w:p>
    <w:p w14:paraId="4566997C" w14:textId="640158AB" w:rsidR="00D278F6" w:rsidRDefault="00D278F6" w:rsidP="00D278F6">
      <w:pPr>
        <w:pStyle w:val="Heading3"/>
        <w:ind w:left="720"/>
      </w:pPr>
      <w:bookmarkStart w:id="657" w:name="_Toc61521769"/>
      <w:r>
        <w:t>Birthright Criteria changed for Mailbox</w:t>
      </w:r>
      <w:bookmarkEnd w:id="657"/>
    </w:p>
    <w:p w14:paraId="7826E273" w14:textId="7AB7BA60" w:rsidR="008156C7" w:rsidRDefault="008156C7" w:rsidP="008156C7">
      <w:r>
        <w:t>This section describes about changing birthright criteria for Mailbox. Suppose IAM admin wants to add following condition in existing Active Directory birthright.</w:t>
      </w:r>
    </w:p>
    <w:p w14:paraId="06CA4A25" w14:textId="77777777" w:rsidR="008156C7" w:rsidRDefault="008156C7" w:rsidP="00207D43">
      <w:pPr>
        <w:pStyle w:val="ListParagraph"/>
        <w:numPr>
          <w:ilvl w:val="0"/>
          <w:numId w:val="81"/>
        </w:numPr>
      </w:pPr>
      <w:r>
        <w:t>Add employee type as “Contingent worker”.</w:t>
      </w:r>
    </w:p>
    <w:p w14:paraId="198B245E" w14:textId="1DC6A825" w:rsidR="008156C7" w:rsidRDefault="008156C7" w:rsidP="00207D43">
      <w:pPr>
        <w:pStyle w:val="ListParagraph"/>
        <w:numPr>
          <w:ilvl w:val="0"/>
          <w:numId w:val="81"/>
        </w:numPr>
      </w:pPr>
      <w:r>
        <w:t>Add location desc as “</w:t>
      </w:r>
      <w:hyperlink r:id="rId109" w:history="1">
        <w:r w:rsidRPr="00695ECB">
          <w:t>Corporate Office Hangar</w:t>
        </w:r>
      </w:hyperlink>
      <w:r>
        <w:t>”.</w:t>
      </w:r>
    </w:p>
    <w:p w14:paraId="125AEB5C" w14:textId="77777777" w:rsidR="008156C7" w:rsidRPr="00695ECB" w:rsidRDefault="008156C7" w:rsidP="008156C7">
      <w:r>
        <w:t>To update above condition following section is required to updated.</w:t>
      </w:r>
    </w:p>
    <w:p w14:paraId="0C1AFCC5" w14:textId="6EDC6EA4" w:rsidR="00D278F6" w:rsidRDefault="008156C7" w:rsidP="00D278F6">
      <w:pPr>
        <w:pStyle w:val="Heading4"/>
        <w:rPr>
          <w:b w:val="0"/>
          <w:bCs w:val="0"/>
          <w:sz w:val="18"/>
          <w:szCs w:val="16"/>
        </w:rPr>
      </w:pPr>
      <w:r>
        <w:rPr>
          <w:b w:val="0"/>
          <w:bCs w:val="0"/>
          <w:sz w:val="18"/>
          <w:szCs w:val="16"/>
        </w:rPr>
        <w:t>Addition</w:t>
      </w:r>
      <w:r w:rsidR="00D278F6" w:rsidRPr="00C30B97">
        <w:rPr>
          <w:b w:val="0"/>
          <w:bCs w:val="0"/>
          <w:sz w:val="18"/>
          <w:szCs w:val="16"/>
        </w:rPr>
        <w:t xml:space="preserve"> in </w:t>
      </w:r>
      <w:r>
        <w:rPr>
          <w:b w:val="0"/>
          <w:bCs w:val="0"/>
          <w:sz w:val="18"/>
          <w:szCs w:val="16"/>
        </w:rPr>
        <w:t>Bright right for Mailbox Connection</w:t>
      </w:r>
    </w:p>
    <w:p w14:paraId="20603839" w14:textId="692D4AA9" w:rsidR="008156C7" w:rsidRDefault="008156C7" w:rsidP="008156C7">
      <w:r>
        <w:t xml:space="preserve">To add employee type and location desc , IAM admin must update following </w:t>
      </w:r>
      <w:hyperlink r:id="rId110" w:history="1">
        <w:r w:rsidRPr="00D477AC">
          <w:t>Birth Right for Mailbox</w:t>
        </w:r>
      </w:hyperlink>
      <w:r>
        <w:t>.</w:t>
      </w:r>
    </w:p>
    <w:p w14:paraId="2659A1B9" w14:textId="77777777" w:rsidR="008156C7" w:rsidRPr="00AE3C3C" w:rsidRDefault="008156C7" w:rsidP="00207D43">
      <w:pPr>
        <w:pStyle w:val="ListParagraph"/>
        <w:numPr>
          <w:ilvl w:val="0"/>
          <w:numId w:val="84"/>
        </w:numPr>
        <w:rPr>
          <w:rFonts w:asciiTheme="minorHAnsi" w:eastAsia="Times New Roman" w:hAnsiTheme="minorHAnsi" w:cstheme="minorHAnsi"/>
          <w:szCs w:val="20"/>
          <w:lang w:val="en-GB"/>
        </w:rPr>
      </w:pPr>
      <w:r>
        <w:rPr>
          <w:rFonts w:asciiTheme="minorHAnsi" w:eastAsia="Times New Roman" w:hAnsiTheme="minorHAnsi" w:cstheme="minorHAnsi"/>
          <w:szCs w:val="20"/>
          <w:lang w:val="en-GB"/>
        </w:rPr>
        <w:t>Login to SSM as administrator</w:t>
      </w:r>
      <w:r w:rsidRPr="00AE3C3C">
        <w:rPr>
          <w:rFonts w:asciiTheme="minorHAnsi" w:eastAsia="Times New Roman" w:hAnsiTheme="minorHAnsi" w:cstheme="minorHAnsi"/>
          <w:szCs w:val="20"/>
          <w:lang w:val="en-GB"/>
        </w:rPr>
        <w:t>.</w:t>
      </w:r>
    </w:p>
    <w:p w14:paraId="579E06D4" w14:textId="77777777" w:rsidR="008156C7" w:rsidRPr="002079BB" w:rsidRDefault="008156C7" w:rsidP="00207D43">
      <w:pPr>
        <w:pStyle w:val="ListParagraph"/>
        <w:numPr>
          <w:ilvl w:val="0"/>
          <w:numId w:val="84"/>
        </w:numPr>
        <w:rPr>
          <w:szCs w:val="20"/>
        </w:rPr>
      </w:pPr>
      <w:r w:rsidRPr="00FC6A67">
        <w:rPr>
          <w:rFonts w:asciiTheme="minorHAnsi" w:eastAsia="Times New Roman" w:hAnsiTheme="minorHAnsi" w:cstheme="minorHAnsi"/>
          <w:szCs w:val="20"/>
          <w:lang w:val="en-GB"/>
        </w:rPr>
        <w:t xml:space="preserve">Go </w:t>
      </w:r>
      <w:r>
        <w:rPr>
          <w:rFonts w:asciiTheme="minorHAnsi" w:eastAsia="Times New Roman" w:hAnsiTheme="minorHAnsi" w:cstheme="minorHAnsi"/>
          <w:szCs w:val="20"/>
          <w:lang w:val="en-GB"/>
        </w:rPr>
        <w:t>to Admin</w:t>
      </w:r>
      <w:r w:rsidRPr="00FC6A67">
        <w:rPr>
          <w:rFonts w:asciiTheme="minorHAnsi" w:eastAsia="Wingdings" w:hAnsiTheme="minorHAnsi" w:cstheme="minorHAnsi"/>
          <w:szCs w:val="20"/>
          <w:lang w:val="en-GB"/>
        </w:rPr>
        <w:t>à</w:t>
      </w:r>
      <w:r>
        <w:rPr>
          <w:rFonts w:asciiTheme="minorHAnsi" w:eastAsia="Times New Roman" w:hAnsiTheme="minorHAnsi" w:cstheme="minorHAnsi"/>
          <w:szCs w:val="20"/>
          <w:lang w:val="en-GB"/>
        </w:rPr>
        <w:t xml:space="preserve"> Connections</w:t>
      </w:r>
    </w:p>
    <w:p w14:paraId="6478DDF0" w14:textId="77777777" w:rsidR="008156C7" w:rsidRDefault="008156C7" w:rsidP="008156C7">
      <w:pPr>
        <w:pStyle w:val="ListParagraph"/>
        <w:rPr>
          <w:rFonts w:asciiTheme="minorHAnsi" w:eastAsia="Times New Roman" w:hAnsiTheme="minorHAnsi" w:cstheme="minorHAnsi"/>
          <w:szCs w:val="20"/>
          <w:lang w:val="en-GB"/>
        </w:rPr>
      </w:pPr>
    </w:p>
    <w:p w14:paraId="0BE721BF" w14:textId="77777777" w:rsidR="008156C7" w:rsidRDefault="008156C7" w:rsidP="008156C7">
      <w:pPr>
        <w:pStyle w:val="ListParagraph"/>
        <w:rPr>
          <w:rFonts w:asciiTheme="minorHAnsi" w:eastAsia="Times New Roman" w:hAnsiTheme="minorHAnsi" w:cstheme="minorHAnsi"/>
          <w:szCs w:val="20"/>
          <w:lang w:val="en-GB"/>
        </w:rPr>
      </w:pPr>
    </w:p>
    <w:p w14:paraId="3D0662E5" w14:textId="77777777" w:rsidR="008156C7" w:rsidRDefault="008156C7" w:rsidP="008156C7">
      <w:pPr>
        <w:pStyle w:val="ListParagraph"/>
        <w:rPr>
          <w:rFonts w:asciiTheme="minorHAnsi" w:eastAsia="Times New Roman" w:hAnsiTheme="minorHAnsi" w:cstheme="minorHAnsi"/>
          <w:szCs w:val="20"/>
          <w:lang w:val="en-GB"/>
        </w:rPr>
      </w:pPr>
    </w:p>
    <w:p w14:paraId="390CC21C" w14:textId="5C1DD200" w:rsidR="008156C7" w:rsidRDefault="008156C7" w:rsidP="008156C7">
      <w:pPr>
        <w:pStyle w:val="Caption"/>
      </w:pPr>
      <w:bookmarkStart w:id="658" w:name="_Toc61521915"/>
      <w:r>
        <w:t xml:space="preserve">Figure </w:t>
      </w:r>
      <w:r w:rsidR="00BC222A">
        <w:fldChar w:fldCharType="begin"/>
      </w:r>
      <w:r w:rsidR="00BC222A">
        <w:instrText xml:space="preserve"> SEQ Figure \* ARABIC </w:instrText>
      </w:r>
      <w:r w:rsidR="00BC222A">
        <w:fldChar w:fldCharType="separate"/>
      </w:r>
      <w:r w:rsidR="00C825B7">
        <w:rPr>
          <w:noProof/>
        </w:rPr>
        <w:t>91</w:t>
      </w:r>
      <w:r w:rsidR="00BC222A">
        <w:rPr>
          <w:noProof/>
        </w:rPr>
        <w:fldChar w:fldCharType="end"/>
      </w:r>
      <w:r>
        <w:t xml:space="preserve"> : Connection List</w:t>
      </w:r>
      <w:bookmarkEnd w:id="658"/>
    </w:p>
    <w:p w14:paraId="397F7A9F" w14:textId="77777777" w:rsidR="008156C7" w:rsidRDefault="008156C7" w:rsidP="008156C7">
      <w:pPr>
        <w:pStyle w:val="ListParagraph"/>
        <w:rPr>
          <w:rFonts w:asciiTheme="minorHAnsi" w:eastAsia="Times New Roman" w:hAnsiTheme="minorHAnsi" w:cstheme="minorHAnsi"/>
          <w:szCs w:val="20"/>
          <w:lang w:val="en-GB"/>
        </w:rPr>
      </w:pPr>
      <w:r>
        <w:rPr>
          <w:rFonts w:asciiTheme="minorHAnsi" w:eastAsia="Times New Roman" w:hAnsiTheme="minorHAnsi" w:cstheme="minorHAnsi"/>
          <w:noProof/>
          <w:szCs w:val="20"/>
          <w:lang w:val="en-GB"/>
        </w:rPr>
        <w:drawing>
          <wp:inline distT="0" distB="0" distL="0" distR="0" wp14:anchorId="09BFF6D3" wp14:editId="3126F28E">
            <wp:extent cx="4838129" cy="1801798"/>
            <wp:effectExtent l="19050" t="19050" r="19685" b="273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850733" cy="1806492"/>
                    </a:xfrm>
                    <a:prstGeom prst="rect">
                      <a:avLst/>
                    </a:prstGeom>
                    <a:noFill/>
                    <a:ln cmpd="sng">
                      <a:solidFill>
                        <a:srgbClr val="5B9BD5"/>
                      </a:solidFill>
                    </a:ln>
                  </pic:spPr>
                </pic:pic>
              </a:graphicData>
            </a:graphic>
          </wp:inline>
        </w:drawing>
      </w:r>
      <w:r>
        <w:rPr>
          <w:rFonts w:asciiTheme="minorHAnsi" w:eastAsia="Times New Roman" w:hAnsiTheme="minorHAnsi" w:cstheme="minorHAnsi"/>
          <w:szCs w:val="20"/>
          <w:lang w:val="en-GB"/>
        </w:rPr>
        <w:t xml:space="preserve"> </w:t>
      </w:r>
    </w:p>
    <w:p w14:paraId="6A90066B" w14:textId="77777777" w:rsidR="008156C7" w:rsidRPr="00FC6A67" w:rsidRDefault="008156C7" w:rsidP="008156C7">
      <w:pPr>
        <w:pStyle w:val="ListParagraph"/>
        <w:rPr>
          <w:szCs w:val="20"/>
        </w:rPr>
      </w:pPr>
    </w:p>
    <w:p w14:paraId="32531CDA" w14:textId="7F0E41E2" w:rsidR="008156C7" w:rsidRDefault="008156C7" w:rsidP="00207D43">
      <w:pPr>
        <w:pStyle w:val="ListParagraph"/>
        <w:numPr>
          <w:ilvl w:val="0"/>
          <w:numId w:val="84"/>
        </w:numPr>
        <w:rPr>
          <w:szCs w:val="20"/>
        </w:rPr>
      </w:pPr>
      <w:r>
        <w:rPr>
          <w:szCs w:val="20"/>
        </w:rPr>
        <w:t>Search for “</w:t>
      </w:r>
      <w:hyperlink r:id="rId112" w:history="1">
        <w:r w:rsidRPr="00D477AC">
          <w:rPr>
            <w:szCs w:val="20"/>
          </w:rPr>
          <w:t>Birth Right for Mailbox</w:t>
        </w:r>
      </w:hyperlink>
      <w:r>
        <w:rPr>
          <w:szCs w:val="20"/>
        </w:rPr>
        <w:t>”  and click on it to view connection details.</w:t>
      </w:r>
    </w:p>
    <w:p w14:paraId="7ABC0C0E" w14:textId="777B768A" w:rsidR="008156C7" w:rsidRDefault="008156C7" w:rsidP="00207D43">
      <w:pPr>
        <w:pStyle w:val="ListParagraph"/>
        <w:numPr>
          <w:ilvl w:val="0"/>
          <w:numId w:val="84"/>
        </w:numPr>
        <w:rPr>
          <w:szCs w:val="20"/>
        </w:rPr>
      </w:pPr>
      <w:r w:rsidRPr="001777E8">
        <w:rPr>
          <w:szCs w:val="20"/>
        </w:rPr>
        <w:t xml:space="preserve">Search for USERIMPORT section and update SQL query </w:t>
      </w:r>
      <w:r w:rsidR="001777E8" w:rsidRPr="001777E8">
        <w:rPr>
          <w:szCs w:val="20"/>
        </w:rPr>
        <w:t xml:space="preserve">for employee type and location desc </w:t>
      </w:r>
      <w:r w:rsidRPr="001777E8">
        <w:rPr>
          <w:szCs w:val="20"/>
        </w:rPr>
        <w:t xml:space="preserve">as mention below. </w:t>
      </w:r>
    </w:p>
    <w:p w14:paraId="567F7987" w14:textId="77777777" w:rsidR="001777E8" w:rsidRPr="001777E8" w:rsidRDefault="001777E8" w:rsidP="001777E8">
      <w:pPr>
        <w:pStyle w:val="ListParagraph"/>
        <w:rPr>
          <w:szCs w:val="20"/>
        </w:rPr>
      </w:pPr>
    </w:p>
    <w:tbl>
      <w:tblPr>
        <w:tblStyle w:val="TableGrid"/>
        <w:tblW w:w="0" w:type="auto"/>
        <w:tblInd w:w="720" w:type="dxa"/>
        <w:tblLook w:val="04A0" w:firstRow="1" w:lastRow="0" w:firstColumn="1" w:lastColumn="0" w:noHBand="0" w:noVBand="1"/>
      </w:tblPr>
      <w:tblGrid>
        <w:gridCol w:w="8360"/>
      </w:tblGrid>
      <w:tr w:rsidR="008156C7" w14:paraId="56F82C15" w14:textId="77777777" w:rsidTr="00045B7D">
        <w:tc>
          <w:tcPr>
            <w:tcW w:w="9080" w:type="dxa"/>
            <w:shd w:val="clear" w:color="auto" w:fill="D9D9D9" w:themeFill="background1" w:themeFillShade="D9"/>
          </w:tcPr>
          <w:p w14:paraId="4BABF87E" w14:textId="540138ED" w:rsidR="008156C7" w:rsidRPr="008156C7" w:rsidRDefault="008156C7" w:rsidP="008156C7">
            <w:pPr>
              <w:pStyle w:val="ListParagraph"/>
              <w:ind w:left="-20"/>
              <w:rPr>
                <w:rFonts w:ascii="Courier New" w:hAnsi="Courier New" w:cs="Courier New"/>
                <w:szCs w:val="20"/>
              </w:rPr>
            </w:pPr>
            <w:r w:rsidRPr="008156C7">
              <w:rPr>
                <w:rFonts w:ascii="Courier New" w:hAnsi="Courier New" w:cs="Courier New"/>
                <w:szCs w:val="20"/>
              </w:rPr>
              <w:t xml:space="preserve">select u.username as userName,'YES' as Flag from users u,accounts a,user_accounts ua where </w:t>
            </w:r>
          </w:p>
          <w:p w14:paraId="55667736" w14:textId="61026CEA" w:rsidR="008156C7" w:rsidRDefault="008156C7" w:rsidP="008156C7">
            <w:pPr>
              <w:pStyle w:val="ListParagraph"/>
              <w:ind w:left="-20"/>
              <w:rPr>
                <w:szCs w:val="20"/>
              </w:rPr>
            </w:pPr>
            <w:r w:rsidRPr="008156C7">
              <w:rPr>
                <w:rFonts w:ascii="Courier New" w:hAnsi="Courier New" w:cs="Courier New"/>
                <w:szCs w:val="20"/>
              </w:rPr>
              <w:tab/>
              <w:t>ua.userkey=u.userkey and ua.accountkey=a.accountkey and a.endpointkey=1 and a.status in( 1,'Manually Provisioned') and (u.customproperty24 is null or u.customproperty24 not in ('YES')) and u.employeetype in ('Employee','Pending worker'</w:t>
            </w:r>
            <w:r>
              <w:rPr>
                <w:rFonts w:ascii="Courier New" w:hAnsi="Courier New" w:cs="Courier New"/>
                <w:szCs w:val="20"/>
              </w:rPr>
              <w:t>,</w:t>
            </w:r>
            <w:r w:rsidRPr="008156C7">
              <w:rPr>
                <w:rFonts w:ascii="Courier New" w:hAnsi="Courier New" w:cs="Courier New"/>
                <w:b/>
                <w:bCs/>
                <w:szCs w:val="20"/>
              </w:rPr>
              <w:t>’Contingent worker</w:t>
            </w:r>
            <w:r>
              <w:rPr>
                <w:rFonts w:ascii="Courier New" w:hAnsi="Courier New" w:cs="Courier New"/>
                <w:szCs w:val="20"/>
              </w:rPr>
              <w:t>’</w:t>
            </w:r>
            <w:r w:rsidRPr="008156C7">
              <w:rPr>
                <w:rFonts w:ascii="Courier New" w:hAnsi="Courier New" w:cs="Courier New"/>
                <w:szCs w:val="20"/>
              </w:rPr>
              <w:t>) and (u.customproperty23 in ('E','O') or u.locationdesc in ('Corporate Office Austin','Corporate Office Austin-South','Research and Development','Research and Development-Lab'</w:t>
            </w:r>
            <w:r>
              <w:rPr>
                <w:rFonts w:ascii="Courier New" w:hAnsi="Courier New" w:cs="Courier New"/>
                <w:szCs w:val="20"/>
              </w:rPr>
              <w:t>,’</w:t>
            </w:r>
            <w:hyperlink r:id="rId113" w:history="1">
              <w:r w:rsidRPr="008156C7">
                <w:rPr>
                  <w:b/>
                  <w:bCs/>
                </w:rPr>
                <w:t>Corporate Office Hangar</w:t>
              </w:r>
            </w:hyperlink>
            <w:r>
              <w:rPr>
                <w:rFonts w:ascii="Courier New" w:hAnsi="Courier New" w:cs="Courier New"/>
                <w:szCs w:val="20"/>
              </w:rPr>
              <w:t>’</w:t>
            </w:r>
            <w:r w:rsidRPr="008156C7">
              <w:rPr>
                <w:rFonts w:ascii="Courier New" w:hAnsi="Courier New" w:cs="Courier New"/>
                <w:szCs w:val="20"/>
              </w:rPr>
              <w:t>))  and  u.customproperty22 IN (0,1,2,3,4,5,6,7,8,9,10,11,12,13,14) and u.statuskey=1 and u.customproperty3 is not null</w:t>
            </w:r>
            <w:r w:rsidRPr="008156C7">
              <w:rPr>
                <w:szCs w:val="20"/>
              </w:rPr>
              <w:t xml:space="preserve">      </w:t>
            </w:r>
            <w:r w:rsidRPr="00D477AC">
              <w:rPr>
                <w:szCs w:val="20"/>
              </w:rPr>
              <w:t xml:space="preserve"> </w:t>
            </w:r>
          </w:p>
        </w:tc>
      </w:tr>
    </w:tbl>
    <w:p w14:paraId="179A9559" w14:textId="77777777" w:rsidR="008156C7" w:rsidRPr="008156C7" w:rsidRDefault="008156C7" w:rsidP="008156C7"/>
    <w:p w14:paraId="025FD96D" w14:textId="7C11E103" w:rsidR="00D278F6" w:rsidRDefault="00D278F6" w:rsidP="00D278F6">
      <w:pPr>
        <w:pStyle w:val="Heading4"/>
        <w:rPr>
          <w:b w:val="0"/>
          <w:bCs w:val="0"/>
          <w:sz w:val="18"/>
          <w:szCs w:val="16"/>
        </w:rPr>
      </w:pPr>
      <w:r>
        <w:rPr>
          <w:b w:val="0"/>
          <w:bCs w:val="0"/>
          <w:sz w:val="18"/>
          <w:szCs w:val="16"/>
        </w:rPr>
        <w:t>Update Technical Rule</w:t>
      </w:r>
    </w:p>
    <w:p w14:paraId="54F231B7" w14:textId="2CC5FE4A" w:rsidR="001909EE" w:rsidRPr="001909EE" w:rsidRDefault="001909EE" w:rsidP="001909EE">
      <w:r>
        <w:t>Suppose IAM admin wants to add new group to be provision as birthright for Mailbox then following steps is required to performed.</w:t>
      </w:r>
    </w:p>
    <w:p w14:paraId="48093E1B" w14:textId="77777777" w:rsidR="001909EE" w:rsidRPr="00AE3C3C" w:rsidRDefault="001909EE" w:rsidP="00207D43">
      <w:pPr>
        <w:pStyle w:val="ListParagraph"/>
        <w:numPr>
          <w:ilvl w:val="0"/>
          <w:numId w:val="85"/>
        </w:numPr>
        <w:rPr>
          <w:rFonts w:asciiTheme="minorHAnsi" w:eastAsia="Times New Roman" w:hAnsiTheme="minorHAnsi" w:cstheme="minorHAnsi"/>
          <w:szCs w:val="20"/>
          <w:lang w:val="en-GB"/>
        </w:rPr>
      </w:pPr>
      <w:r>
        <w:rPr>
          <w:rFonts w:asciiTheme="minorHAnsi" w:eastAsia="Times New Roman" w:hAnsiTheme="minorHAnsi" w:cstheme="minorHAnsi"/>
          <w:szCs w:val="20"/>
          <w:lang w:val="en-GB"/>
        </w:rPr>
        <w:t>Login to SSM as administrator</w:t>
      </w:r>
      <w:r w:rsidRPr="00AE3C3C">
        <w:rPr>
          <w:rFonts w:asciiTheme="minorHAnsi" w:eastAsia="Times New Roman" w:hAnsiTheme="minorHAnsi" w:cstheme="minorHAnsi"/>
          <w:szCs w:val="20"/>
          <w:lang w:val="en-GB"/>
        </w:rPr>
        <w:t>.</w:t>
      </w:r>
    </w:p>
    <w:p w14:paraId="25A07C22" w14:textId="77777777" w:rsidR="001909EE" w:rsidRPr="00354941" w:rsidRDefault="001909EE" w:rsidP="00207D43">
      <w:pPr>
        <w:pStyle w:val="ListParagraph"/>
        <w:numPr>
          <w:ilvl w:val="0"/>
          <w:numId w:val="85"/>
        </w:numPr>
        <w:rPr>
          <w:szCs w:val="20"/>
        </w:rPr>
      </w:pPr>
      <w:r w:rsidRPr="00FC6A67">
        <w:rPr>
          <w:rFonts w:asciiTheme="minorHAnsi" w:eastAsia="Times New Roman" w:hAnsiTheme="minorHAnsi" w:cstheme="minorHAnsi"/>
          <w:szCs w:val="20"/>
          <w:lang w:val="en-GB"/>
        </w:rPr>
        <w:t xml:space="preserve">Go </w:t>
      </w:r>
      <w:r>
        <w:rPr>
          <w:rFonts w:asciiTheme="minorHAnsi" w:eastAsia="Times New Roman" w:hAnsiTheme="minorHAnsi" w:cstheme="minorHAnsi"/>
          <w:szCs w:val="20"/>
          <w:lang w:val="en-GB"/>
        </w:rPr>
        <w:t>to Admin</w:t>
      </w:r>
      <w:r w:rsidRPr="00FC6A67">
        <w:rPr>
          <w:rFonts w:asciiTheme="minorHAnsi" w:eastAsia="Wingdings" w:hAnsiTheme="minorHAnsi" w:cstheme="minorHAnsi"/>
          <w:szCs w:val="20"/>
          <w:lang w:val="en-GB"/>
        </w:rPr>
        <w:t>à</w:t>
      </w:r>
      <w:r>
        <w:rPr>
          <w:rFonts w:asciiTheme="minorHAnsi" w:eastAsia="Times New Roman" w:hAnsiTheme="minorHAnsi" w:cstheme="minorHAnsi"/>
          <w:szCs w:val="20"/>
          <w:lang w:val="en-GB"/>
        </w:rPr>
        <w:t xml:space="preserve"> Polices and click on Technical Rules</w:t>
      </w:r>
    </w:p>
    <w:p w14:paraId="18C6F487" w14:textId="77777777" w:rsidR="001909EE" w:rsidRDefault="001909EE" w:rsidP="001909EE">
      <w:pPr>
        <w:pStyle w:val="ListParagraph"/>
        <w:rPr>
          <w:rFonts w:asciiTheme="minorHAnsi" w:eastAsia="Times New Roman" w:hAnsiTheme="minorHAnsi" w:cstheme="minorHAnsi"/>
          <w:szCs w:val="20"/>
          <w:lang w:val="en-GB"/>
        </w:rPr>
      </w:pPr>
    </w:p>
    <w:p w14:paraId="239FA028" w14:textId="3E6224BC" w:rsidR="001909EE" w:rsidRDefault="001909EE" w:rsidP="001909EE">
      <w:pPr>
        <w:pStyle w:val="Caption"/>
      </w:pPr>
      <w:bookmarkStart w:id="659" w:name="_Toc61521916"/>
      <w:r>
        <w:t xml:space="preserve">Figure </w:t>
      </w:r>
      <w:r w:rsidR="00BC222A">
        <w:fldChar w:fldCharType="begin"/>
      </w:r>
      <w:r w:rsidR="00BC222A">
        <w:instrText xml:space="preserve"> SEQ Figure \* ARABIC </w:instrText>
      </w:r>
      <w:r w:rsidR="00BC222A">
        <w:fldChar w:fldCharType="separate"/>
      </w:r>
      <w:r w:rsidR="00C825B7">
        <w:rPr>
          <w:noProof/>
        </w:rPr>
        <w:t>92</w:t>
      </w:r>
      <w:r w:rsidR="00BC222A">
        <w:rPr>
          <w:noProof/>
        </w:rPr>
        <w:fldChar w:fldCharType="end"/>
      </w:r>
      <w:r>
        <w:t xml:space="preserve"> : Technical Rule</w:t>
      </w:r>
      <w:bookmarkEnd w:id="659"/>
    </w:p>
    <w:p w14:paraId="3DCFF274" w14:textId="77777777" w:rsidR="001909EE" w:rsidRPr="002079BB" w:rsidRDefault="001909EE" w:rsidP="001909EE">
      <w:pPr>
        <w:pStyle w:val="ListParagraph"/>
        <w:rPr>
          <w:szCs w:val="20"/>
        </w:rPr>
      </w:pPr>
      <w:r>
        <w:rPr>
          <w:rFonts w:asciiTheme="minorHAnsi" w:eastAsia="Times New Roman" w:hAnsiTheme="minorHAnsi" w:cstheme="minorHAnsi"/>
          <w:noProof/>
          <w:szCs w:val="20"/>
          <w:lang w:val="en-GB"/>
        </w:rPr>
        <w:drawing>
          <wp:inline distT="0" distB="0" distL="0" distR="0" wp14:anchorId="55163693" wp14:editId="46D04F02">
            <wp:extent cx="4714240" cy="2560320"/>
            <wp:effectExtent l="19050" t="19050" r="10160" b="114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16972" cy="2561804"/>
                    </a:xfrm>
                    <a:prstGeom prst="rect">
                      <a:avLst/>
                    </a:prstGeom>
                    <a:noFill/>
                    <a:ln cmpd="sng">
                      <a:solidFill>
                        <a:srgbClr val="5B9BD5"/>
                      </a:solidFill>
                    </a:ln>
                  </pic:spPr>
                </pic:pic>
              </a:graphicData>
            </a:graphic>
          </wp:inline>
        </w:drawing>
      </w:r>
      <w:r>
        <w:rPr>
          <w:rFonts w:asciiTheme="minorHAnsi" w:eastAsia="Times New Roman" w:hAnsiTheme="minorHAnsi" w:cstheme="minorHAnsi"/>
          <w:szCs w:val="20"/>
          <w:lang w:val="en-GB"/>
        </w:rPr>
        <w:t xml:space="preserve"> </w:t>
      </w:r>
    </w:p>
    <w:p w14:paraId="6D951066" w14:textId="77777777" w:rsidR="001909EE" w:rsidRDefault="001909EE" w:rsidP="001909EE">
      <w:pPr>
        <w:pStyle w:val="ListParagraph"/>
        <w:rPr>
          <w:rFonts w:asciiTheme="minorHAnsi" w:eastAsia="Times New Roman" w:hAnsiTheme="minorHAnsi" w:cstheme="minorHAnsi"/>
          <w:szCs w:val="20"/>
          <w:lang w:val="en-GB"/>
        </w:rPr>
      </w:pPr>
    </w:p>
    <w:p w14:paraId="0AA3051B" w14:textId="77777777" w:rsidR="001909EE" w:rsidRDefault="001909EE" w:rsidP="001909EE">
      <w:pPr>
        <w:pStyle w:val="ListParagraph"/>
        <w:rPr>
          <w:rFonts w:asciiTheme="minorHAnsi" w:eastAsia="Times New Roman" w:hAnsiTheme="minorHAnsi" w:cstheme="minorHAnsi"/>
          <w:szCs w:val="20"/>
          <w:lang w:val="en-GB"/>
        </w:rPr>
      </w:pPr>
    </w:p>
    <w:p w14:paraId="2B078D97" w14:textId="74095DAE" w:rsidR="001909EE" w:rsidRPr="00554865" w:rsidRDefault="001909EE" w:rsidP="00207D43">
      <w:pPr>
        <w:pStyle w:val="ListParagraph"/>
        <w:numPr>
          <w:ilvl w:val="0"/>
          <w:numId w:val="85"/>
        </w:numPr>
        <w:rPr>
          <w:rFonts w:asciiTheme="minorHAnsi" w:eastAsia="Times New Roman" w:hAnsiTheme="minorHAnsi" w:cstheme="minorHAnsi"/>
          <w:szCs w:val="20"/>
          <w:lang w:val="en-GB"/>
        </w:rPr>
      </w:pPr>
      <w:r>
        <w:rPr>
          <w:rFonts w:asciiTheme="minorHAnsi" w:eastAsia="Times New Roman" w:hAnsiTheme="minorHAnsi" w:cstheme="minorHAnsi"/>
          <w:szCs w:val="20"/>
          <w:lang w:val="en-GB"/>
        </w:rPr>
        <w:t>Search for “</w:t>
      </w:r>
      <w:r w:rsidRPr="001909EE">
        <w:rPr>
          <w:rFonts w:asciiTheme="minorHAnsi" w:eastAsia="Times New Roman" w:hAnsiTheme="minorHAnsi" w:cstheme="minorHAnsi"/>
          <w:szCs w:val="20"/>
          <w:lang w:val="en-GB"/>
        </w:rPr>
        <w:t>User Mailbox Birth Right Rule</w:t>
      </w:r>
      <w:r>
        <w:rPr>
          <w:rFonts w:asciiTheme="minorHAnsi" w:eastAsia="Times New Roman" w:hAnsiTheme="minorHAnsi" w:cstheme="minorHAnsi"/>
          <w:szCs w:val="20"/>
          <w:lang w:val="en-GB"/>
        </w:rPr>
        <w:t>” section click on edit button.</w:t>
      </w:r>
    </w:p>
    <w:p w14:paraId="5BCF96D9" w14:textId="77777777" w:rsidR="001909EE" w:rsidRDefault="001909EE" w:rsidP="001909EE">
      <w:pPr>
        <w:pStyle w:val="ListParagraph"/>
        <w:rPr>
          <w:rFonts w:asciiTheme="minorHAnsi" w:eastAsia="Times New Roman" w:hAnsiTheme="minorHAnsi" w:cstheme="minorHAnsi"/>
          <w:szCs w:val="20"/>
          <w:lang w:val="en-GB"/>
        </w:rPr>
      </w:pPr>
    </w:p>
    <w:p w14:paraId="45DAD720" w14:textId="5E257438" w:rsidR="001909EE" w:rsidRDefault="001909EE" w:rsidP="001909EE">
      <w:pPr>
        <w:pStyle w:val="Caption"/>
      </w:pPr>
      <w:bookmarkStart w:id="660" w:name="_Toc61521917"/>
      <w:r>
        <w:t xml:space="preserve">Figure </w:t>
      </w:r>
      <w:r w:rsidR="00BC222A">
        <w:fldChar w:fldCharType="begin"/>
      </w:r>
      <w:r w:rsidR="00BC222A">
        <w:instrText xml:space="preserve"> SEQ Figure \* ARABIC </w:instrText>
      </w:r>
      <w:r w:rsidR="00BC222A">
        <w:fldChar w:fldCharType="separate"/>
      </w:r>
      <w:r w:rsidR="00C825B7">
        <w:rPr>
          <w:noProof/>
        </w:rPr>
        <w:t>93</w:t>
      </w:r>
      <w:r w:rsidR="00BC222A">
        <w:rPr>
          <w:noProof/>
        </w:rPr>
        <w:fldChar w:fldCharType="end"/>
      </w:r>
      <w:r>
        <w:t xml:space="preserve"> : Technical List</w:t>
      </w:r>
      <w:bookmarkEnd w:id="660"/>
    </w:p>
    <w:p w14:paraId="777BCDB9" w14:textId="082EF31F" w:rsidR="001909EE" w:rsidRDefault="001909EE" w:rsidP="001909EE">
      <w:pPr>
        <w:ind w:left="540"/>
      </w:pPr>
      <w:r>
        <w:tab/>
      </w:r>
      <w:r>
        <w:rPr>
          <w:noProof/>
        </w:rPr>
        <w:drawing>
          <wp:inline distT="0" distB="0" distL="0" distR="0" wp14:anchorId="711A8902" wp14:editId="5D80DC69">
            <wp:extent cx="4714240" cy="1181819"/>
            <wp:effectExtent l="19050" t="19050" r="10160" b="184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22907" cy="1209061"/>
                    </a:xfrm>
                    <a:prstGeom prst="rect">
                      <a:avLst/>
                    </a:prstGeom>
                    <a:noFill/>
                    <a:ln cmpd="sng">
                      <a:solidFill>
                        <a:srgbClr val="5B9BD5"/>
                      </a:solidFill>
                    </a:ln>
                  </pic:spPr>
                </pic:pic>
              </a:graphicData>
            </a:graphic>
          </wp:inline>
        </w:drawing>
      </w:r>
    </w:p>
    <w:p w14:paraId="7C5A833C" w14:textId="659A945F" w:rsidR="00950B46" w:rsidRDefault="001909EE" w:rsidP="00207D43">
      <w:pPr>
        <w:pStyle w:val="ListParagraph"/>
        <w:numPr>
          <w:ilvl w:val="0"/>
          <w:numId w:val="85"/>
        </w:numPr>
        <w:rPr>
          <w:szCs w:val="20"/>
        </w:rPr>
      </w:pPr>
      <w:r>
        <w:rPr>
          <w:szCs w:val="20"/>
        </w:rPr>
        <w:t xml:space="preserve">Search for </w:t>
      </w:r>
      <w:r w:rsidR="00950B46">
        <w:rPr>
          <w:szCs w:val="20"/>
        </w:rPr>
        <w:t>Action</w:t>
      </w:r>
      <w:r>
        <w:rPr>
          <w:szCs w:val="20"/>
        </w:rPr>
        <w:t xml:space="preserve"> section and</w:t>
      </w:r>
      <w:r w:rsidR="00950B46">
        <w:rPr>
          <w:szCs w:val="20"/>
        </w:rPr>
        <w:t xml:space="preserve"> click on Add Action button to add new group for birthright.</w:t>
      </w:r>
    </w:p>
    <w:p w14:paraId="763ADE2B" w14:textId="77777777" w:rsidR="00950B46" w:rsidRDefault="00950B46" w:rsidP="00950B46">
      <w:pPr>
        <w:pStyle w:val="ListParagraph"/>
        <w:rPr>
          <w:szCs w:val="20"/>
        </w:rPr>
      </w:pPr>
    </w:p>
    <w:p w14:paraId="57D049AF" w14:textId="3581A432" w:rsidR="001909EE" w:rsidRDefault="001909EE" w:rsidP="001909EE">
      <w:pPr>
        <w:pStyle w:val="Caption"/>
      </w:pPr>
      <w:bookmarkStart w:id="661" w:name="_Toc61521918"/>
      <w:r>
        <w:t xml:space="preserve">Figure </w:t>
      </w:r>
      <w:r w:rsidR="00BC222A">
        <w:fldChar w:fldCharType="begin"/>
      </w:r>
      <w:r w:rsidR="00BC222A">
        <w:instrText xml:space="preserve"> SEQ Figure \* ARABIC </w:instrText>
      </w:r>
      <w:r w:rsidR="00BC222A">
        <w:fldChar w:fldCharType="separate"/>
      </w:r>
      <w:r w:rsidR="00C825B7">
        <w:rPr>
          <w:noProof/>
        </w:rPr>
        <w:t>94</w:t>
      </w:r>
      <w:r w:rsidR="00BC222A">
        <w:rPr>
          <w:noProof/>
        </w:rPr>
        <w:fldChar w:fldCharType="end"/>
      </w:r>
      <w:r>
        <w:t xml:space="preserve"> : </w:t>
      </w:r>
      <w:r w:rsidR="00950B46">
        <w:t>Action</w:t>
      </w:r>
      <w:bookmarkEnd w:id="661"/>
    </w:p>
    <w:p w14:paraId="6CA7A30D" w14:textId="60C59158" w:rsidR="001909EE" w:rsidRDefault="00950B46" w:rsidP="001909EE">
      <w:pPr>
        <w:ind w:left="864"/>
      </w:pPr>
      <w:r>
        <w:rPr>
          <w:noProof/>
        </w:rPr>
        <w:drawing>
          <wp:inline distT="0" distB="0" distL="0" distR="0" wp14:anchorId="7EB38E1F" wp14:editId="4C4CB922">
            <wp:extent cx="4564380" cy="2122099"/>
            <wp:effectExtent l="19050" t="19050" r="26670" b="120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72960" cy="2126088"/>
                    </a:xfrm>
                    <a:prstGeom prst="rect">
                      <a:avLst/>
                    </a:prstGeom>
                    <a:noFill/>
                    <a:ln cmpd="sng">
                      <a:solidFill>
                        <a:srgbClr val="5B9BD5"/>
                      </a:solidFill>
                    </a:ln>
                  </pic:spPr>
                </pic:pic>
              </a:graphicData>
            </a:graphic>
          </wp:inline>
        </w:drawing>
      </w:r>
    </w:p>
    <w:p w14:paraId="2E7D4CFA" w14:textId="638378D3" w:rsidR="00950B46" w:rsidRPr="00950B46" w:rsidRDefault="001909EE" w:rsidP="00207D43">
      <w:pPr>
        <w:pStyle w:val="ListParagraph"/>
        <w:numPr>
          <w:ilvl w:val="0"/>
          <w:numId w:val="85"/>
        </w:numPr>
      </w:pPr>
      <w:r>
        <w:rPr>
          <w:szCs w:val="20"/>
        </w:rPr>
        <w:t>S</w:t>
      </w:r>
      <w:r w:rsidR="00950B46">
        <w:rPr>
          <w:szCs w:val="20"/>
        </w:rPr>
        <w:t>elect object type as “Active Directory :: Groups” then select object as “CN=Enterprise Key Admins,CN=Users,DC=hormeltestlab,DC=com”</w:t>
      </w:r>
    </w:p>
    <w:p w14:paraId="44F0C571" w14:textId="63D34715" w:rsidR="00950B46" w:rsidRDefault="00950B46" w:rsidP="00950B46">
      <w:pPr>
        <w:pStyle w:val="ListParagraph"/>
        <w:rPr>
          <w:szCs w:val="20"/>
        </w:rPr>
      </w:pPr>
    </w:p>
    <w:p w14:paraId="545B094A" w14:textId="1883A61C" w:rsidR="00950B46" w:rsidRDefault="00950B46" w:rsidP="00950B46">
      <w:pPr>
        <w:pStyle w:val="Caption"/>
      </w:pPr>
      <w:bookmarkStart w:id="662" w:name="_Toc61521919"/>
      <w:r>
        <w:t xml:space="preserve">Figure </w:t>
      </w:r>
      <w:r w:rsidR="00BC222A">
        <w:fldChar w:fldCharType="begin"/>
      </w:r>
      <w:r w:rsidR="00BC222A">
        <w:instrText xml:space="preserve"> SEQ Figure \* ARABIC </w:instrText>
      </w:r>
      <w:r w:rsidR="00BC222A">
        <w:fldChar w:fldCharType="separate"/>
      </w:r>
      <w:r w:rsidR="00C825B7">
        <w:rPr>
          <w:noProof/>
        </w:rPr>
        <w:t>95</w:t>
      </w:r>
      <w:r w:rsidR="00BC222A">
        <w:rPr>
          <w:noProof/>
        </w:rPr>
        <w:fldChar w:fldCharType="end"/>
      </w:r>
      <w:r>
        <w:t xml:space="preserve"> : Object Type</w:t>
      </w:r>
      <w:bookmarkEnd w:id="662"/>
    </w:p>
    <w:p w14:paraId="3B5AD1F6" w14:textId="026A162E" w:rsidR="00950B46" w:rsidRDefault="00950B46" w:rsidP="00950B46">
      <w:pPr>
        <w:pStyle w:val="ListParagraph"/>
      </w:pPr>
      <w:r w:rsidRPr="00950B46">
        <w:rPr>
          <w:noProof/>
        </w:rPr>
        <w:drawing>
          <wp:inline distT="0" distB="0" distL="0" distR="0" wp14:anchorId="5F46F138" wp14:editId="24762941">
            <wp:extent cx="4652467" cy="1661795"/>
            <wp:effectExtent l="19050" t="19050" r="15240" b="14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59753" cy="1664397"/>
                    </a:xfrm>
                    <a:prstGeom prst="rect">
                      <a:avLst/>
                    </a:prstGeom>
                    <a:ln cmpd="sng">
                      <a:solidFill>
                        <a:srgbClr val="5B9BD5"/>
                      </a:solidFill>
                    </a:ln>
                  </pic:spPr>
                </pic:pic>
              </a:graphicData>
            </a:graphic>
          </wp:inline>
        </w:drawing>
      </w:r>
    </w:p>
    <w:p w14:paraId="3AE182DB" w14:textId="7C47C71F" w:rsidR="00045B7D" w:rsidRPr="00C30B97" w:rsidRDefault="00045B7D" w:rsidP="00207D43">
      <w:pPr>
        <w:pStyle w:val="ListParagraph"/>
        <w:numPr>
          <w:ilvl w:val="0"/>
          <w:numId w:val="85"/>
        </w:numPr>
      </w:pPr>
      <w:r>
        <w:t>Then click on “Send for Approval” to save the details.</w:t>
      </w:r>
    </w:p>
    <w:p w14:paraId="1A04C3C8" w14:textId="1694669D" w:rsidR="00D278F6" w:rsidRDefault="00D278F6" w:rsidP="00D278F6">
      <w:pPr>
        <w:pStyle w:val="Heading3"/>
        <w:ind w:left="720"/>
      </w:pPr>
      <w:bookmarkStart w:id="663" w:name="_Toc61521770"/>
      <w:r>
        <w:t>New External OU addition</w:t>
      </w:r>
      <w:bookmarkEnd w:id="663"/>
    </w:p>
    <w:p w14:paraId="5631486F" w14:textId="18E780EF" w:rsidR="00FE6461" w:rsidRPr="00FE6461" w:rsidRDefault="00FE6461" w:rsidP="00FE6461">
      <w:r>
        <w:t>Suppose there is new requirement to add new external OU in Active Directory request form while requesting account. Then following section is required to update.</w:t>
      </w:r>
    </w:p>
    <w:p w14:paraId="43D77E69" w14:textId="044A01E8" w:rsidR="00D278F6" w:rsidRDefault="00D278F6" w:rsidP="00D278F6">
      <w:pPr>
        <w:pStyle w:val="Heading4"/>
        <w:rPr>
          <w:b w:val="0"/>
          <w:bCs w:val="0"/>
          <w:sz w:val="18"/>
          <w:szCs w:val="16"/>
        </w:rPr>
      </w:pPr>
      <w:r w:rsidRPr="00C30B97">
        <w:rPr>
          <w:b w:val="0"/>
          <w:bCs w:val="0"/>
          <w:sz w:val="18"/>
          <w:szCs w:val="16"/>
        </w:rPr>
        <w:t xml:space="preserve">Change </w:t>
      </w:r>
      <w:r>
        <w:rPr>
          <w:b w:val="0"/>
          <w:bCs w:val="0"/>
          <w:sz w:val="18"/>
          <w:szCs w:val="16"/>
        </w:rPr>
        <w:t>AD dynamic attribute</w:t>
      </w:r>
    </w:p>
    <w:p w14:paraId="1D981F5C" w14:textId="55587E5F" w:rsidR="00FE6461" w:rsidRDefault="00FE6461" w:rsidP="00207D43">
      <w:pPr>
        <w:pStyle w:val="ListParagraph"/>
        <w:numPr>
          <w:ilvl w:val="0"/>
          <w:numId w:val="86"/>
        </w:numPr>
        <w:rPr>
          <w:rFonts w:asciiTheme="minorHAnsi" w:eastAsia="Times New Roman" w:hAnsiTheme="minorHAnsi" w:cstheme="minorHAnsi"/>
          <w:szCs w:val="20"/>
          <w:lang w:val="en-GB"/>
        </w:rPr>
      </w:pPr>
      <w:r>
        <w:rPr>
          <w:rFonts w:asciiTheme="minorHAnsi" w:eastAsia="Times New Roman" w:hAnsiTheme="minorHAnsi" w:cstheme="minorHAnsi"/>
          <w:szCs w:val="20"/>
          <w:lang w:val="en-GB"/>
        </w:rPr>
        <w:t>Login to SSM as administrator</w:t>
      </w:r>
      <w:r w:rsidRPr="00AE3C3C">
        <w:rPr>
          <w:rFonts w:asciiTheme="minorHAnsi" w:eastAsia="Times New Roman" w:hAnsiTheme="minorHAnsi" w:cstheme="minorHAnsi"/>
          <w:szCs w:val="20"/>
          <w:lang w:val="en-GB"/>
        </w:rPr>
        <w:t>.</w:t>
      </w:r>
    </w:p>
    <w:p w14:paraId="2637D3C9" w14:textId="08EAB60C" w:rsidR="00FE6461" w:rsidRPr="00FE6461" w:rsidRDefault="00FE6461" w:rsidP="00207D43">
      <w:pPr>
        <w:pStyle w:val="ListParagraph"/>
        <w:numPr>
          <w:ilvl w:val="0"/>
          <w:numId w:val="86"/>
        </w:numPr>
      </w:pPr>
      <w:r w:rsidRPr="00FE6461">
        <w:rPr>
          <w:rFonts w:asciiTheme="minorHAnsi" w:hAnsiTheme="minorHAnsi" w:cstheme="minorHAnsi"/>
          <w:lang w:val="en-GB"/>
        </w:rPr>
        <w:t>Go to Admin</w:t>
      </w:r>
      <w:r w:rsidRPr="00FC6A67">
        <w:rPr>
          <w:rFonts w:ascii="Wingdings" w:eastAsia="Wingdings" w:hAnsi="Wingdings" w:cs="Wingdings"/>
          <w:lang w:val="en-GB"/>
        </w:rPr>
        <w:t>à</w:t>
      </w:r>
      <w:r w:rsidRPr="00FE6461">
        <w:rPr>
          <w:rFonts w:asciiTheme="minorHAnsi" w:hAnsiTheme="minorHAnsi" w:cstheme="minorHAnsi"/>
          <w:lang w:val="en-GB"/>
        </w:rPr>
        <w:t xml:space="preserve"> </w:t>
      </w:r>
      <w:r>
        <w:rPr>
          <w:rFonts w:asciiTheme="minorHAnsi" w:hAnsiTheme="minorHAnsi" w:cstheme="minorHAnsi"/>
          <w:lang w:val="en-GB"/>
        </w:rPr>
        <w:t>“Security Systems” then click on “Endpoints” and then click on “Active Directory”.</w:t>
      </w:r>
    </w:p>
    <w:p w14:paraId="1C675138" w14:textId="18AF20FF" w:rsidR="00FE6461" w:rsidRDefault="00FE6461" w:rsidP="00FE6461">
      <w:pPr>
        <w:pStyle w:val="ListParagraph"/>
      </w:pPr>
    </w:p>
    <w:p w14:paraId="38365D3E" w14:textId="72217606" w:rsidR="0092192F" w:rsidRDefault="0092192F" w:rsidP="0092192F">
      <w:pPr>
        <w:pStyle w:val="Caption"/>
      </w:pPr>
      <w:bookmarkStart w:id="664" w:name="_Toc61521920"/>
      <w:r>
        <w:t xml:space="preserve">Figure </w:t>
      </w:r>
      <w:r w:rsidR="00BC222A">
        <w:fldChar w:fldCharType="begin"/>
      </w:r>
      <w:r w:rsidR="00BC222A">
        <w:instrText xml:space="preserve"> SEQ Figure \* ARABIC </w:instrText>
      </w:r>
      <w:r w:rsidR="00BC222A">
        <w:fldChar w:fldCharType="separate"/>
      </w:r>
      <w:r w:rsidR="00C825B7">
        <w:rPr>
          <w:noProof/>
        </w:rPr>
        <w:t>96</w:t>
      </w:r>
      <w:r w:rsidR="00BC222A">
        <w:rPr>
          <w:noProof/>
        </w:rPr>
        <w:fldChar w:fldCharType="end"/>
      </w:r>
      <w:r>
        <w:t xml:space="preserve"> : Endpoint</w:t>
      </w:r>
      <w:bookmarkEnd w:id="664"/>
    </w:p>
    <w:p w14:paraId="11918745" w14:textId="60812490" w:rsidR="00FE6461" w:rsidRDefault="00FE6461" w:rsidP="00FE6461">
      <w:pPr>
        <w:pStyle w:val="ListParagraph"/>
      </w:pPr>
      <w:r>
        <w:rPr>
          <w:noProof/>
        </w:rPr>
        <w:drawing>
          <wp:inline distT="0" distB="0" distL="0" distR="0" wp14:anchorId="63A99363" wp14:editId="4A5F1C6B">
            <wp:extent cx="4593945" cy="2691765"/>
            <wp:effectExtent l="19050" t="19050" r="16510" b="133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98848" cy="2694638"/>
                    </a:xfrm>
                    <a:prstGeom prst="rect">
                      <a:avLst/>
                    </a:prstGeom>
                    <a:noFill/>
                    <a:ln cmpd="sng">
                      <a:solidFill>
                        <a:srgbClr val="5B9BD5"/>
                      </a:solidFill>
                    </a:ln>
                  </pic:spPr>
                </pic:pic>
              </a:graphicData>
            </a:graphic>
          </wp:inline>
        </w:drawing>
      </w:r>
    </w:p>
    <w:p w14:paraId="55648A65" w14:textId="77777777" w:rsidR="00FE6461" w:rsidRDefault="00FE6461" w:rsidP="00FE6461">
      <w:pPr>
        <w:pStyle w:val="ListParagraph"/>
      </w:pPr>
    </w:p>
    <w:p w14:paraId="35F392D5" w14:textId="08B9C296" w:rsidR="00FE6461" w:rsidRDefault="00FE6461" w:rsidP="00207D43">
      <w:pPr>
        <w:pStyle w:val="ListParagraph"/>
        <w:numPr>
          <w:ilvl w:val="0"/>
          <w:numId w:val="86"/>
        </w:numPr>
      </w:pPr>
      <w:r>
        <w:t>Click on “Dynamic Attribute” and search for “</w:t>
      </w:r>
      <w:hyperlink r:id="rId118" w:history="1">
        <w:r w:rsidRPr="00FE6461">
          <w:t>externalOU</w:t>
        </w:r>
      </w:hyperlink>
      <w:r>
        <w:t>” attribute and click on it to edit.</w:t>
      </w:r>
    </w:p>
    <w:p w14:paraId="4FE751F7" w14:textId="2DD7E62E" w:rsidR="00FE6461" w:rsidRDefault="00FE6461" w:rsidP="00207D43">
      <w:pPr>
        <w:pStyle w:val="ListParagraph"/>
        <w:numPr>
          <w:ilvl w:val="0"/>
          <w:numId w:val="86"/>
        </w:numPr>
      </w:pPr>
      <w:r>
        <w:t>Suppose IAM admin wants to add new external location as “Ohio” then update Values field in Update Attribute section.</w:t>
      </w:r>
    </w:p>
    <w:p w14:paraId="4EA642B2" w14:textId="5B598FE6" w:rsidR="00FE6461" w:rsidRDefault="00FE6461" w:rsidP="00FE6461">
      <w:pPr>
        <w:pStyle w:val="ListParagraph"/>
      </w:pPr>
    </w:p>
    <w:p w14:paraId="7F26DE8E" w14:textId="4F793020" w:rsidR="00DE7191" w:rsidRDefault="00DE7191" w:rsidP="00DE7191">
      <w:pPr>
        <w:pStyle w:val="Caption"/>
      </w:pPr>
      <w:bookmarkStart w:id="665" w:name="_Toc61521921"/>
      <w:r>
        <w:t xml:space="preserve">Figure </w:t>
      </w:r>
      <w:r w:rsidR="00BC222A">
        <w:fldChar w:fldCharType="begin"/>
      </w:r>
      <w:r w:rsidR="00BC222A">
        <w:instrText xml:space="preserve"> SEQ Figure \* ARABIC </w:instrText>
      </w:r>
      <w:r w:rsidR="00BC222A">
        <w:fldChar w:fldCharType="separate"/>
      </w:r>
      <w:r w:rsidR="00C825B7">
        <w:rPr>
          <w:noProof/>
        </w:rPr>
        <w:t>97</w:t>
      </w:r>
      <w:r w:rsidR="00BC222A">
        <w:rPr>
          <w:noProof/>
        </w:rPr>
        <w:fldChar w:fldCharType="end"/>
      </w:r>
      <w:r>
        <w:t xml:space="preserve"> : Update Attribute</w:t>
      </w:r>
      <w:bookmarkEnd w:id="665"/>
    </w:p>
    <w:p w14:paraId="15F25C00" w14:textId="4757241F" w:rsidR="00FE6461" w:rsidRDefault="00FE6461" w:rsidP="00FE6461">
      <w:pPr>
        <w:pStyle w:val="ListParagraph"/>
      </w:pPr>
      <w:r w:rsidRPr="00FE6461">
        <w:rPr>
          <w:noProof/>
        </w:rPr>
        <w:drawing>
          <wp:inline distT="0" distB="0" distL="0" distR="0" wp14:anchorId="6D3BFF11" wp14:editId="196C4929">
            <wp:extent cx="4725035" cy="3774643"/>
            <wp:effectExtent l="19050" t="19050" r="18415" b="165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32952" cy="3780967"/>
                    </a:xfrm>
                    <a:prstGeom prst="rect">
                      <a:avLst/>
                    </a:prstGeom>
                    <a:ln cmpd="sng">
                      <a:solidFill>
                        <a:srgbClr val="5B9BD5"/>
                      </a:solidFill>
                    </a:ln>
                  </pic:spPr>
                </pic:pic>
              </a:graphicData>
            </a:graphic>
          </wp:inline>
        </w:drawing>
      </w:r>
    </w:p>
    <w:p w14:paraId="7511A2FC" w14:textId="7FDC0AEE" w:rsidR="00FE6461" w:rsidRDefault="00FE6461" w:rsidP="00FE6461">
      <w:pPr>
        <w:pStyle w:val="ListParagraph"/>
      </w:pPr>
    </w:p>
    <w:p w14:paraId="379C44A6" w14:textId="61BDC1C1" w:rsidR="00FE6461" w:rsidRPr="00FE6461" w:rsidRDefault="00FE6461" w:rsidP="00207D43">
      <w:pPr>
        <w:pStyle w:val="ListParagraph"/>
        <w:numPr>
          <w:ilvl w:val="0"/>
          <w:numId w:val="86"/>
        </w:numPr>
      </w:pPr>
      <w:r>
        <w:t xml:space="preserve">Once value is update then click on </w:t>
      </w:r>
      <w:r w:rsidR="00020BDB">
        <w:t>Update</w:t>
      </w:r>
      <w:r>
        <w:t xml:space="preserve"> button.</w:t>
      </w:r>
    </w:p>
    <w:p w14:paraId="73BA5C13" w14:textId="00D95D29" w:rsidR="00D278F6" w:rsidRDefault="00D278F6" w:rsidP="00D278F6">
      <w:pPr>
        <w:pStyle w:val="Heading4"/>
        <w:rPr>
          <w:b w:val="0"/>
          <w:bCs w:val="0"/>
          <w:sz w:val="18"/>
          <w:szCs w:val="16"/>
        </w:rPr>
      </w:pPr>
      <w:r>
        <w:rPr>
          <w:b w:val="0"/>
          <w:bCs w:val="0"/>
          <w:sz w:val="18"/>
          <w:szCs w:val="16"/>
        </w:rPr>
        <w:t>Update AD OU update connection</w:t>
      </w:r>
    </w:p>
    <w:p w14:paraId="73A3CBFC" w14:textId="77777777" w:rsidR="009B643A" w:rsidRPr="00AE3C3C" w:rsidRDefault="009B643A" w:rsidP="00207D43">
      <w:pPr>
        <w:pStyle w:val="ListParagraph"/>
        <w:numPr>
          <w:ilvl w:val="0"/>
          <w:numId w:val="87"/>
        </w:numPr>
        <w:rPr>
          <w:rFonts w:asciiTheme="minorHAnsi" w:eastAsia="Times New Roman" w:hAnsiTheme="minorHAnsi" w:cstheme="minorHAnsi"/>
          <w:szCs w:val="20"/>
          <w:lang w:val="en-GB"/>
        </w:rPr>
      </w:pPr>
      <w:r>
        <w:rPr>
          <w:rFonts w:asciiTheme="minorHAnsi" w:eastAsia="Times New Roman" w:hAnsiTheme="minorHAnsi" w:cstheme="minorHAnsi"/>
          <w:szCs w:val="20"/>
          <w:lang w:val="en-GB"/>
        </w:rPr>
        <w:t>Login to SSM as administrator</w:t>
      </w:r>
      <w:r w:rsidRPr="00AE3C3C">
        <w:rPr>
          <w:rFonts w:asciiTheme="minorHAnsi" w:eastAsia="Times New Roman" w:hAnsiTheme="minorHAnsi" w:cstheme="minorHAnsi"/>
          <w:szCs w:val="20"/>
          <w:lang w:val="en-GB"/>
        </w:rPr>
        <w:t>.</w:t>
      </w:r>
    </w:p>
    <w:p w14:paraId="6DD565E6" w14:textId="77777777" w:rsidR="009B643A" w:rsidRPr="002079BB" w:rsidRDefault="009B643A" w:rsidP="00207D43">
      <w:pPr>
        <w:pStyle w:val="ListParagraph"/>
        <w:numPr>
          <w:ilvl w:val="0"/>
          <w:numId w:val="87"/>
        </w:numPr>
        <w:rPr>
          <w:szCs w:val="20"/>
        </w:rPr>
      </w:pPr>
      <w:r w:rsidRPr="00FC6A67">
        <w:rPr>
          <w:rFonts w:asciiTheme="minorHAnsi" w:eastAsia="Times New Roman" w:hAnsiTheme="minorHAnsi" w:cstheme="minorHAnsi"/>
          <w:szCs w:val="20"/>
          <w:lang w:val="en-GB"/>
        </w:rPr>
        <w:t xml:space="preserve">Go </w:t>
      </w:r>
      <w:r>
        <w:rPr>
          <w:rFonts w:asciiTheme="minorHAnsi" w:eastAsia="Times New Roman" w:hAnsiTheme="minorHAnsi" w:cstheme="minorHAnsi"/>
          <w:szCs w:val="20"/>
          <w:lang w:val="en-GB"/>
        </w:rPr>
        <w:t>to Admin</w:t>
      </w:r>
      <w:r w:rsidRPr="00FC6A67">
        <w:rPr>
          <w:rFonts w:asciiTheme="minorHAnsi" w:eastAsia="Wingdings" w:hAnsiTheme="minorHAnsi" w:cstheme="minorHAnsi"/>
          <w:szCs w:val="20"/>
          <w:lang w:val="en-GB"/>
        </w:rPr>
        <w:t>à</w:t>
      </w:r>
      <w:r>
        <w:rPr>
          <w:rFonts w:asciiTheme="minorHAnsi" w:eastAsia="Times New Roman" w:hAnsiTheme="minorHAnsi" w:cstheme="minorHAnsi"/>
          <w:szCs w:val="20"/>
          <w:lang w:val="en-GB"/>
        </w:rPr>
        <w:t xml:space="preserve"> Connections</w:t>
      </w:r>
    </w:p>
    <w:p w14:paraId="2EB3235D" w14:textId="77777777" w:rsidR="009B643A" w:rsidRDefault="009B643A" w:rsidP="009B643A">
      <w:pPr>
        <w:pStyle w:val="ListParagraph"/>
        <w:rPr>
          <w:rFonts w:asciiTheme="minorHAnsi" w:eastAsia="Times New Roman" w:hAnsiTheme="minorHAnsi" w:cstheme="minorHAnsi"/>
          <w:szCs w:val="20"/>
          <w:lang w:val="en-GB"/>
        </w:rPr>
      </w:pPr>
    </w:p>
    <w:p w14:paraId="683A72AE" w14:textId="55A1CF12" w:rsidR="009B643A" w:rsidRDefault="009B643A" w:rsidP="009B643A">
      <w:pPr>
        <w:pStyle w:val="Caption"/>
      </w:pPr>
      <w:bookmarkStart w:id="666" w:name="_Toc61521922"/>
      <w:r>
        <w:t xml:space="preserve">Figure </w:t>
      </w:r>
      <w:r w:rsidR="00BC222A">
        <w:fldChar w:fldCharType="begin"/>
      </w:r>
      <w:r w:rsidR="00BC222A">
        <w:instrText xml:space="preserve"> SEQ Figure \* ARABIC </w:instrText>
      </w:r>
      <w:r w:rsidR="00BC222A">
        <w:fldChar w:fldCharType="separate"/>
      </w:r>
      <w:r w:rsidR="00C825B7">
        <w:rPr>
          <w:noProof/>
        </w:rPr>
        <w:t>98</w:t>
      </w:r>
      <w:r w:rsidR="00BC222A">
        <w:rPr>
          <w:noProof/>
        </w:rPr>
        <w:fldChar w:fldCharType="end"/>
      </w:r>
      <w:r>
        <w:t xml:space="preserve"> : Connection List</w:t>
      </w:r>
      <w:bookmarkEnd w:id="666"/>
    </w:p>
    <w:p w14:paraId="254E60CB" w14:textId="77777777" w:rsidR="009B643A" w:rsidRDefault="009B643A" w:rsidP="009B643A">
      <w:pPr>
        <w:pStyle w:val="ListParagraph"/>
        <w:rPr>
          <w:rFonts w:asciiTheme="minorHAnsi" w:eastAsia="Times New Roman" w:hAnsiTheme="minorHAnsi" w:cstheme="minorHAnsi"/>
          <w:szCs w:val="20"/>
          <w:lang w:val="en-GB"/>
        </w:rPr>
      </w:pPr>
      <w:r>
        <w:rPr>
          <w:rFonts w:asciiTheme="minorHAnsi" w:eastAsia="Times New Roman" w:hAnsiTheme="minorHAnsi" w:cstheme="minorHAnsi"/>
          <w:noProof/>
          <w:szCs w:val="20"/>
          <w:lang w:val="en-GB"/>
        </w:rPr>
        <w:drawing>
          <wp:inline distT="0" distB="0" distL="0" distR="0" wp14:anchorId="4D2ED137" wp14:editId="412E694D">
            <wp:extent cx="4838700" cy="2705100"/>
            <wp:effectExtent l="19050" t="19050" r="19050"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38700" cy="2705100"/>
                    </a:xfrm>
                    <a:prstGeom prst="rect">
                      <a:avLst/>
                    </a:prstGeom>
                    <a:noFill/>
                    <a:ln cmpd="sng">
                      <a:solidFill>
                        <a:srgbClr val="5B9BD5"/>
                      </a:solidFill>
                    </a:ln>
                  </pic:spPr>
                </pic:pic>
              </a:graphicData>
            </a:graphic>
          </wp:inline>
        </w:drawing>
      </w:r>
      <w:r>
        <w:rPr>
          <w:rFonts w:asciiTheme="minorHAnsi" w:eastAsia="Times New Roman" w:hAnsiTheme="minorHAnsi" w:cstheme="minorHAnsi"/>
          <w:szCs w:val="20"/>
          <w:lang w:val="en-GB"/>
        </w:rPr>
        <w:t xml:space="preserve"> </w:t>
      </w:r>
    </w:p>
    <w:p w14:paraId="4AE40E95" w14:textId="77777777" w:rsidR="009B643A" w:rsidRPr="00FC6A67" w:rsidRDefault="009B643A" w:rsidP="009B643A">
      <w:pPr>
        <w:pStyle w:val="ListParagraph"/>
        <w:rPr>
          <w:szCs w:val="20"/>
        </w:rPr>
      </w:pPr>
    </w:p>
    <w:p w14:paraId="2A1044DE" w14:textId="3B91CFB7" w:rsidR="009B643A" w:rsidRDefault="009B643A" w:rsidP="00207D43">
      <w:pPr>
        <w:pStyle w:val="ListParagraph"/>
        <w:numPr>
          <w:ilvl w:val="0"/>
          <w:numId w:val="87"/>
        </w:numPr>
        <w:rPr>
          <w:szCs w:val="20"/>
        </w:rPr>
      </w:pPr>
      <w:r>
        <w:rPr>
          <w:szCs w:val="20"/>
        </w:rPr>
        <w:t>Search for “</w:t>
      </w:r>
      <w:hyperlink r:id="rId120" w:history="1">
        <w:r w:rsidRPr="009B643A">
          <w:rPr>
            <w:szCs w:val="20"/>
          </w:rPr>
          <w:t>Active Directory OU Update</w:t>
        </w:r>
      </w:hyperlink>
      <w:r>
        <w:rPr>
          <w:szCs w:val="20"/>
        </w:rPr>
        <w:t>”  and click on it to view connection details.</w:t>
      </w:r>
    </w:p>
    <w:p w14:paraId="5E7041CD" w14:textId="77777777" w:rsidR="009B643A" w:rsidRDefault="009B643A" w:rsidP="009B643A">
      <w:pPr>
        <w:pStyle w:val="ListParagraph"/>
        <w:rPr>
          <w:szCs w:val="20"/>
        </w:rPr>
      </w:pPr>
    </w:p>
    <w:p w14:paraId="228D7F9E" w14:textId="3FE8FA55" w:rsidR="009B643A" w:rsidRDefault="009B643A" w:rsidP="009B643A">
      <w:pPr>
        <w:pStyle w:val="Caption"/>
      </w:pPr>
      <w:bookmarkStart w:id="667" w:name="_Toc61521923"/>
      <w:r>
        <w:t xml:space="preserve">Figure </w:t>
      </w:r>
      <w:r w:rsidR="00BC222A">
        <w:fldChar w:fldCharType="begin"/>
      </w:r>
      <w:r w:rsidR="00BC222A">
        <w:instrText xml:space="preserve"> SEQ Figure \* ARABIC </w:instrText>
      </w:r>
      <w:r w:rsidR="00BC222A">
        <w:fldChar w:fldCharType="separate"/>
      </w:r>
      <w:r w:rsidR="00C825B7">
        <w:rPr>
          <w:noProof/>
        </w:rPr>
        <w:t>99</w:t>
      </w:r>
      <w:r w:rsidR="00BC222A">
        <w:rPr>
          <w:noProof/>
        </w:rPr>
        <w:fldChar w:fldCharType="end"/>
      </w:r>
      <w:r>
        <w:t xml:space="preserve"> : Active Directory Update</w:t>
      </w:r>
      <w:bookmarkEnd w:id="667"/>
    </w:p>
    <w:p w14:paraId="37C5A06D" w14:textId="31D5DD0F" w:rsidR="009B643A" w:rsidRDefault="009B643A" w:rsidP="009B643A">
      <w:pPr>
        <w:ind w:left="720"/>
      </w:pPr>
      <w:r>
        <w:rPr>
          <w:noProof/>
        </w:rPr>
        <w:drawing>
          <wp:inline distT="0" distB="0" distL="0" distR="0" wp14:anchorId="0F42C737" wp14:editId="2F73F140">
            <wp:extent cx="4838700" cy="2047875"/>
            <wp:effectExtent l="19050" t="19050" r="19050" b="285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rotWithShape="1">
                    <a:blip r:embed="rId121">
                      <a:extLst>
                        <a:ext uri="{28A0092B-C50C-407E-A947-70E740481C1C}">
                          <a14:useLocalDpi xmlns:a14="http://schemas.microsoft.com/office/drawing/2010/main" val="0"/>
                        </a:ext>
                      </a:extLst>
                    </a:blip>
                    <a:srcRect t="4872" b="14865"/>
                    <a:stretch/>
                  </pic:blipFill>
                  <pic:spPr bwMode="auto">
                    <a:xfrm>
                      <a:off x="0" y="0"/>
                      <a:ext cx="4847630" cy="2051654"/>
                    </a:xfrm>
                    <a:prstGeom prst="rect">
                      <a:avLst/>
                    </a:prstGeom>
                    <a:noFill/>
                    <a:ln cmpd="sng">
                      <a:solidFill>
                        <a:srgbClr val="5B9BD5"/>
                      </a:solidFill>
                    </a:ln>
                    <a:extLst>
                      <a:ext uri="{53640926-AAD7-44D8-BBD7-CCE9431645EC}">
                        <a14:shadowObscured xmlns:a14="http://schemas.microsoft.com/office/drawing/2010/main"/>
                      </a:ext>
                    </a:extLst>
                  </pic:spPr>
                </pic:pic>
              </a:graphicData>
            </a:graphic>
          </wp:inline>
        </w:drawing>
      </w:r>
    </w:p>
    <w:p w14:paraId="69659C59" w14:textId="56A68C54" w:rsidR="009B643A" w:rsidRDefault="009B643A" w:rsidP="00207D43">
      <w:pPr>
        <w:pStyle w:val="ListParagraph"/>
        <w:numPr>
          <w:ilvl w:val="0"/>
          <w:numId w:val="84"/>
        </w:numPr>
        <w:rPr>
          <w:szCs w:val="20"/>
        </w:rPr>
      </w:pPr>
      <w:r w:rsidRPr="001777E8">
        <w:rPr>
          <w:szCs w:val="20"/>
        </w:rPr>
        <w:t xml:space="preserve">Search for USERIMPORT section and update SQL query </w:t>
      </w:r>
      <w:r w:rsidR="00AE612C">
        <w:rPr>
          <w:szCs w:val="20"/>
        </w:rPr>
        <w:t xml:space="preserve">to update new external OU </w:t>
      </w:r>
      <w:r w:rsidRPr="001777E8">
        <w:rPr>
          <w:szCs w:val="20"/>
        </w:rPr>
        <w:t xml:space="preserve">as mention below. </w:t>
      </w:r>
    </w:p>
    <w:p w14:paraId="7A2BF02C" w14:textId="77777777" w:rsidR="009B643A" w:rsidRPr="001777E8" w:rsidRDefault="009B643A" w:rsidP="009B643A">
      <w:pPr>
        <w:pStyle w:val="ListParagraph"/>
        <w:rPr>
          <w:szCs w:val="20"/>
        </w:rPr>
      </w:pPr>
    </w:p>
    <w:tbl>
      <w:tblPr>
        <w:tblStyle w:val="TableGrid"/>
        <w:tblW w:w="0" w:type="auto"/>
        <w:tblInd w:w="720" w:type="dxa"/>
        <w:tblLook w:val="04A0" w:firstRow="1" w:lastRow="0" w:firstColumn="1" w:lastColumn="0" w:noHBand="0" w:noVBand="1"/>
      </w:tblPr>
      <w:tblGrid>
        <w:gridCol w:w="8360"/>
      </w:tblGrid>
      <w:tr w:rsidR="009B643A" w14:paraId="75E96E78" w14:textId="77777777" w:rsidTr="00670C13">
        <w:tc>
          <w:tcPr>
            <w:tcW w:w="9080" w:type="dxa"/>
            <w:shd w:val="clear" w:color="auto" w:fill="D9D9D9" w:themeFill="background1" w:themeFillShade="D9"/>
          </w:tcPr>
          <w:p w14:paraId="435B9591" w14:textId="3F793461" w:rsidR="009B643A" w:rsidRPr="009B643A" w:rsidRDefault="009B643A" w:rsidP="009B643A">
            <w:pPr>
              <w:pStyle w:val="ListParagraph"/>
              <w:ind w:left="-20"/>
              <w:rPr>
                <w:rFonts w:ascii="Courier New" w:hAnsi="Courier New" w:cs="Courier New"/>
                <w:szCs w:val="20"/>
              </w:rPr>
            </w:pPr>
            <w:r w:rsidRPr="009B643A">
              <w:rPr>
                <w:rFonts w:ascii="Courier New" w:hAnsi="Courier New" w:cs="Courier New"/>
                <w:szCs w:val="20"/>
              </w:rPr>
              <w:t>select u.username,</w:t>
            </w:r>
          </w:p>
          <w:p w14:paraId="2B85C4A7" w14:textId="6F92E019" w:rsidR="009B643A" w:rsidRDefault="009B643A" w:rsidP="009B643A">
            <w:pPr>
              <w:pStyle w:val="ListParagraph"/>
              <w:ind w:left="-20"/>
              <w:rPr>
                <w:rFonts w:ascii="Courier New" w:hAnsi="Courier New" w:cs="Courier New"/>
                <w:szCs w:val="20"/>
              </w:rPr>
            </w:pPr>
            <w:r w:rsidRPr="009B643A">
              <w:rPr>
                <w:rFonts w:ascii="Courier New" w:hAnsi="Courier New" w:cs="Courier New"/>
                <w:szCs w:val="20"/>
              </w:rPr>
              <w:t>CASE</w:t>
            </w:r>
          </w:p>
          <w:p w14:paraId="16F3DCCA" w14:textId="5B98E5FF" w:rsidR="00AE612C" w:rsidRPr="00AE612C" w:rsidRDefault="00AE612C" w:rsidP="00AE612C">
            <w:pPr>
              <w:pStyle w:val="ListParagraph"/>
              <w:ind w:left="-20"/>
              <w:rPr>
                <w:rFonts w:ascii="Courier New" w:hAnsi="Courier New" w:cs="Courier New"/>
                <w:b/>
                <w:bCs/>
                <w:szCs w:val="20"/>
              </w:rPr>
            </w:pPr>
            <w:r w:rsidRPr="00AE612C">
              <w:rPr>
                <w:rFonts w:ascii="Courier New" w:hAnsi="Courier New" w:cs="Courier New"/>
                <w:b/>
                <w:bCs/>
                <w:szCs w:val="20"/>
              </w:rPr>
              <w:t>WHEN a.accountid like '%OU=External,OU=Users,OU=Ohio%' THEN Ohio</w:t>
            </w:r>
          </w:p>
          <w:p w14:paraId="45D60080" w14:textId="194190DB" w:rsidR="009B643A" w:rsidRPr="009B643A" w:rsidRDefault="009B643A" w:rsidP="009B643A">
            <w:pPr>
              <w:pStyle w:val="ListParagraph"/>
              <w:ind w:left="-20"/>
              <w:rPr>
                <w:rFonts w:ascii="Courier New" w:hAnsi="Courier New" w:cs="Courier New"/>
                <w:szCs w:val="20"/>
              </w:rPr>
            </w:pPr>
            <w:r w:rsidRPr="009B643A">
              <w:rPr>
                <w:rFonts w:ascii="Courier New" w:hAnsi="Courier New" w:cs="Courier New"/>
                <w:szCs w:val="20"/>
              </w:rPr>
              <w:t>WHEN a.accountid like '%OU=External,OU=Users,OU=JOTS%' THEN 'JOTS'</w:t>
            </w:r>
          </w:p>
          <w:p w14:paraId="3DDE136E" w14:textId="77777777" w:rsidR="009B643A" w:rsidRPr="009B643A" w:rsidRDefault="009B643A" w:rsidP="009B643A">
            <w:pPr>
              <w:pStyle w:val="ListParagraph"/>
              <w:ind w:left="-20"/>
              <w:rPr>
                <w:rFonts w:ascii="Courier New" w:hAnsi="Courier New" w:cs="Courier New"/>
                <w:szCs w:val="20"/>
              </w:rPr>
            </w:pPr>
            <w:r w:rsidRPr="009B643A">
              <w:rPr>
                <w:rFonts w:ascii="Courier New" w:hAnsi="Courier New" w:cs="Courier New"/>
                <w:szCs w:val="20"/>
              </w:rPr>
              <w:tab/>
              <w:t>WHEN a.accountid like '%OU=External,OU=Users,OU=Hormel%' THEN 'Hormel'</w:t>
            </w:r>
          </w:p>
          <w:p w14:paraId="0B9C3024" w14:textId="77777777" w:rsidR="009B643A" w:rsidRPr="009B643A" w:rsidRDefault="009B643A" w:rsidP="009B643A">
            <w:pPr>
              <w:pStyle w:val="ListParagraph"/>
              <w:ind w:left="-20"/>
              <w:rPr>
                <w:rFonts w:ascii="Courier New" w:hAnsi="Courier New" w:cs="Courier New"/>
                <w:szCs w:val="20"/>
              </w:rPr>
            </w:pPr>
            <w:r w:rsidRPr="009B643A">
              <w:rPr>
                <w:rFonts w:ascii="Courier New" w:hAnsi="Courier New" w:cs="Courier New"/>
                <w:szCs w:val="20"/>
              </w:rPr>
              <w:tab/>
              <w:t>WHEN a.accountid like '%OU=External,OU=Users,OU=MegaMex%' THEN 'MegaMex'</w:t>
            </w:r>
          </w:p>
          <w:p w14:paraId="01EF8C01" w14:textId="77777777" w:rsidR="009B643A" w:rsidRPr="009B643A" w:rsidRDefault="009B643A" w:rsidP="009B643A">
            <w:pPr>
              <w:pStyle w:val="ListParagraph"/>
              <w:ind w:left="-20"/>
              <w:rPr>
                <w:rFonts w:ascii="Courier New" w:hAnsi="Courier New" w:cs="Courier New"/>
                <w:szCs w:val="20"/>
              </w:rPr>
            </w:pPr>
            <w:r w:rsidRPr="009B643A">
              <w:rPr>
                <w:rFonts w:ascii="Courier New" w:hAnsi="Courier New" w:cs="Courier New"/>
                <w:szCs w:val="20"/>
              </w:rPr>
              <w:tab/>
              <w:t>WHEN a.accountid like '%OU=External,OU=Users,OU=Columbus%' THEN 'Columbus'</w:t>
            </w:r>
          </w:p>
          <w:p w14:paraId="5DDABB4F" w14:textId="77777777" w:rsidR="009B643A" w:rsidRPr="009B643A" w:rsidRDefault="009B643A" w:rsidP="009B643A">
            <w:pPr>
              <w:pStyle w:val="ListParagraph"/>
              <w:ind w:left="-20"/>
              <w:rPr>
                <w:rFonts w:ascii="Courier New" w:hAnsi="Courier New" w:cs="Courier New"/>
                <w:szCs w:val="20"/>
              </w:rPr>
            </w:pPr>
            <w:r w:rsidRPr="009B643A">
              <w:rPr>
                <w:rFonts w:ascii="Courier New" w:hAnsi="Courier New" w:cs="Courier New"/>
                <w:szCs w:val="20"/>
              </w:rPr>
              <w:t xml:space="preserve">    ELSE 'Employee'</w:t>
            </w:r>
          </w:p>
          <w:p w14:paraId="2B50A157" w14:textId="77777777" w:rsidR="009B643A" w:rsidRPr="009B643A" w:rsidRDefault="009B643A" w:rsidP="009B643A">
            <w:pPr>
              <w:pStyle w:val="ListParagraph"/>
              <w:ind w:left="-20"/>
              <w:rPr>
                <w:rFonts w:ascii="Courier New" w:hAnsi="Courier New" w:cs="Courier New"/>
                <w:szCs w:val="20"/>
              </w:rPr>
            </w:pPr>
            <w:r w:rsidRPr="009B643A">
              <w:rPr>
                <w:rFonts w:ascii="Courier New" w:hAnsi="Courier New" w:cs="Courier New"/>
                <w:szCs w:val="20"/>
              </w:rPr>
              <w:t>END as OU</w:t>
            </w:r>
          </w:p>
          <w:p w14:paraId="4815584D" w14:textId="4F4A56B4" w:rsidR="009B643A" w:rsidRDefault="009B643A" w:rsidP="009B643A">
            <w:pPr>
              <w:pStyle w:val="ListParagraph"/>
              <w:ind w:left="-20"/>
              <w:rPr>
                <w:szCs w:val="20"/>
              </w:rPr>
            </w:pPr>
            <w:r w:rsidRPr="009B643A">
              <w:rPr>
                <w:rFonts w:ascii="Courier New" w:hAnsi="Courier New" w:cs="Courier New"/>
                <w:szCs w:val="20"/>
              </w:rPr>
              <w:t>from accounts a,users u where a.endpointkey='1' and a.STATUS in(1,2,'Manually Suspended','Inactive','Manually Provisioned','Active') and a.name=u.username</w:t>
            </w:r>
            <w:r w:rsidRPr="009B643A">
              <w:rPr>
                <w:szCs w:val="20"/>
              </w:rPr>
              <w:t xml:space="preserve">       </w:t>
            </w:r>
          </w:p>
        </w:tc>
      </w:tr>
    </w:tbl>
    <w:p w14:paraId="748E5F83" w14:textId="0D0A4E78" w:rsidR="009B643A" w:rsidRDefault="009B643A" w:rsidP="009B643A">
      <w:pPr>
        <w:ind w:left="720"/>
      </w:pPr>
    </w:p>
    <w:p w14:paraId="5F710345" w14:textId="23827A53" w:rsidR="002672CA" w:rsidRDefault="002672CA" w:rsidP="00207D43">
      <w:pPr>
        <w:pStyle w:val="ListParagraph"/>
        <w:numPr>
          <w:ilvl w:val="0"/>
          <w:numId w:val="84"/>
        </w:numPr>
      </w:pPr>
      <w:r>
        <w:t>Click on Save and Test connection button.</w:t>
      </w:r>
    </w:p>
    <w:p w14:paraId="023A2A4B" w14:textId="79784096" w:rsidR="00D278F6" w:rsidRDefault="00D278F6" w:rsidP="00D278F6">
      <w:pPr>
        <w:pStyle w:val="Heading3"/>
        <w:ind w:left="720"/>
      </w:pPr>
      <w:bookmarkStart w:id="668" w:name="_Toc61521771"/>
      <w:r>
        <w:t xml:space="preserve">New Birthright Groups </w:t>
      </w:r>
      <w:r w:rsidR="00D002A8">
        <w:t>A</w:t>
      </w:r>
      <w:r w:rsidR="00F37865">
        <w:t xml:space="preserve">dding or </w:t>
      </w:r>
      <w:r w:rsidR="00D002A8">
        <w:t>R</w:t>
      </w:r>
      <w:r w:rsidR="00F37865">
        <w:t>emoving</w:t>
      </w:r>
      <w:bookmarkEnd w:id="668"/>
    </w:p>
    <w:p w14:paraId="0CE6F210" w14:textId="2A1AD34D" w:rsidR="00AD7294" w:rsidRPr="00AD7294" w:rsidRDefault="00280580" w:rsidP="00AD7294">
      <w:r>
        <w:t>This section describes about adding new and removing existing groups for birth right.</w:t>
      </w:r>
    </w:p>
    <w:p w14:paraId="0C751E45" w14:textId="4F6EAA98" w:rsidR="00D278F6" w:rsidRDefault="00D278F6" w:rsidP="00D278F6">
      <w:pPr>
        <w:pStyle w:val="Heading4"/>
        <w:rPr>
          <w:b w:val="0"/>
          <w:bCs w:val="0"/>
          <w:sz w:val="18"/>
          <w:szCs w:val="16"/>
        </w:rPr>
      </w:pPr>
      <w:r w:rsidRPr="00C30B97">
        <w:rPr>
          <w:b w:val="0"/>
          <w:bCs w:val="0"/>
          <w:sz w:val="18"/>
          <w:szCs w:val="16"/>
        </w:rPr>
        <w:t>Ch</w:t>
      </w:r>
      <w:r w:rsidR="00F37865">
        <w:rPr>
          <w:b w:val="0"/>
          <w:bCs w:val="0"/>
          <w:sz w:val="18"/>
          <w:szCs w:val="16"/>
        </w:rPr>
        <w:t xml:space="preserve">ange Endpoint </w:t>
      </w:r>
    </w:p>
    <w:p w14:paraId="350AA95A" w14:textId="77777777" w:rsidR="00280580" w:rsidRDefault="00280580" w:rsidP="00207D43">
      <w:pPr>
        <w:pStyle w:val="ListParagraph"/>
        <w:numPr>
          <w:ilvl w:val="0"/>
          <w:numId w:val="88"/>
        </w:numPr>
        <w:rPr>
          <w:rFonts w:asciiTheme="minorHAnsi" w:eastAsia="Times New Roman" w:hAnsiTheme="minorHAnsi" w:cstheme="minorHAnsi"/>
          <w:szCs w:val="20"/>
          <w:lang w:val="en-GB"/>
        </w:rPr>
      </w:pPr>
      <w:r>
        <w:rPr>
          <w:rFonts w:asciiTheme="minorHAnsi" w:eastAsia="Times New Roman" w:hAnsiTheme="minorHAnsi" w:cstheme="minorHAnsi"/>
          <w:szCs w:val="20"/>
          <w:lang w:val="en-GB"/>
        </w:rPr>
        <w:t>Login to SSM as administrator</w:t>
      </w:r>
      <w:r w:rsidRPr="00AE3C3C">
        <w:rPr>
          <w:rFonts w:asciiTheme="minorHAnsi" w:eastAsia="Times New Roman" w:hAnsiTheme="minorHAnsi" w:cstheme="minorHAnsi"/>
          <w:szCs w:val="20"/>
          <w:lang w:val="en-GB"/>
        </w:rPr>
        <w:t>.</w:t>
      </w:r>
    </w:p>
    <w:p w14:paraId="750FC1D3" w14:textId="77777777" w:rsidR="00280580" w:rsidRPr="00FE6461" w:rsidRDefault="00280580" w:rsidP="00207D43">
      <w:pPr>
        <w:pStyle w:val="ListParagraph"/>
        <w:numPr>
          <w:ilvl w:val="0"/>
          <w:numId w:val="88"/>
        </w:numPr>
      </w:pPr>
      <w:r w:rsidRPr="00FE6461">
        <w:rPr>
          <w:rFonts w:asciiTheme="minorHAnsi" w:hAnsiTheme="minorHAnsi" w:cstheme="minorHAnsi"/>
          <w:lang w:val="en-GB"/>
        </w:rPr>
        <w:t>Go to Admin</w:t>
      </w:r>
      <w:r w:rsidRPr="00FC6A67">
        <w:rPr>
          <w:rFonts w:ascii="Wingdings" w:eastAsia="Wingdings" w:hAnsi="Wingdings" w:cs="Wingdings"/>
          <w:lang w:val="en-GB"/>
        </w:rPr>
        <w:t>à</w:t>
      </w:r>
      <w:r w:rsidRPr="00FE6461">
        <w:rPr>
          <w:rFonts w:asciiTheme="minorHAnsi" w:hAnsiTheme="minorHAnsi" w:cstheme="minorHAnsi"/>
          <w:lang w:val="en-GB"/>
        </w:rPr>
        <w:t xml:space="preserve"> </w:t>
      </w:r>
      <w:r>
        <w:rPr>
          <w:rFonts w:asciiTheme="minorHAnsi" w:hAnsiTheme="minorHAnsi" w:cstheme="minorHAnsi"/>
          <w:lang w:val="en-GB"/>
        </w:rPr>
        <w:t>“Security Systems” then click on “Endpoints” and then click on “Active Directory”.</w:t>
      </w:r>
    </w:p>
    <w:p w14:paraId="63936F1F" w14:textId="1EB7712F" w:rsidR="00280580" w:rsidRDefault="00280580" w:rsidP="00280580">
      <w:pPr>
        <w:ind w:left="720"/>
      </w:pPr>
    </w:p>
    <w:p w14:paraId="72CC7CCC" w14:textId="684EF8A1" w:rsidR="00CC6D05" w:rsidRDefault="00CC6D05" w:rsidP="00CC6D05">
      <w:pPr>
        <w:pStyle w:val="Caption"/>
      </w:pPr>
      <w:bookmarkStart w:id="669" w:name="_Toc61521924"/>
      <w:r>
        <w:t xml:space="preserve">Figure </w:t>
      </w:r>
      <w:r w:rsidR="00BC222A">
        <w:fldChar w:fldCharType="begin"/>
      </w:r>
      <w:r w:rsidR="00BC222A">
        <w:instrText xml:space="preserve"> SEQ Figure \* ARABIC </w:instrText>
      </w:r>
      <w:r w:rsidR="00BC222A">
        <w:fldChar w:fldCharType="separate"/>
      </w:r>
      <w:r w:rsidR="00C825B7">
        <w:rPr>
          <w:noProof/>
        </w:rPr>
        <w:t>100</w:t>
      </w:r>
      <w:r w:rsidR="00BC222A">
        <w:rPr>
          <w:noProof/>
        </w:rPr>
        <w:fldChar w:fldCharType="end"/>
      </w:r>
      <w:r>
        <w:t xml:space="preserve"> : Endpoint</w:t>
      </w:r>
      <w:bookmarkEnd w:id="669"/>
    </w:p>
    <w:p w14:paraId="7E7DDF54" w14:textId="60ACEA3F" w:rsidR="00CC6D05" w:rsidRDefault="00CC6D05" w:rsidP="00280580">
      <w:pPr>
        <w:ind w:left="720"/>
      </w:pPr>
      <w:r>
        <w:rPr>
          <w:noProof/>
        </w:rPr>
        <w:drawing>
          <wp:inline distT="0" distB="0" distL="0" distR="0" wp14:anchorId="034B5A72" wp14:editId="35E60691">
            <wp:extent cx="4658264" cy="2651469"/>
            <wp:effectExtent l="19050" t="19050" r="9525" b="158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67974" cy="2656996"/>
                    </a:xfrm>
                    <a:prstGeom prst="rect">
                      <a:avLst/>
                    </a:prstGeom>
                    <a:noFill/>
                    <a:ln cmpd="sng">
                      <a:solidFill>
                        <a:srgbClr val="5B9BD5"/>
                      </a:solidFill>
                    </a:ln>
                  </pic:spPr>
                </pic:pic>
              </a:graphicData>
            </a:graphic>
          </wp:inline>
        </w:drawing>
      </w:r>
    </w:p>
    <w:p w14:paraId="2BF25049" w14:textId="77777777" w:rsidR="00CC6D05" w:rsidRDefault="00CC6D05" w:rsidP="00207D43">
      <w:pPr>
        <w:pStyle w:val="ListParagraph"/>
        <w:numPr>
          <w:ilvl w:val="0"/>
          <w:numId w:val="88"/>
        </w:numPr>
      </w:pPr>
      <w:r>
        <w:t xml:space="preserve">Navigate to Entitlement With New Account and click on Action then select </w:t>
      </w:r>
      <w:r>
        <w:rPr>
          <w:rFonts w:ascii="Wingdings" w:eastAsia="Wingdings" w:hAnsi="Wingdings" w:cs="Wingdings"/>
        </w:rPr>
        <w:t>à</w:t>
      </w:r>
      <w:r>
        <w:t xml:space="preserve"> Add Entitlement.</w:t>
      </w:r>
    </w:p>
    <w:p w14:paraId="0C34E4D6" w14:textId="77777777" w:rsidR="00CC6D05" w:rsidRDefault="00CC6D05" w:rsidP="00CC6D05">
      <w:pPr>
        <w:pStyle w:val="ListParagraph"/>
      </w:pPr>
    </w:p>
    <w:p w14:paraId="4A7C066E" w14:textId="118D078F" w:rsidR="005A60EC" w:rsidRDefault="005A60EC" w:rsidP="005A60EC">
      <w:pPr>
        <w:pStyle w:val="Caption"/>
      </w:pPr>
      <w:bookmarkStart w:id="670" w:name="_Toc61521925"/>
      <w:r>
        <w:t xml:space="preserve">Figure </w:t>
      </w:r>
      <w:r w:rsidR="00BC222A">
        <w:fldChar w:fldCharType="begin"/>
      </w:r>
      <w:r w:rsidR="00BC222A">
        <w:instrText xml:space="preserve"> SEQ Figure \* ARABIC </w:instrText>
      </w:r>
      <w:r w:rsidR="00BC222A">
        <w:fldChar w:fldCharType="separate"/>
      </w:r>
      <w:r w:rsidR="00C825B7">
        <w:rPr>
          <w:noProof/>
        </w:rPr>
        <w:t>101</w:t>
      </w:r>
      <w:r w:rsidR="00BC222A">
        <w:rPr>
          <w:noProof/>
        </w:rPr>
        <w:fldChar w:fldCharType="end"/>
      </w:r>
      <w:r>
        <w:t xml:space="preserve"> : Entitlement with new account</w:t>
      </w:r>
      <w:bookmarkEnd w:id="670"/>
    </w:p>
    <w:p w14:paraId="49EB5E3C" w14:textId="322FD4F0" w:rsidR="005F55F5" w:rsidRDefault="00CC6D05" w:rsidP="005F55F5">
      <w:pPr>
        <w:pStyle w:val="ListParagraph"/>
      </w:pPr>
      <w:r>
        <w:rPr>
          <w:noProof/>
        </w:rPr>
        <w:drawing>
          <wp:inline distT="0" distB="0" distL="0" distR="0" wp14:anchorId="5B0E1215" wp14:editId="0D5C3267">
            <wp:extent cx="4776825" cy="2780030"/>
            <wp:effectExtent l="19050" t="19050" r="24130" b="2032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79404" cy="2781531"/>
                    </a:xfrm>
                    <a:prstGeom prst="rect">
                      <a:avLst/>
                    </a:prstGeom>
                    <a:noFill/>
                    <a:ln cmpd="sng">
                      <a:solidFill>
                        <a:srgbClr val="5B9BD5"/>
                      </a:solidFill>
                    </a:ln>
                  </pic:spPr>
                </pic:pic>
              </a:graphicData>
            </a:graphic>
          </wp:inline>
        </w:drawing>
      </w:r>
      <w:r>
        <w:t xml:space="preserve"> </w:t>
      </w:r>
    </w:p>
    <w:p w14:paraId="7008CD75" w14:textId="6D611B1B" w:rsidR="005F55F5" w:rsidRDefault="005F55F5" w:rsidP="00207D43">
      <w:pPr>
        <w:pStyle w:val="ListParagraph"/>
        <w:numPr>
          <w:ilvl w:val="0"/>
          <w:numId w:val="88"/>
        </w:numPr>
      </w:pPr>
      <w:r>
        <w:t>Search AD group to add as highlighted below and click on Save button.</w:t>
      </w:r>
    </w:p>
    <w:p w14:paraId="5AB9174C" w14:textId="543874C5" w:rsidR="009A77DB" w:rsidRDefault="009A77DB" w:rsidP="009A77DB">
      <w:pPr>
        <w:pStyle w:val="Caption"/>
      </w:pPr>
      <w:bookmarkStart w:id="671" w:name="_Toc61521926"/>
      <w:r>
        <w:t xml:space="preserve">Figure </w:t>
      </w:r>
      <w:r w:rsidR="00BC222A">
        <w:fldChar w:fldCharType="begin"/>
      </w:r>
      <w:r w:rsidR="00BC222A">
        <w:instrText xml:space="preserve"> SEQ Figure \* ARABIC </w:instrText>
      </w:r>
      <w:r w:rsidR="00BC222A">
        <w:fldChar w:fldCharType="separate"/>
      </w:r>
      <w:r w:rsidR="00C825B7">
        <w:rPr>
          <w:noProof/>
        </w:rPr>
        <w:t>102</w:t>
      </w:r>
      <w:r w:rsidR="00BC222A">
        <w:rPr>
          <w:noProof/>
        </w:rPr>
        <w:fldChar w:fldCharType="end"/>
      </w:r>
      <w:r>
        <w:t xml:space="preserve"> : Add Entitlement</w:t>
      </w:r>
      <w:bookmarkEnd w:id="671"/>
    </w:p>
    <w:p w14:paraId="0DCD3C18" w14:textId="4159D458" w:rsidR="005F55F5" w:rsidRDefault="005F55F5" w:rsidP="005F55F5">
      <w:pPr>
        <w:pStyle w:val="ListParagraph"/>
      </w:pPr>
      <w:r>
        <w:rPr>
          <w:noProof/>
        </w:rPr>
        <w:drawing>
          <wp:inline distT="0" distB="0" distL="0" distR="0" wp14:anchorId="01863C97" wp14:editId="32C3C817">
            <wp:extent cx="4732934" cy="4023360"/>
            <wp:effectExtent l="19050" t="19050" r="10795" b="1524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38464" cy="4028061"/>
                    </a:xfrm>
                    <a:prstGeom prst="rect">
                      <a:avLst/>
                    </a:prstGeom>
                    <a:noFill/>
                    <a:ln cmpd="sng">
                      <a:solidFill>
                        <a:srgbClr val="5B9BD5"/>
                      </a:solidFill>
                    </a:ln>
                  </pic:spPr>
                </pic:pic>
              </a:graphicData>
            </a:graphic>
          </wp:inline>
        </w:drawing>
      </w:r>
    </w:p>
    <w:p w14:paraId="2E34165A" w14:textId="77777777" w:rsidR="005F55F5" w:rsidRDefault="005F55F5" w:rsidP="005F55F5">
      <w:pPr>
        <w:pStyle w:val="ListParagraph"/>
      </w:pPr>
    </w:p>
    <w:p w14:paraId="750BA23F" w14:textId="78AFB0C3" w:rsidR="005F55F5" w:rsidRDefault="005F55F5" w:rsidP="00207D43">
      <w:pPr>
        <w:pStyle w:val="ListParagraph"/>
        <w:numPr>
          <w:ilvl w:val="0"/>
          <w:numId w:val="88"/>
        </w:numPr>
      </w:pPr>
      <w:r>
        <w:t xml:space="preserve">To remove existing group from </w:t>
      </w:r>
      <w:r w:rsidR="00D002A8">
        <w:t>endpoint,</w:t>
      </w:r>
      <w:r>
        <w:t xml:space="preserve"> select checkbox on which group is required to remove and click on Remove button.</w:t>
      </w:r>
    </w:p>
    <w:p w14:paraId="14684E65" w14:textId="24121732" w:rsidR="00897632" w:rsidRDefault="00897632" w:rsidP="00897632">
      <w:pPr>
        <w:pStyle w:val="Caption"/>
      </w:pPr>
      <w:bookmarkStart w:id="672" w:name="_Toc61521927"/>
      <w:r>
        <w:t xml:space="preserve">Figure </w:t>
      </w:r>
      <w:r w:rsidR="00BC222A">
        <w:fldChar w:fldCharType="begin"/>
      </w:r>
      <w:r w:rsidR="00BC222A">
        <w:instrText xml:space="preserve"> SEQ Figure \* ARABIC </w:instrText>
      </w:r>
      <w:r w:rsidR="00BC222A">
        <w:fldChar w:fldCharType="separate"/>
      </w:r>
      <w:r w:rsidR="00C825B7">
        <w:rPr>
          <w:noProof/>
        </w:rPr>
        <w:t>103</w:t>
      </w:r>
      <w:r w:rsidR="00BC222A">
        <w:rPr>
          <w:noProof/>
        </w:rPr>
        <w:fldChar w:fldCharType="end"/>
      </w:r>
      <w:r w:rsidRPr="00812F41">
        <w:t xml:space="preserve"> : Add Entitlement</w:t>
      </w:r>
      <w:bookmarkEnd w:id="672"/>
    </w:p>
    <w:p w14:paraId="705CD679" w14:textId="278DCEDB" w:rsidR="005F55F5" w:rsidRPr="00280580" w:rsidRDefault="005F55F5" w:rsidP="005F55F5">
      <w:pPr>
        <w:pStyle w:val="ListParagraph"/>
      </w:pPr>
      <w:r>
        <w:rPr>
          <w:noProof/>
        </w:rPr>
        <w:drawing>
          <wp:inline distT="0" distB="0" distL="0" distR="0" wp14:anchorId="504C1316" wp14:editId="5CF06049">
            <wp:extent cx="4652467" cy="2223770"/>
            <wp:effectExtent l="19050" t="19050" r="15240" b="2413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660247" cy="2227489"/>
                    </a:xfrm>
                    <a:prstGeom prst="rect">
                      <a:avLst/>
                    </a:prstGeom>
                    <a:noFill/>
                    <a:ln cmpd="sng">
                      <a:solidFill>
                        <a:srgbClr val="5B9BD5"/>
                      </a:solidFill>
                    </a:ln>
                  </pic:spPr>
                </pic:pic>
              </a:graphicData>
            </a:graphic>
          </wp:inline>
        </w:drawing>
      </w:r>
      <w:r>
        <w:t xml:space="preserve"> </w:t>
      </w:r>
    </w:p>
    <w:p w14:paraId="55123CF2" w14:textId="680C7054" w:rsidR="00D278F6" w:rsidRDefault="00F37865" w:rsidP="00D278F6">
      <w:pPr>
        <w:pStyle w:val="Heading4"/>
        <w:rPr>
          <w:b w:val="0"/>
          <w:bCs w:val="0"/>
          <w:sz w:val="18"/>
          <w:szCs w:val="16"/>
        </w:rPr>
      </w:pPr>
      <w:r>
        <w:rPr>
          <w:b w:val="0"/>
          <w:bCs w:val="0"/>
          <w:sz w:val="18"/>
          <w:szCs w:val="16"/>
        </w:rPr>
        <w:t>Change in technical rule</w:t>
      </w:r>
    </w:p>
    <w:p w14:paraId="403E3975" w14:textId="03F5FAC9" w:rsidR="008D0536" w:rsidRPr="008D0536" w:rsidRDefault="008D0536" w:rsidP="008D0536">
      <w:r>
        <w:t>To add and remove group from birth right rule following section is required to update.</w:t>
      </w:r>
    </w:p>
    <w:p w14:paraId="3C772A10" w14:textId="77777777" w:rsidR="008D0536" w:rsidRPr="00AE3C3C" w:rsidRDefault="008D0536" w:rsidP="00207D43">
      <w:pPr>
        <w:pStyle w:val="ListParagraph"/>
        <w:numPr>
          <w:ilvl w:val="0"/>
          <w:numId w:val="89"/>
        </w:numPr>
        <w:rPr>
          <w:rFonts w:asciiTheme="minorHAnsi" w:eastAsia="Times New Roman" w:hAnsiTheme="minorHAnsi" w:cstheme="minorHAnsi"/>
          <w:szCs w:val="20"/>
          <w:lang w:val="en-GB"/>
        </w:rPr>
      </w:pPr>
      <w:r>
        <w:rPr>
          <w:rFonts w:asciiTheme="minorHAnsi" w:eastAsia="Times New Roman" w:hAnsiTheme="minorHAnsi" w:cstheme="minorHAnsi"/>
          <w:szCs w:val="20"/>
          <w:lang w:val="en-GB"/>
        </w:rPr>
        <w:t>Login to SSM as administrator</w:t>
      </w:r>
      <w:r w:rsidRPr="00AE3C3C">
        <w:rPr>
          <w:rFonts w:asciiTheme="minorHAnsi" w:eastAsia="Times New Roman" w:hAnsiTheme="minorHAnsi" w:cstheme="minorHAnsi"/>
          <w:szCs w:val="20"/>
          <w:lang w:val="en-GB"/>
        </w:rPr>
        <w:t>.</w:t>
      </w:r>
    </w:p>
    <w:p w14:paraId="42956DDF" w14:textId="77777777" w:rsidR="008D0536" w:rsidRPr="00354941" w:rsidRDefault="008D0536" w:rsidP="00207D43">
      <w:pPr>
        <w:pStyle w:val="ListParagraph"/>
        <w:numPr>
          <w:ilvl w:val="0"/>
          <w:numId w:val="89"/>
        </w:numPr>
        <w:rPr>
          <w:szCs w:val="20"/>
        </w:rPr>
      </w:pPr>
      <w:r w:rsidRPr="00FC6A67">
        <w:rPr>
          <w:rFonts w:asciiTheme="minorHAnsi" w:eastAsia="Times New Roman" w:hAnsiTheme="minorHAnsi" w:cstheme="minorHAnsi"/>
          <w:szCs w:val="20"/>
          <w:lang w:val="en-GB"/>
        </w:rPr>
        <w:t xml:space="preserve">Go </w:t>
      </w:r>
      <w:r>
        <w:rPr>
          <w:rFonts w:asciiTheme="minorHAnsi" w:eastAsia="Times New Roman" w:hAnsiTheme="minorHAnsi" w:cstheme="minorHAnsi"/>
          <w:szCs w:val="20"/>
          <w:lang w:val="en-GB"/>
        </w:rPr>
        <w:t>to Admin</w:t>
      </w:r>
      <w:r w:rsidRPr="00FC6A67">
        <w:rPr>
          <w:rFonts w:asciiTheme="minorHAnsi" w:eastAsia="Wingdings" w:hAnsiTheme="minorHAnsi" w:cstheme="minorHAnsi"/>
          <w:szCs w:val="20"/>
          <w:lang w:val="en-GB"/>
        </w:rPr>
        <w:t>à</w:t>
      </w:r>
      <w:r>
        <w:rPr>
          <w:rFonts w:asciiTheme="minorHAnsi" w:eastAsia="Times New Roman" w:hAnsiTheme="minorHAnsi" w:cstheme="minorHAnsi"/>
          <w:szCs w:val="20"/>
          <w:lang w:val="en-GB"/>
        </w:rPr>
        <w:t xml:space="preserve"> Polices and click on Technical Rules</w:t>
      </w:r>
    </w:p>
    <w:p w14:paraId="79A4D77B" w14:textId="77777777" w:rsidR="008D0536" w:rsidRDefault="008D0536" w:rsidP="008D0536">
      <w:pPr>
        <w:pStyle w:val="ListParagraph"/>
        <w:rPr>
          <w:rFonts w:asciiTheme="minorHAnsi" w:eastAsia="Times New Roman" w:hAnsiTheme="minorHAnsi" w:cstheme="minorHAnsi"/>
          <w:szCs w:val="20"/>
          <w:lang w:val="en-GB"/>
        </w:rPr>
      </w:pPr>
    </w:p>
    <w:p w14:paraId="43EB70DC" w14:textId="5D8DDA11" w:rsidR="008D0536" w:rsidRDefault="008D0536" w:rsidP="008D0536">
      <w:pPr>
        <w:pStyle w:val="Caption"/>
      </w:pPr>
      <w:bookmarkStart w:id="673" w:name="_Toc61521928"/>
      <w:r>
        <w:t xml:space="preserve">Figure </w:t>
      </w:r>
      <w:r w:rsidR="00BC222A">
        <w:fldChar w:fldCharType="begin"/>
      </w:r>
      <w:r w:rsidR="00BC222A">
        <w:instrText xml:space="preserve"> SEQ Figure \* ARABIC </w:instrText>
      </w:r>
      <w:r w:rsidR="00BC222A">
        <w:fldChar w:fldCharType="separate"/>
      </w:r>
      <w:r w:rsidR="00C825B7">
        <w:rPr>
          <w:noProof/>
        </w:rPr>
        <w:t>104</w:t>
      </w:r>
      <w:r w:rsidR="00BC222A">
        <w:rPr>
          <w:noProof/>
        </w:rPr>
        <w:fldChar w:fldCharType="end"/>
      </w:r>
      <w:r>
        <w:t xml:space="preserve"> : Technical Rule</w:t>
      </w:r>
      <w:bookmarkEnd w:id="673"/>
    </w:p>
    <w:p w14:paraId="3A558668" w14:textId="77777777" w:rsidR="008D0536" w:rsidRPr="002079BB" w:rsidRDefault="008D0536" w:rsidP="008D0536">
      <w:pPr>
        <w:pStyle w:val="ListParagraph"/>
        <w:rPr>
          <w:szCs w:val="20"/>
        </w:rPr>
      </w:pPr>
      <w:r>
        <w:rPr>
          <w:rFonts w:asciiTheme="minorHAnsi" w:eastAsia="Times New Roman" w:hAnsiTheme="minorHAnsi" w:cstheme="minorHAnsi"/>
          <w:noProof/>
          <w:szCs w:val="20"/>
          <w:lang w:val="en-GB"/>
        </w:rPr>
        <w:drawing>
          <wp:inline distT="0" distB="0" distL="0" distR="0" wp14:anchorId="56EBB801" wp14:editId="3C0AEBFC">
            <wp:extent cx="4714240" cy="2560320"/>
            <wp:effectExtent l="19050" t="19050" r="10160" b="1143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16972" cy="2561804"/>
                    </a:xfrm>
                    <a:prstGeom prst="rect">
                      <a:avLst/>
                    </a:prstGeom>
                    <a:noFill/>
                    <a:ln cmpd="sng">
                      <a:solidFill>
                        <a:srgbClr val="5B9BD5"/>
                      </a:solidFill>
                    </a:ln>
                  </pic:spPr>
                </pic:pic>
              </a:graphicData>
            </a:graphic>
          </wp:inline>
        </w:drawing>
      </w:r>
      <w:r>
        <w:rPr>
          <w:rFonts w:asciiTheme="minorHAnsi" w:eastAsia="Times New Roman" w:hAnsiTheme="minorHAnsi" w:cstheme="minorHAnsi"/>
          <w:szCs w:val="20"/>
          <w:lang w:val="en-GB"/>
        </w:rPr>
        <w:t xml:space="preserve"> </w:t>
      </w:r>
    </w:p>
    <w:p w14:paraId="7E121F7D" w14:textId="77777777" w:rsidR="008D0536" w:rsidRDefault="008D0536" w:rsidP="008D0536">
      <w:pPr>
        <w:pStyle w:val="ListParagraph"/>
        <w:rPr>
          <w:rFonts w:asciiTheme="minorHAnsi" w:eastAsia="Times New Roman" w:hAnsiTheme="minorHAnsi" w:cstheme="minorHAnsi"/>
          <w:szCs w:val="20"/>
          <w:lang w:val="en-GB"/>
        </w:rPr>
      </w:pPr>
    </w:p>
    <w:p w14:paraId="184F0B34" w14:textId="77777777" w:rsidR="008D0536" w:rsidRDefault="008D0536" w:rsidP="008D0536">
      <w:pPr>
        <w:pStyle w:val="ListParagraph"/>
        <w:rPr>
          <w:rFonts w:asciiTheme="minorHAnsi" w:eastAsia="Times New Roman" w:hAnsiTheme="minorHAnsi" w:cstheme="minorHAnsi"/>
          <w:szCs w:val="20"/>
          <w:lang w:val="en-GB"/>
        </w:rPr>
      </w:pPr>
    </w:p>
    <w:p w14:paraId="2B6D890F" w14:textId="77777777" w:rsidR="008D0536" w:rsidRPr="00554865" w:rsidRDefault="008D0536" w:rsidP="00207D43">
      <w:pPr>
        <w:pStyle w:val="ListParagraph"/>
        <w:numPr>
          <w:ilvl w:val="0"/>
          <w:numId w:val="89"/>
        </w:numPr>
        <w:rPr>
          <w:rFonts w:asciiTheme="minorHAnsi" w:eastAsia="Times New Roman" w:hAnsiTheme="minorHAnsi" w:cstheme="minorHAnsi"/>
          <w:szCs w:val="20"/>
          <w:lang w:val="en-GB"/>
        </w:rPr>
      </w:pPr>
      <w:r>
        <w:rPr>
          <w:rFonts w:asciiTheme="minorHAnsi" w:eastAsia="Times New Roman" w:hAnsiTheme="minorHAnsi" w:cstheme="minorHAnsi"/>
          <w:szCs w:val="20"/>
          <w:lang w:val="en-GB"/>
        </w:rPr>
        <w:t>Search for “</w:t>
      </w:r>
      <w:r w:rsidRPr="00554865">
        <w:rPr>
          <w:rFonts w:asciiTheme="minorHAnsi" w:eastAsia="Times New Roman" w:hAnsiTheme="minorHAnsi" w:cstheme="minorHAnsi"/>
          <w:szCs w:val="20"/>
          <w:lang w:val="en-GB"/>
        </w:rPr>
        <w:t>User AD Birth Right Rule for Corp OU Users</w:t>
      </w:r>
      <w:r>
        <w:rPr>
          <w:rFonts w:asciiTheme="minorHAnsi" w:eastAsia="Times New Roman" w:hAnsiTheme="minorHAnsi" w:cstheme="minorHAnsi"/>
          <w:szCs w:val="20"/>
          <w:lang w:val="en-GB"/>
        </w:rPr>
        <w:t>” section click on edit button.</w:t>
      </w:r>
    </w:p>
    <w:p w14:paraId="242FBCA6" w14:textId="77777777" w:rsidR="008D0536" w:rsidRDefault="008D0536" w:rsidP="008D0536">
      <w:pPr>
        <w:pStyle w:val="ListParagraph"/>
        <w:rPr>
          <w:rFonts w:asciiTheme="minorHAnsi" w:eastAsia="Times New Roman" w:hAnsiTheme="minorHAnsi" w:cstheme="minorHAnsi"/>
          <w:szCs w:val="20"/>
          <w:lang w:val="en-GB"/>
        </w:rPr>
      </w:pPr>
    </w:p>
    <w:p w14:paraId="5664E89F" w14:textId="50CD12DE" w:rsidR="008D0536" w:rsidRDefault="008D0536" w:rsidP="008D0536">
      <w:pPr>
        <w:pStyle w:val="Caption"/>
      </w:pPr>
      <w:bookmarkStart w:id="674" w:name="_Toc61521929"/>
      <w:r>
        <w:t xml:space="preserve">Figure </w:t>
      </w:r>
      <w:r w:rsidR="00BC222A">
        <w:fldChar w:fldCharType="begin"/>
      </w:r>
      <w:r w:rsidR="00BC222A">
        <w:instrText xml:space="preserve"> SEQ Figure \* ARABIC </w:instrText>
      </w:r>
      <w:r w:rsidR="00BC222A">
        <w:fldChar w:fldCharType="separate"/>
      </w:r>
      <w:r w:rsidR="00C825B7">
        <w:rPr>
          <w:noProof/>
        </w:rPr>
        <w:t>105</w:t>
      </w:r>
      <w:r w:rsidR="00BC222A">
        <w:rPr>
          <w:noProof/>
        </w:rPr>
        <w:fldChar w:fldCharType="end"/>
      </w:r>
      <w:r>
        <w:t xml:space="preserve"> : Technical List</w:t>
      </w:r>
      <w:bookmarkEnd w:id="674"/>
    </w:p>
    <w:p w14:paraId="783CFE11" w14:textId="77777777" w:rsidR="008D0536" w:rsidRDefault="008D0536" w:rsidP="008D0536">
      <w:pPr>
        <w:ind w:left="720"/>
      </w:pPr>
      <w:r>
        <w:tab/>
      </w:r>
      <w:r>
        <w:rPr>
          <w:noProof/>
        </w:rPr>
        <w:drawing>
          <wp:inline distT="0" distB="0" distL="0" distR="0" wp14:anchorId="69DE9E64" wp14:editId="4FCD24ED">
            <wp:extent cx="4124325" cy="2562225"/>
            <wp:effectExtent l="19050" t="19050" r="28575" b="285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24325" cy="2562225"/>
                    </a:xfrm>
                    <a:prstGeom prst="rect">
                      <a:avLst/>
                    </a:prstGeom>
                    <a:noFill/>
                    <a:ln cmpd="sng">
                      <a:solidFill>
                        <a:srgbClr val="5B9BD5"/>
                      </a:solidFill>
                    </a:ln>
                  </pic:spPr>
                </pic:pic>
              </a:graphicData>
            </a:graphic>
          </wp:inline>
        </w:drawing>
      </w:r>
    </w:p>
    <w:p w14:paraId="487A8D57" w14:textId="77777777" w:rsidR="00020BEC" w:rsidRDefault="00020BEC" w:rsidP="00207D43">
      <w:pPr>
        <w:pStyle w:val="ListParagraph"/>
        <w:numPr>
          <w:ilvl w:val="0"/>
          <w:numId w:val="89"/>
        </w:numPr>
        <w:rPr>
          <w:szCs w:val="20"/>
        </w:rPr>
      </w:pPr>
      <w:r>
        <w:rPr>
          <w:szCs w:val="20"/>
        </w:rPr>
        <w:t>Search for Action section and click on Add Action button to add new group for birthright.</w:t>
      </w:r>
    </w:p>
    <w:p w14:paraId="208D1D6C" w14:textId="77777777" w:rsidR="00020BEC" w:rsidRDefault="00020BEC" w:rsidP="00020BEC">
      <w:pPr>
        <w:pStyle w:val="ListParagraph"/>
        <w:rPr>
          <w:szCs w:val="20"/>
        </w:rPr>
      </w:pPr>
    </w:p>
    <w:p w14:paraId="60AE7167" w14:textId="1C962E0B" w:rsidR="00020BEC" w:rsidRDefault="00020BEC" w:rsidP="00020BEC">
      <w:pPr>
        <w:pStyle w:val="Caption"/>
      </w:pPr>
      <w:bookmarkStart w:id="675" w:name="_Toc61521930"/>
      <w:r>
        <w:t xml:space="preserve">Figure </w:t>
      </w:r>
      <w:r w:rsidR="00BC222A">
        <w:fldChar w:fldCharType="begin"/>
      </w:r>
      <w:r w:rsidR="00BC222A">
        <w:instrText xml:space="preserve"> SEQ Figure \* ARABIC </w:instrText>
      </w:r>
      <w:r w:rsidR="00BC222A">
        <w:fldChar w:fldCharType="separate"/>
      </w:r>
      <w:r w:rsidR="00C825B7">
        <w:rPr>
          <w:noProof/>
        </w:rPr>
        <w:t>106</w:t>
      </w:r>
      <w:r w:rsidR="00BC222A">
        <w:rPr>
          <w:noProof/>
        </w:rPr>
        <w:fldChar w:fldCharType="end"/>
      </w:r>
      <w:r>
        <w:t xml:space="preserve"> : Action</w:t>
      </w:r>
      <w:bookmarkEnd w:id="675"/>
    </w:p>
    <w:p w14:paraId="1F416CF6" w14:textId="77777777" w:rsidR="00020BEC" w:rsidRDefault="00020BEC" w:rsidP="00020BEC">
      <w:pPr>
        <w:ind w:left="864"/>
      </w:pPr>
      <w:r>
        <w:rPr>
          <w:noProof/>
        </w:rPr>
        <w:drawing>
          <wp:inline distT="0" distB="0" distL="0" distR="0" wp14:anchorId="6523837D" wp14:editId="003259E8">
            <wp:extent cx="4564685" cy="2574925"/>
            <wp:effectExtent l="19050" t="19050" r="26670" b="1587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68140" cy="2576874"/>
                    </a:xfrm>
                    <a:prstGeom prst="rect">
                      <a:avLst/>
                    </a:prstGeom>
                    <a:noFill/>
                    <a:ln cmpd="sng">
                      <a:solidFill>
                        <a:srgbClr val="5B9BD5"/>
                      </a:solidFill>
                    </a:ln>
                  </pic:spPr>
                </pic:pic>
              </a:graphicData>
            </a:graphic>
          </wp:inline>
        </w:drawing>
      </w:r>
    </w:p>
    <w:p w14:paraId="2BFDEC77" w14:textId="77777777" w:rsidR="00020BEC" w:rsidRPr="00950B46" w:rsidRDefault="00020BEC" w:rsidP="00207D43">
      <w:pPr>
        <w:pStyle w:val="ListParagraph"/>
        <w:numPr>
          <w:ilvl w:val="0"/>
          <w:numId w:val="89"/>
        </w:numPr>
      </w:pPr>
      <w:r>
        <w:rPr>
          <w:szCs w:val="20"/>
        </w:rPr>
        <w:t>Select object type as “Active Directory :: Groups” then select object as “CN=Enterprise Key Admins,CN=Users,DC=hormeltestlab,DC=com”</w:t>
      </w:r>
    </w:p>
    <w:p w14:paraId="47655591" w14:textId="77777777" w:rsidR="00020BEC" w:rsidRDefault="00020BEC" w:rsidP="00020BEC">
      <w:pPr>
        <w:pStyle w:val="ListParagraph"/>
        <w:rPr>
          <w:szCs w:val="20"/>
        </w:rPr>
      </w:pPr>
    </w:p>
    <w:p w14:paraId="15906855" w14:textId="2DC992A9" w:rsidR="00020BEC" w:rsidRDefault="00020BEC" w:rsidP="00020BEC">
      <w:pPr>
        <w:pStyle w:val="Caption"/>
      </w:pPr>
      <w:bookmarkStart w:id="676" w:name="_Toc61521931"/>
      <w:r>
        <w:t xml:space="preserve">Figure </w:t>
      </w:r>
      <w:r w:rsidR="00BC222A">
        <w:fldChar w:fldCharType="begin"/>
      </w:r>
      <w:r w:rsidR="00BC222A">
        <w:instrText xml:space="preserve"> SEQ Figure \* ARABIC </w:instrText>
      </w:r>
      <w:r w:rsidR="00BC222A">
        <w:fldChar w:fldCharType="separate"/>
      </w:r>
      <w:r w:rsidR="00C825B7">
        <w:rPr>
          <w:noProof/>
        </w:rPr>
        <w:t>107</w:t>
      </w:r>
      <w:r w:rsidR="00BC222A">
        <w:rPr>
          <w:noProof/>
        </w:rPr>
        <w:fldChar w:fldCharType="end"/>
      </w:r>
      <w:r>
        <w:t xml:space="preserve"> : Object Type</w:t>
      </w:r>
      <w:bookmarkEnd w:id="676"/>
    </w:p>
    <w:p w14:paraId="5FFF3162" w14:textId="77777777" w:rsidR="00020BEC" w:rsidRDefault="00020BEC" w:rsidP="00020BEC">
      <w:pPr>
        <w:pStyle w:val="ListParagraph"/>
      </w:pPr>
      <w:r w:rsidRPr="00950B46">
        <w:rPr>
          <w:noProof/>
        </w:rPr>
        <w:drawing>
          <wp:inline distT="0" distB="0" distL="0" distR="0" wp14:anchorId="07CFB0AE" wp14:editId="09300A80">
            <wp:extent cx="4652467" cy="1661795"/>
            <wp:effectExtent l="19050" t="19050" r="15240" b="1460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59753" cy="1664397"/>
                    </a:xfrm>
                    <a:prstGeom prst="rect">
                      <a:avLst/>
                    </a:prstGeom>
                    <a:ln cmpd="sng">
                      <a:solidFill>
                        <a:srgbClr val="5B9BD5"/>
                      </a:solidFill>
                    </a:ln>
                  </pic:spPr>
                </pic:pic>
              </a:graphicData>
            </a:graphic>
          </wp:inline>
        </w:drawing>
      </w:r>
    </w:p>
    <w:p w14:paraId="5C1678C2" w14:textId="7E46AAC4" w:rsidR="00020BEC" w:rsidRDefault="00020BEC" w:rsidP="00207D43">
      <w:pPr>
        <w:pStyle w:val="ListParagraph"/>
        <w:numPr>
          <w:ilvl w:val="0"/>
          <w:numId w:val="89"/>
        </w:numPr>
      </w:pPr>
      <w:r>
        <w:t>Then click on “Send for Approval” to save the details.</w:t>
      </w:r>
    </w:p>
    <w:p w14:paraId="78121005" w14:textId="41A74757" w:rsidR="00020BEC" w:rsidRDefault="00020BEC" w:rsidP="00207D43">
      <w:pPr>
        <w:pStyle w:val="ListParagraph"/>
        <w:numPr>
          <w:ilvl w:val="0"/>
          <w:numId w:val="89"/>
        </w:numPr>
      </w:pPr>
      <w:r>
        <w:t xml:space="preserve">To remove group, click on remove button for which group needs to remove and then click on Send for Approval button. </w:t>
      </w:r>
    </w:p>
    <w:p w14:paraId="354A59A0" w14:textId="77777777" w:rsidR="00020BEC" w:rsidRPr="00C30B97" w:rsidRDefault="00020BEC" w:rsidP="00020BEC">
      <w:pPr>
        <w:pStyle w:val="ListParagraph"/>
      </w:pPr>
    </w:p>
    <w:p w14:paraId="23BB9140" w14:textId="6ADA5568" w:rsidR="00F37865" w:rsidRDefault="00020BEC" w:rsidP="00F37865">
      <w:pPr>
        <w:pStyle w:val="Heading3"/>
        <w:ind w:left="720"/>
      </w:pPr>
      <w:bookmarkStart w:id="677" w:name="_Toc61521772"/>
      <w:r>
        <w:t xml:space="preserve">Delete </w:t>
      </w:r>
      <w:r w:rsidR="00E73454">
        <w:t>Active Directory account</w:t>
      </w:r>
      <w:r>
        <w:t xml:space="preserve"> after </w:t>
      </w:r>
      <w:ins w:id="678" w:author="Rowden_Wesley_E" w:date="2021-04-08T15:54:00Z">
        <w:r w:rsidR="001A2374">
          <w:t>30</w:t>
        </w:r>
      </w:ins>
      <w:del w:id="679" w:author="Rowden_Wesley_E" w:date="2021-04-08T15:54:00Z">
        <w:r w:rsidDel="001A2374">
          <w:delText>90</w:delText>
        </w:r>
      </w:del>
      <w:r>
        <w:t xml:space="preserve"> days criteria change</w:t>
      </w:r>
      <w:bookmarkEnd w:id="677"/>
    </w:p>
    <w:p w14:paraId="167BF270" w14:textId="320BE84D" w:rsidR="00020BEC" w:rsidRPr="00020BEC" w:rsidRDefault="00020BEC" w:rsidP="00020BEC">
      <w:r>
        <w:t xml:space="preserve">This section describes how to change criteria </w:t>
      </w:r>
      <w:r w:rsidR="00BC546B">
        <w:t xml:space="preserve">for deleting Active Directory account after </w:t>
      </w:r>
      <w:ins w:id="680" w:author="Rowden_Wesley_E" w:date="2021-04-08T15:54:00Z">
        <w:r w:rsidR="001A2374">
          <w:t>30</w:t>
        </w:r>
      </w:ins>
      <w:del w:id="681" w:author="Rowden_Wesley_E" w:date="2021-04-08T15:54:00Z">
        <w:r w:rsidR="00BC546B" w:rsidDel="001A2374">
          <w:delText>90</w:delText>
        </w:r>
      </w:del>
      <w:r w:rsidR="00BC546B">
        <w:t xml:space="preserve"> days of inactive account. Following are the section that are required to update.</w:t>
      </w:r>
    </w:p>
    <w:p w14:paraId="6DC013F9" w14:textId="3C785D79" w:rsidR="00F37865" w:rsidRDefault="00F37865" w:rsidP="00F37865">
      <w:pPr>
        <w:pStyle w:val="Heading4"/>
        <w:rPr>
          <w:b w:val="0"/>
          <w:bCs w:val="0"/>
          <w:sz w:val="18"/>
          <w:szCs w:val="16"/>
        </w:rPr>
      </w:pPr>
      <w:r w:rsidRPr="00C30B97">
        <w:rPr>
          <w:b w:val="0"/>
          <w:bCs w:val="0"/>
          <w:sz w:val="18"/>
          <w:szCs w:val="16"/>
        </w:rPr>
        <w:t>Ch</w:t>
      </w:r>
      <w:r>
        <w:rPr>
          <w:b w:val="0"/>
          <w:bCs w:val="0"/>
          <w:sz w:val="18"/>
          <w:szCs w:val="16"/>
        </w:rPr>
        <w:t>ange</w:t>
      </w:r>
      <w:r w:rsidR="006414A8">
        <w:rPr>
          <w:b w:val="0"/>
          <w:bCs w:val="0"/>
          <w:sz w:val="18"/>
          <w:szCs w:val="16"/>
        </w:rPr>
        <w:t xml:space="preserve"> in analytic </w:t>
      </w:r>
      <w:r w:rsidR="00670C13">
        <w:rPr>
          <w:b w:val="0"/>
          <w:bCs w:val="0"/>
          <w:sz w:val="18"/>
          <w:szCs w:val="16"/>
        </w:rPr>
        <w:t xml:space="preserve">to delete account </w:t>
      </w:r>
      <w:r w:rsidR="006414A8">
        <w:rPr>
          <w:b w:val="0"/>
          <w:bCs w:val="0"/>
          <w:sz w:val="18"/>
          <w:szCs w:val="16"/>
        </w:rPr>
        <w:t xml:space="preserve">after </w:t>
      </w:r>
      <w:ins w:id="682" w:author="Rowden_Wesley_E" w:date="2021-04-08T15:54:00Z">
        <w:r w:rsidR="001A2374">
          <w:rPr>
            <w:b w:val="0"/>
            <w:bCs w:val="0"/>
            <w:sz w:val="18"/>
            <w:szCs w:val="16"/>
          </w:rPr>
          <w:t>30</w:t>
        </w:r>
      </w:ins>
      <w:del w:id="683" w:author="Rowden_Wesley_E" w:date="2021-04-08T15:54:00Z">
        <w:r w:rsidR="006414A8" w:rsidDel="001A2374">
          <w:rPr>
            <w:b w:val="0"/>
            <w:bCs w:val="0"/>
            <w:sz w:val="18"/>
            <w:szCs w:val="16"/>
          </w:rPr>
          <w:delText>90</w:delText>
        </w:r>
      </w:del>
      <w:r w:rsidR="006414A8">
        <w:rPr>
          <w:b w:val="0"/>
          <w:bCs w:val="0"/>
          <w:sz w:val="18"/>
          <w:szCs w:val="16"/>
        </w:rPr>
        <w:t xml:space="preserve"> days</w:t>
      </w:r>
    </w:p>
    <w:p w14:paraId="57C06627" w14:textId="6509EB0E" w:rsidR="00D235C6" w:rsidRDefault="00D235C6" w:rsidP="00D235C6">
      <w:r>
        <w:t>Suppose IAM admin wants to change criteria for deleting Active Directory account after 100 days. Then following analytic must be updated.</w:t>
      </w:r>
    </w:p>
    <w:p w14:paraId="4A870D50" w14:textId="77777777" w:rsidR="00670C13" w:rsidRPr="00E45AE7" w:rsidRDefault="00670C13" w:rsidP="00207D43">
      <w:pPr>
        <w:pStyle w:val="ListParagraph"/>
        <w:numPr>
          <w:ilvl w:val="0"/>
          <w:numId w:val="90"/>
        </w:numPr>
      </w:pPr>
      <w:r>
        <w:t>Login into SSM as administrator</w:t>
      </w:r>
    </w:p>
    <w:p w14:paraId="3A16808B" w14:textId="77777777" w:rsidR="00670C13" w:rsidRPr="00241099" w:rsidRDefault="00670C13" w:rsidP="00207D43">
      <w:pPr>
        <w:pStyle w:val="ListParagraph"/>
        <w:numPr>
          <w:ilvl w:val="0"/>
          <w:numId w:val="90"/>
        </w:numPr>
      </w:pPr>
      <w:r w:rsidRPr="00A57B63">
        <w:rPr>
          <w:rFonts w:asciiTheme="minorHAnsi" w:hAnsiTheme="minorHAnsi" w:cstheme="minorHAnsi"/>
        </w:rPr>
        <w:t xml:space="preserve">To </w:t>
      </w:r>
      <w:r>
        <w:rPr>
          <w:rFonts w:asciiTheme="minorHAnsi" w:hAnsiTheme="minorHAnsi" w:cstheme="minorHAnsi"/>
        </w:rPr>
        <w:t xml:space="preserve">search specific </w:t>
      </w:r>
      <w:r w:rsidRPr="00B21829">
        <w:rPr>
          <w:rFonts w:asciiTheme="minorHAnsi" w:hAnsiTheme="minorHAnsi" w:cstheme="minorHAnsi"/>
        </w:rPr>
        <w:t>analytic</w:t>
      </w:r>
      <w:r>
        <w:rPr>
          <w:rFonts w:asciiTheme="minorHAnsi" w:hAnsiTheme="minorHAnsi" w:cstheme="minorHAnsi"/>
        </w:rPr>
        <w:t xml:space="preserve"> report</w:t>
      </w:r>
      <w:r w:rsidRPr="00B21829">
        <w:rPr>
          <w:rFonts w:asciiTheme="minorHAnsi" w:hAnsiTheme="minorHAnsi" w:cstheme="minorHAnsi"/>
        </w:rPr>
        <w:t xml:space="preserve">, </w:t>
      </w:r>
      <w:r>
        <w:rPr>
          <w:rFonts w:asciiTheme="minorHAnsi" w:hAnsiTheme="minorHAnsi" w:cstheme="minorHAnsi"/>
        </w:rPr>
        <w:t>navigate</w:t>
      </w:r>
      <w:r w:rsidRPr="00B21829">
        <w:rPr>
          <w:rFonts w:asciiTheme="minorHAnsi" w:hAnsiTheme="minorHAnsi" w:cstheme="minorHAnsi"/>
        </w:rPr>
        <w:t xml:space="preserve"> to</w:t>
      </w:r>
      <w:r>
        <w:rPr>
          <w:rFonts w:asciiTheme="minorHAnsi" w:hAnsiTheme="minorHAnsi" w:cstheme="minorHAnsi"/>
        </w:rPr>
        <w:t xml:space="preserve"> </w:t>
      </w:r>
      <w:r w:rsidRPr="00B21829">
        <w:rPr>
          <w:rFonts w:asciiTheme="minorHAnsi" w:hAnsiTheme="minorHAnsi" w:cstheme="minorHAnsi"/>
        </w:rPr>
        <w:t xml:space="preserve"> Analytics </w:t>
      </w:r>
      <w:r>
        <w:rPr>
          <w:rFonts w:asciiTheme="minorHAnsi" w:hAnsiTheme="minorHAnsi" w:cstheme="minorHAnsi"/>
        </w:rPr>
        <w:t xml:space="preserve">and click on it. </w:t>
      </w:r>
    </w:p>
    <w:p w14:paraId="0C4E1D1B" w14:textId="77777777" w:rsidR="00670C13" w:rsidRDefault="00670C13" w:rsidP="00670C13">
      <w:pPr>
        <w:pStyle w:val="ListParagraph"/>
      </w:pPr>
    </w:p>
    <w:p w14:paraId="2BBF48A9" w14:textId="4C53A46B" w:rsidR="00670C13" w:rsidRDefault="00670C13" w:rsidP="00670C13">
      <w:pPr>
        <w:pStyle w:val="Caption"/>
      </w:pPr>
      <w:bookmarkStart w:id="684" w:name="_Toc61522107"/>
      <w:r>
        <w:t xml:space="preserve">Figure </w:t>
      </w:r>
      <w:r w:rsidR="00BC222A">
        <w:fldChar w:fldCharType="begin"/>
      </w:r>
      <w:r w:rsidR="00BC222A">
        <w:instrText xml:space="preserve"> SEQ Table \* ARABIC </w:instrText>
      </w:r>
      <w:r w:rsidR="00BC222A">
        <w:fldChar w:fldCharType="separate"/>
      </w:r>
      <w:r w:rsidR="00C825B7">
        <w:rPr>
          <w:noProof/>
        </w:rPr>
        <w:t>25</w:t>
      </w:r>
      <w:r w:rsidR="00BC222A">
        <w:rPr>
          <w:noProof/>
        </w:rPr>
        <w:fldChar w:fldCharType="end"/>
      </w:r>
      <w:r>
        <w:t xml:space="preserve"> : Analytics</w:t>
      </w:r>
      <w:bookmarkEnd w:id="684"/>
    </w:p>
    <w:p w14:paraId="6453498B" w14:textId="77777777" w:rsidR="00670C13" w:rsidRDefault="00670C13" w:rsidP="00670C13">
      <w:pPr>
        <w:pStyle w:val="ListParagraph"/>
      </w:pPr>
      <w:r>
        <w:rPr>
          <w:noProof/>
        </w:rPr>
        <w:drawing>
          <wp:inline distT="0" distB="0" distL="0" distR="0" wp14:anchorId="0B6261F8" wp14:editId="31E665E7">
            <wp:extent cx="4578829" cy="2522220"/>
            <wp:effectExtent l="19050" t="19050" r="12700" b="1143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73">
                      <a:extLst>
                        <a:ext uri="{28A0092B-C50C-407E-A947-70E740481C1C}">
                          <a14:useLocalDpi xmlns:a14="http://schemas.microsoft.com/office/drawing/2010/main" val="0"/>
                        </a:ext>
                      </a:extLst>
                    </a:blip>
                    <a:srcRect l="16752"/>
                    <a:stretch/>
                  </pic:blipFill>
                  <pic:spPr bwMode="auto">
                    <a:xfrm>
                      <a:off x="0" y="0"/>
                      <a:ext cx="4583779" cy="2524946"/>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A3944A4" w14:textId="77777777" w:rsidR="00670C13" w:rsidRPr="00241099" w:rsidRDefault="00670C13" w:rsidP="00670C13">
      <w:pPr>
        <w:pStyle w:val="ListParagraph"/>
      </w:pPr>
    </w:p>
    <w:p w14:paraId="320B3E0A" w14:textId="77777777" w:rsidR="00670C13" w:rsidRPr="0046519B" w:rsidRDefault="00670C13" w:rsidP="00207D43">
      <w:pPr>
        <w:pStyle w:val="ListParagraph"/>
        <w:numPr>
          <w:ilvl w:val="0"/>
          <w:numId w:val="90"/>
        </w:numPr>
      </w:pPr>
      <w:r>
        <w:rPr>
          <w:rFonts w:asciiTheme="minorHAnsi" w:hAnsiTheme="minorHAnsi" w:cstheme="minorHAnsi"/>
        </w:rPr>
        <w:t xml:space="preserve">Search for </w:t>
      </w:r>
      <w:r w:rsidRPr="00B21829">
        <w:rPr>
          <w:rFonts w:asciiTheme="minorHAnsi" w:hAnsiTheme="minorHAnsi" w:cstheme="minorHAnsi"/>
        </w:rPr>
        <w:t>Analytics Configuration List</w:t>
      </w:r>
      <w:r>
        <w:rPr>
          <w:rFonts w:asciiTheme="minorHAnsi" w:hAnsiTheme="minorHAnsi" w:cstheme="minorHAnsi"/>
        </w:rPr>
        <w:t xml:space="preserve"> on toggle sidebar and click on it.</w:t>
      </w:r>
    </w:p>
    <w:p w14:paraId="7457E623" w14:textId="4B8E65A2" w:rsidR="00670C13" w:rsidRPr="00BE4A16" w:rsidRDefault="00670C13" w:rsidP="00670C13">
      <w:pPr>
        <w:pStyle w:val="Caption"/>
      </w:pPr>
      <w:bookmarkStart w:id="685" w:name="_Toc61521932"/>
      <w:r w:rsidRPr="00BE4A16">
        <w:t xml:space="preserve">Figure </w:t>
      </w:r>
      <w:r w:rsidR="00BC222A">
        <w:fldChar w:fldCharType="begin"/>
      </w:r>
      <w:r w:rsidR="00BC222A">
        <w:instrText xml:space="preserve"> SEQ Figure \* ARABIC </w:instrText>
      </w:r>
      <w:r w:rsidR="00BC222A">
        <w:fldChar w:fldCharType="separate"/>
      </w:r>
      <w:r w:rsidR="00C825B7">
        <w:rPr>
          <w:noProof/>
        </w:rPr>
        <w:t>108</w:t>
      </w:r>
      <w:r w:rsidR="00BC222A">
        <w:rPr>
          <w:noProof/>
        </w:rPr>
        <w:fldChar w:fldCharType="end"/>
      </w:r>
      <w:r w:rsidRPr="00BE4A16">
        <w:t>: Analytics Configuration List</w:t>
      </w:r>
      <w:bookmarkEnd w:id="685"/>
    </w:p>
    <w:p w14:paraId="6B24CB1E" w14:textId="77777777" w:rsidR="00670C13" w:rsidRDefault="00670C13" w:rsidP="00670C13">
      <w:pPr>
        <w:ind w:left="720"/>
        <w:rPr>
          <w:rFonts w:asciiTheme="minorHAnsi" w:hAnsiTheme="minorHAnsi" w:cstheme="minorHAnsi"/>
        </w:rPr>
      </w:pPr>
      <w:r>
        <w:rPr>
          <w:rFonts w:asciiTheme="minorHAnsi" w:hAnsiTheme="minorHAnsi" w:cstheme="minorHAnsi"/>
          <w:noProof/>
        </w:rPr>
        <w:drawing>
          <wp:inline distT="0" distB="0" distL="0" distR="0" wp14:anchorId="559E110D" wp14:editId="2BBB9B42">
            <wp:extent cx="4505242" cy="2439035"/>
            <wp:effectExtent l="19050" t="19050" r="10160" b="1841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74">
                      <a:extLst>
                        <a:ext uri="{28A0092B-C50C-407E-A947-70E740481C1C}">
                          <a14:useLocalDpi xmlns:a14="http://schemas.microsoft.com/office/drawing/2010/main" val="0"/>
                        </a:ext>
                      </a:extLst>
                    </a:blip>
                    <a:srcRect t="7365" b="8623"/>
                    <a:stretch/>
                  </pic:blipFill>
                  <pic:spPr bwMode="auto">
                    <a:xfrm>
                      <a:off x="0" y="0"/>
                      <a:ext cx="4515777" cy="2444739"/>
                    </a:xfrm>
                    <a:prstGeom prst="rect">
                      <a:avLst/>
                    </a:prstGeom>
                    <a:noFill/>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912838" w14:textId="4AD57311" w:rsidR="00670C13" w:rsidRPr="00BE4A16" w:rsidRDefault="00670C13" w:rsidP="00207D43">
      <w:pPr>
        <w:pStyle w:val="ListParagraph"/>
        <w:keepNext/>
        <w:numPr>
          <w:ilvl w:val="0"/>
          <w:numId w:val="90"/>
        </w:numPr>
        <w:rPr>
          <w:rFonts w:asciiTheme="majorHAnsi" w:hAnsiTheme="majorHAnsi" w:cstheme="majorHAnsi"/>
        </w:rPr>
      </w:pPr>
      <w:r w:rsidRPr="00BE4A16">
        <w:rPr>
          <w:rFonts w:asciiTheme="majorHAnsi" w:hAnsiTheme="majorHAnsi" w:cstheme="majorHAnsi"/>
        </w:rPr>
        <w:t xml:space="preserve">Search analytics using search text box, specify analytics name/Description such </w:t>
      </w:r>
      <w:del w:id="686" w:author="Rowden_Wesley_E" w:date="2021-04-08T15:55:00Z">
        <w:r w:rsidRPr="00BE4A16" w:rsidDel="001A2374">
          <w:rPr>
            <w:rFonts w:asciiTheme="majorHAnsi" w:hAnsiTheme="majorHAnsi" w:cstheme="majorHAnsi"/>
          </w:rPr>
          <w:delText>as ‘</w:delText>
        </w:r>
      </w:del>
      <w:r w:rsidR="00382E22" w:rsidRPr="00382E22">
        <w:rPr>
          <w:rFonts w:asciiTheme="majorHAnsi" w:hAnsiTheme="majorHAnsi" w:cstheme="majorHAnsi"/>
        </w:rPr>
        <w:t xml:space="preserve">Hormel Remove AD Account After </w:t>
      </w:r>
      <w:del w:id="687" w:author="Rowden_Wesley_E" w:date="2021-04-08T15:55:00Z">
        <w:r w:rsidR="00382E22" w:rsidRPr="00382E22" w:rsidDel="001A2374">
          <w:rPr>
            <w:rFonts w:asciiTheme="majorHAnsi" w:hAnsiTheme="majorHAnsi" w:cstheme="majorHAnsi"/>
          </w:rPr>
          <w:delText>90 Days</w:delText>
        </w:r>
      </w:del>
      <w:ins w:id="688" w:author="Rowden_Wesley_E" w:date="2021-04-08T15:55:00Z">
        <w:r w:rsidR="001A2374">
          <w:rPr>
            <w:rFonts w:asciiTheme="majorHAnsi" w:hAnsiTheme="majorHAnsi" w:cstheme="majorHAnsi"/>
          </w:rPr>
          <w:t>Expiration Date</w:t>
        </w:r>
      </w:ins>
      <w:r w:rsidRPr="00BE4A16">
        <w:rPr>
          <w:rFonts w:asciiTheme="majorHAnsi" w:hAnsiTheme="majorHAnsi" w:cstheme="majorHAnsi"/>
        </w:rPr>
        <w:t>‘ to search.</w:t>
      </w:r>
    </w:p>
    <w:p w14:paraId="44C0E2F5" w14:textId="77777777" w:rsidR="00670C13" w:rsidRDefault="00670C13" w:rsidP="00670C13">
      <w:pPr>
        <w:pStyle w:val="ListParagraph"/>
        <w:keepNext/>
        <w:rPr>
          <w:rFonts w:asciiTheme="minorHAnsi" w:hAnsiTheme="minorHAnsi" w:cstheme="minorHAnsi"/>
        </w:rPr>
      </w:pPr>
    </w:p>
    <w:p w14:paraId="36CF9929" w14:textId="25E3DC57" w:rsidR="00670C13" w:rsidRPr="00AE3C3C" w:rsidRDefault="00670C13" w:rsidP="00670C13">
      <w:pPr>
        <w:pStyle w:val="Caption"/>
        <w:rPr>
          <w:sz w:val="20"/>
          <w:szCs w:val="20"/>
        </w:rPr>
      </w:pPr>
      <w:bookmarkStart w:id="689" w:name="_Toc61521933"/>
      <w:r w:rsidRPr="00AE3C3C">
        <w:rPr>
          <w:sz w:val="20"/>
          <w:szCs w:val="20"/>
        </w:rPr>
        <w:t xml:space="preserve">Figure </w:t>
      </w:r>
      <w:r w:rsidR="009A2D2D">
        <w:rPr>
          <w:sz w:val="20"/>
          <w:szCs w:val="20"/>
        </w:rPr>
        <w:fldChar w:fldCharType="begin"/>
      </w:r>
      <w:r w:rsidR="009A2D2D">
        <w:rPr>
          <w:sz w:val="20"/>
          <w:szCs w:val="20"/>
        </w:rPr>
        <w:instrText xml:space="preserve"> SEQ Figure \* ARABIC </w:instrText>
      </w:r>
      <w:r w:rsidR="009A2D2D">
        <w:rPr>
          <w:sz w:val="20"/>
          <w:szCs w:val="20"/>
        </w:rPr>
        <w:fldChar w:fldCharType="separate"/>
      </w:r>
      <w:r w:rsidR="00C825B7">
        <w:rPr>
          <w:noProof/>
          <w:sz w:val="20"/>
          <w:szCs w:val="20"/>
        </w:rPr>
        <w:t>109</w:t>
      </w:r>
      <w:r w:rsidR="009A2D2D">
        <w:rPr>
          <w:sz w:val="20"/>
          <w:szCs w:val="20"/>
        </w:rPr>
        <w:fldChar w:fldCharType="end"/>
      </w:r>
      <w:r w:rsidRPr="00AE3C3C">
        <w:rPr>
          <w:sz w:val="20"/>
          <w:szCs w:val="20"/>
        </w:rPr>
        <w:t>: Advanced Analytics Page</w:t>
      </w:r>
      <w:bookmarkEnd w:id="689"/>
    </w:p>
    <w:p w14:paraId="553390A9" w14:textId="77777777" w:rsidR="00670C13" w:rsidRDefault="00670C13" w:rsidP="00670C13">
      <w:pPr>
        <w:ind w:left="720"/>
        <w:rPr>
          <w:rFonts w:asciiTheme="minorHAnsi" w:hAnsiTheme="minorHAnsi" w:cstheme="minorHAnsi"/>
        </w:rPr>
      </w:pPr>
      <w:r>
        <w:rPr>
          <w:rFonts w:asciiTheme="minorHAnsi" w:hAnsiTheme="minorHAnsi" w:cstheme="minorHAnsi"/>
          <w:noProof/>
        </w:rPr>
        <w:drawing>
          <wp:inline distT="0" distB="0" distL="0" distR="0" wp14:anchorId="403E6F46" wp14:editId="31268DC1">
            <wp:extent cx="4632463" cy="1067435"/>
            <wp:effectExtent l="19050" t="19050" r="15875" b="1841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23455"/>
                    <a:stretch/>
                  </pic:blipFill>
                  <pic:spPr bwMode="auto">
                    <a:xfrm>
                      <a:off x="0" y="0"/>
                      <a:ext cx="4660374" cy="1073866"/>
                    </a:xfrm>
                    <a:prstGeom prst="rect">
                      <a:avLst/>
                    </a:prstGeom>
                    <a:noFill/>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418A46" w14:textId="3188B466" w:rsidR="00670C13" w:rsidRDefault="00670C13" w:rsidP="00207D43">
      <w:pPr>
        <w:pStyle w:val="ListParagraph"/>
        <w:numPr>
          <w:ilvl w:val="0"/>
          <w:numId w:val="90"/>
        </w:numPr>
        <w:rPr>
          <w:rFonts w:asciiTheme="minorHAnsi" w:hAnsiTheme="minorHAnsi" w:cstheme="minorHAnsi"/>
        </w:rPr>
      </w:pPr>
      <w:r>
        <w:rPr>
          <w:rFonts w:asciiTheme="minorHAnsi" w:hAnsiTheme="minorHAnsi" w:cstheme="minorHAnsi"/>
        </w:rPr>
        <w:t>To view and edit analytic report, click on “</w:t>
      </w:r>
      <w:hyperlink r:id="rId126" w:history="1">
        <w:r w:rsidR="00382E22" w:rsidRPr="00382E22">
          <w:rPr>
            <w:rFonts w:asciiTheme="majorHAnsi" w:hAnsiTheme="majorHAnsi" w:cstheme="majorHAnsi"/>
          </w:rPr>
          <w:t>Hormel Remove AD Account After 90 Days</w:t>
        </w:r>
      </w:hyperlink>
      <w:r>
        <w:rPr>
          <w:rFonts w:asciiTheme="minorHAnsi" w:hAnsiTheme="minorHAnsi" w:cstheme="minorHAnsi"/>
        </w:rPr>
        <w:t>”.</w:t>
      </w:r>
    </w:p>
    <w:p w14:paraId="2899DF41" w14:textId="77777777" w:rsidR="003138A2" w:rsidRDefault="003138A2" w:rsidP="00207D43">
      <w:pPr>
        <w:pStyle w:val="ListParagraph"/>
        <w:numPr>
          <w:ilvl w:val="0"/>
          <w:numId w:val="90"/>
        </w:numPr>
        <w:rPr>
          <w:rFonts w:asciiTheme="minorHAnsi" w:hAnsiTheme="minorHAnsi" w:cstheme="minorHAnsi"/>
        </w:rPr>
      </w:pPr>
      <w:r>
        <w:rPr>
          <w:rFonts w:asciiTheme="minorHAnsi" w:hAnsiTheme="minorHAnsi" w:cstheme="minorHAnsi"/>
        </w:rPr>
        <w:t>Click on edit to update query.</w:t>
      </w:r>
    </w:p>
    <w:p w14:paraId="6A785509" w14:textId="1AECD490" w:rsidR="003138A2" w:rsidRDefault="003138A2" w:rsidP="003138A2">
      <w:pPr>
        <w:pStyle w:val="Caption"/>
      </w:pPr>
      <w:bookmarkStart w:id="690" w:name="_Toc61521934"/>
      <w:r>
        <w:t xml:space="preserve">Figure </w:t>
      </w:r>
      <w:r w:rsidR="00BC222A">
        <w:fldChar w:fldCharType="begin"/>
      </w:r>
      <w:r w:rsidR="00BC222A">
        <w:instrText xml:space="preserve"> SEQ Figure \* ARABIC </w:instrText>
      </w:r>
      <w:r w:rsidR="00BC222A">
        <w:fldChar w:fldCharType="separate"/>
      </w:r>
      <w:r w:rsidR="00C825B7">
        <w:rPr>
          <w:noProof/>
        </w:rPr>
        <w:t>110</w:t>
      </w:r>
      <w:r w:rsidR="00BC222A">
        <w:rPr>
          <w:noProof/>
        </w:rPr>
        <w:fldChar w:fldCharType="end"/>
      </w:r>
      <w:r>
        <w:t xml:space="preserve"> : Edit Analytic</w:t>
      </w:r>
      <w:bookmarkEnd w:id="690"/>
    </w:p>
    <w:p w14:paraId="32167AAF" w14:textId="1B2F6954" w:rsidR="003138A2" w:rsidRDefault="003138A2" w:rsidP="003138A2">
      <w:pPr>
        <w:pStyle w:val="ListParagraph"/>
        <w:rPr>
          <w:rFonts w:asciiTheme="minorHAnsi" w:hAnsiTheme="minorHAnsi" w:cstheme="minorHAnsi"/>
        </w:rPr>
      </w:pPr>
      <w:r>
        <w:rPr>
          <w:rFonts w:asciiTheme="minorHAnsi" w:hAnsiTheme="minorHAnsi" w:cstheme="minorHAnsi"/>
          <w:noProof/>
        </w:rPr>
        <w:drawing>
          <wp:inline distT="0" distB="0" distL="0" distR="0" wp14:anchorId="2300D673" wp14:editId="744BD8C7">
            <wp:extent cx="4651125" cy="2113471"/>
            <wp:effectExtent l="19050" t="19050" r="16510" b="2032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69881" cy="2121994"/>
                    </a:xfrm>
                    <a:prstGeom prst="rect">
                      <a:avLst/>
                    </a:prstGeom>
                    <a:noFill/>
                    <a:ln cmpd="sng">
                      <a:solidFill>
                        <a:srgbClr val="5B9BD5"/>
                      </a:solidFill>
                    </a:ln>
                  </pic:spPr>
                </pic:pic>
              </a:graphicData>
            </a:graphic>
          </wp:inline>
        </w:drawing>
      </w:r>
    </w:p>
    <w:p w14:paraId="236D5CA6" w14:textId="2799FADA" w:rsidR="003138A2" w:rsidRDefault="003138A2" w:rsidP="003138A2">
      <w:pPr>
        <w:pStyle w:val="ListParagraph"/>
        <w:rPr>
          <w:rFonts w:asciiTheme="minorHAnsi" w:hAnsiTheme="minorHAnsi" w:cstheme="minorHAnsi"/>
        </w:rPr>
      </w:pPr>
    </w:p>
    <w:p w14:paraId="35881450" w14:textId="5C399690" w:rsidR="003138A2" w:rsidRDefault="003138A2" w:rsidP="00207D43">
      <w:pPr>
        <w:pStyle w:val="ListParagraph"/>
        <w:numPr>
          <w:ilvl w:val="0"/>
          <w:numId w:val="90"/>
        </w:numPr>
        <w:rPr>
          <w:rFonts w:asciiTheme="minorHAnsi" w:hAnsiTheme="minorHAnsi" w:cstheme="minorHAnsi"/>
        </w:rPr>
      </w:pPr>
      <w:r>
        <w:rPr>
          <w:rFonts w:asciiTheme="minorHAnsi" w:hAnsiTheme="minorHAnsi" w:cstheme="minorHAnsi"/>
        </w:rPr>
        <w:t xml:space="preserve">To </w:t>
      </w:r>
      <w:r w:rsidR="00AD3D57">
        <w:rPr>
          <w:rFonts w:asciiTheme="minorHAnsi" w:hAnsiTheme="minorHAnsi" w:cstheme="minorHAnsi"/>
        </w:rPr>
        <w:t xml:space="preserve">change criteria to 100 days </w:t>
      </w:r>
      <w:r>
        <w:rPr>
          <w:rFonts w:asciiTheme="minorHAnsi" w:hAnsiTheme="minorHAnsi" w:cstheme="minorHAnsi"/>
        </w:rPr>
        <w:t>then update below query.</w:t>
      </w:r>
    </w:p>
    <w:p w14:paraId="408009E5" w14:textId="77777777" w:rsidR="003138A2" w:rsidRDefault="003138A2" w:rsidP="003138A2">
      <w:pPr>
        <w:pStyle w:val="ListParagraph"/>
        <w:rPr>
          <w:rFonts w:asciiTheme="minorHAnsi" w:hAnsiTheme="minorHAnsi" w:cstheme="minorHAnsi"/>
        </w:rPr>
      </w:pPr>
    </w:p>
    <w:tbl>
      <w:tblPr>
        <w:tblStyle w:val="TableGrid"/>
        <w:tblW w:w="0" w:type="auto"/>
        <w:tblInd w:w="720" w:type="dxa"/>
        <w:tblLook w:val="04A0" w:firstRow="1" w:lastRow="0" w:firstColumn="1" w:lastColumn="0" w:noHBand="0" w:noVBand="1"/>
      </w:tblPr>
      <w:tblGrid>
        <w:gridCol w:w="8360"/>
      </w:tblGrid>
      <w:tr w:rsidR="003138A2" w14:paraId="5B2F5210" w14:textId="77777777" w:rsidTr="003C0791">
        <w:tc>
          <w:tcPr>
            <w:tcW w:w="9080" w:type="dxa"/>
            <w:shd w:val="clear" w:color="auto" w:fill="F2F2F2" w:themeFill="background1" w:themeFillShade="F2"/>
          </w:tcPr>
          <w:p w14:paraId="52A95103" w14:textId="77777777" w:rsidR="00AD3D57" w:rsidRPr="00AD3D57" w:rsidRDefault="00AD3D57" w:rsidP="00AD3D57">
            <w:pPr>
              <w:rPr>
                <w:rFonts w:ascii="Courier New" w:hAnsi="Courier New" w:cs="Courier New"/>
              </w:rPr>
            </w:pPr>
            <w:r w:rsidRPr="00AD3D57">
              <w:rPr>
                <w:rFonts w:ascii="Courier New" w:hAnsi="Courier New" w:cs="Courier New"/>
              </w:rPr>
              <w:t>SELECT U.USERNAME AS USERNAME,A.NAME AS ACCOUNTNAME,A.ACCOUNTKEY AS acctKey,u.userkey AS 'USERCONTEXT', 'Deprovision Account' AS Default_Action_For_Analytics FROM ACCOUNTS A JOIN USER_ACCOUNTS UA ON UA.ACCOUNTKEY=A.ACCOUNTKEY</w:t>
            </w:r>
          </w:p>
          <w:p w14:paraId="4495C325" w14:textId="77777777" w:rsidR="00AD3D57" w:rsidRPr="00AD3D57" w:rsidRDefault="00AD3D57" w:rsidP="00AD3D57">
            <w:pPr>
              <w:rPr>
                <w:rFonts w:ascii="Courier New" w:hAnsi="Courier New" w:cs="Courier New"/>
              </w:rPr>
            </w:pPr>
            <w:r w:rsidRPr="00AD3D57">
              <w:rPr>
                <w:rFonts w:ascii="Courier New" w:hAnsi="Courier New" w:cs="Courier New"/>
              </w:rPr>
              <w:t>JOIN USERS U ON U.USERKEY=UA.USERKEY JOIN ENDPOINTS EP ON EP.ENDPOINTKEY=A.ENDPOINTKEY</w:t>
            </w:r>
          </w:p>
          <w:p w14:paraId="49A05538" w14:textId="6E00CD3A" w:rsidR="00AD3D57" w:rsidRDefault="00AD3D57" w:rsidP="00AD3D57">
            <w:pPr>
              <w:rPr>
                <w:rFonts w:ascii="Courier New" w:hAnsi="Courier New" w:cs="Courier New"/>
              </w:rPr>
            </w:pPr>
            <w:r w:rsidRPr="00AD3D57">
              <w:rPr>
                <w:rFonts w:ascii="Courier New" w:hAnsi="Courier New" w:cs="Courier New"/>
              </w:rPr>
              <w:t xml:space="preserve">WHERE U.STATUSKEY=0 and DATEDIFF(CURRENT_TIMESTAMP,A.lastlogondate) &gt; </w:t>
            </w:r>
            <w:r w:rsidRPr="00AD3D57">
              <w:rPr>
                <w:rFonts w:ascii="Courier New" w:hAnsi="Courier New" w:cs="Courier New"/>
                <w:b/>
                <w:bCs/>
              </w:rPr>
              <w:t>100</w:t>
            </w:r>
          </w:p>
          <w:p w14:paraId="0B085EF3" w14:textId="072FA382" w:rsidR="003138A2" w:rsidRPr="00AD3D57" w:rsidRDefault="00AD3D57" w:rsidP="00AD3D57">
            <w:pPr>
              <w:rPr>
                <w:rFonts w:ascii="Courier New" w:hAnsi="Courier New" w:cs="Courier New"/>
              </w:rPr>
            </w:pPr>
            <w:r w:rsidRPr="00AD3D57">
              <w:rPr>
                <w:rFonts w:ascii="Courier New" w:hAnsi="Courier New" w:cs="Courier New"/>
              </w:rPr>
              <w:t>AND A.STATUS in (2,'Inactive','Manually Suspended')  AND EP.ENDPOINTNAME='Active Directory' and (a.customProperty25 is null and a.customProperty19 is null)</w:t>
            </w:r>
          </w:p>
        </w:tc>
      </w:tr>
    </w:tbl>
    <w:p w14:paraId="6B7E3D86" w14:textId="79AC357A" w:rsidR="003138A2" w:rsidRDefault="003138A2" w:rsidP="0045074E">
      <w:pPr>
        <w:rPr>
          <w:ins w:id="691" w:author="Rowden_Wesley_E" w:date="2021-04-08T15:56:00Z"/>
          <w:rFonts w:asciiTheme="minorHAnsi" w:hAnsiTheme="minorHAnsi" w:cstheme="minorHAnsi"/>
        </w:rPr>
      </w:pPr>
    </w:p>
    <w:p w14:paraId="5E8C9582" w14:textId="453C28D9" w:rsidR="001A2374" w:rsidRPr="0045074E" w:rsidRDefault="001A2374" w:rsidP="0045074E">
      <w:pPr>
        <w:rPr>
          <w:rFonts w:asciiTheme="minorHAnsi" w:hAnsiTheme="minorHAnsi" w:cstheme="minorHAnsi"/>
        </w:rPr>
      </w:pPr>
      <w:ins w:id="692" w:author="Rowden_Wesley_E" w:date="2021-04-08T15:56:00Z">
        <w:r>
          <w:rPr>
            <w:rFonts w:asciiTheme="minorHAnsi" w:hAnsiTheme="minorHAnsi" w:cstheme="minorHAnsi"/>
          </w:rPr>
          <w:t xml:space="preserve">Note:  The criteria was changed on 4/6/21 to 30 days and also to compare to </w:t>
        </w:r>
        <w:proofErr w:type="spellStart"/>
        <w:r>
          <w:rPr>
            <w:rFonts w:asciiTheme="minorHAnsi" w:hAnsiTheme="minorHAnsi" w:cstheme="minorHAnsi"/>
          </w:rPr>
          <w:t>A.validthr</w:t>
        </w:r>
      </w:ins>
      <w:ins w:id="693" w:author="Rowden_Wesley_E" w:date="2021-04-08T15:57:00Z">
        <w:r>
          <w:rPr>
            <w:rFonts w:asciiTheme="minorHAnsi" w:hAnsiTheme="minorHAnsi" w:cstheme="minorHAnsi"/>
          </w:rPr>
          <w:t>ough</w:t>
        </w:r>
        <w:proofErr w:type="spellEnd"/>
        <w:r>
          <w:rPr>
            <w:rFonts w:asciiTheme="minorHAnsi" w:hAnsiTheme="minorHAnsi" w:cstheme="minorHAnsi"/>
          </w:rPr>
          <w:t xml:space="preserve"> instead of </w:t>
        </w:r>
        <w:proofErr w:type="spellStart"/>
        <w:r>
          <w:rPr>
            <w:rFonts w:asciiTheme="minorHAnsi" w:hAnsiTheme="minorHAnsi" w:cstheme="minorHAnsi"/>
          </w:rPr>
          <w:t>A.lastlogondate</w:t>
        </w:r>
        <w:proofErr w:type="spellEnd"/>
        <w:r>
          <w:rPr>
            <w:rFonts w:asciiTheme="minorHAnsi" w:hAnsiTheme="minorHAnsi" w:cstheme="minorHAnsi"/>
          </w:rPr>
          <w:t>.  The name of the Analytic was changed to be more generic.</w:t>
        </w:r>
      </w:ins>
    </w:p>
    <w:p w14:paraId="7CCB1B7C" w14:textId="7BE7C85C" w:rsidR="00F37865" w:rsidRDefault="00F37865" w:rsidP="006414A8">
      <w:pPr>
        <w:pStyle w:val="Heading4"/>
        <w:rPr>
          <w:b w:val="0"/>
          <w:bCs w:val="0"/>
          <w:sz w:val="18"/>
          <w:szCs w:val="16"/>
        </w:rPr>
      </w:pPr>
      <w:r>
        <w:rPr>
          <w:b w:val="0"/>
          <w:bCs w:val="0"/>
          <w:sz w:val="18"/>
          <w:szCs w:val="16"/>
        </w:rPr>
        <w:t xml:space="preserve">Change in </w:t>
      </w:r>
      <w:r w:rsidR="006414A8">
        <w:rPr>
          <w:b w:val="0"/>
          <w:bCs w:val="0"/>
          <w:sz w:val="18"/>
          <w:szCs w:val="16"/>
        </w:rPr>
        <w:t xml:space="preserve">analytic </w:t>
      </w:r>
      <w:r w:rsidR="00D235C6">
        <w:rPr>
          <w:b w:val="0"/>
          <w:bCs w:val="0"/>
          <w:sz w:val="18"/>
          <w:szCs w:val="16"/>
        </w:rPr>
        <w:t>u</w:t>
      </w:r>
      <w:r w:rsidR="006414A8">
        <w:rPr>
          <w:b w:val="0"/>
          <w:bCs w:val="0"/>
          <w:sz w:val="18"/>
          <w:szCs w:val="16"/>
        </w:rPr>
        <w:t>sers deleting in next 24 hours</w:t>
      </w:r>
    </w:p>
    <w:p w14:paraId="44C4DD2D" w14:textId="776DD8D6" w:rsidR="00BD387A" w:rsidRDefault="00BD387A" w:rsidP="00BD387A">
      <w:r>
        <w:t xml:space="preserve">Suppose </w:t>
      </w:r>
      <w:r w:rsidR="00B9285E">
        <w:t>there is new requirement to change in criteria to check deleting user account in next 48 hours, then</w:t>
      </w:r>
      <w:r>
        <w:t xml:space="preserve"> following analytic must be updated.</w:t>
      </w:r>
    </w:p>
    <w:p w14:paraId="4F65D798" w14:textId="77777777" w:rsidR="00BD387A" w:rsidRPr="00E45AE7" w:rsidRDefault="00BD387A" w:rsidP="00207D43">
      <w:pPr>
        <w:pStyle w:val="ListParagraph"/>
        <w:numPr>
          <w:ilvl w:val="0"/>
          <w:numId w:val="91"/>
        </w:numPr>
      </w:pPr>
      <w:r>
        <w:t>Login into SSM as administrator</w:t>
      </w:r>
    </w:p>
    <w:p w14:paraId="110CD0AB" w14:textId="5CEAD64F" w:rsidR="00BD387A" w:rsidRPr="00241099" w:rsidRDefault="00BD387A" w:rsidP="00207D43">
      <w:pPr>
        <w:pStyle w:val="ListParagraph"/>
        <w:numPr>
          <w:ilvl w:val="0"/>
          <w:numId w:val="91"/>
        </w:numPr>
      </w:pPr>
      <w:r w:rsidRPr="00A57B63">
        <w:rPr>
          <w:rFonts w:asciiTheme="minorHAnsi" w:hAnsiTheme="minorHAnsi" w:cstheme="minorHAnsi"/>
        </w:rPr>
        <w:t xml:space="preserve">To </w:t>
      </w:r>
      <w:r>
        <w:rPr>
          <w:rFonts w:asciiTheme="minorHAnsi" w:hAnsiTheme="minorHAnsi" w:cstheme="minorHAnsi"/>
        </w:rPr>
        <w:t xml:space="preserve">search specific </w:t>
      </w:r>
      <w:r w:rsidRPr="00B21829">
        <w:rPr>
          <w:rFonts w:asciiTheme="minorHAnsi" w:hAnsiTheme="minorHAnsi" w:cstheme="minorHAnsi"/>
        </w:rPr>
        <w:t>analytic</w:t>
      </w:r>
      <w:r>
        <w:rPr>
          <w:rFonts w:asciiTheme="minorHAnsi" w:hAnsiTheme="minorHAnsi" w:cstheme="minorHAnsi"/>
        </w:rPr>
        <w:t xml:space="preserve"> report</w:t>
      </w:r>
      <w:r w:rsidRPr="00B21829">
        <w:rPr>
          <w:rFonts w:asciiTheme="minorHAnsi" w:hAnsiTheme="minorHAnsi" w:cstheme="minorHAnsi"/>
        </w:rPr>
        <w:t xml:space="preserve">, </w:t>
      </w:r>
      <w:r>
        <w:rPr>
          <w:rFonts w:asciiTheme="minorHAnsi" w:hAnsiTheme="minorHAnsi" w:cstheme="minorHAnsi"/>
        </w:rPr>
        <w:t>navigate</w:t>
      </w:r>
      <w:r w:rsidRPr="00B21829">
        <w:rPr>
          <w:rFonts w:asciiTheme="minorHAnsi" w:hAnsiTheme="minorHAnsi" w:cstheme="minorHAnsi"/>
        </w:rPr>
        <w:t xml:space="preserve"> to</w:t>
      </w:r>
      <w:r>
        <w:rPr>
          <w:rFonts w:asciiTheme="minorHAnsi" w:hAnsiTheme="minorHAnsi" w:cstheme="minorHAnsi"/>
        </w:rPr>
        <w:t xml:space="preserve"> </w:t>
      </w:r>
      <w:r w:rsidR="00B2574B" w:rsidRPr="00B2574B">
        <w:rPr>
          <w:rFonts w:asciiTheme="minorHAnsi" w:eastAsia="Wingdings" w:hAnsiTheme="minorHAnsi" w:cstheme="minorHAnsi"/>
        </w:rPr>
        <w:t>à</w:t>
      </w:r>
      <w:r w:rsidRPr="00B21829">
        <w:rPr>
          <w:rFonts w:asciiTheme="minorHAnsi" w:hAnsiTheme="minorHAnsi" w:cstheme="minorHAnsi"/>
        </w:rPr>
        <w:t xml:space="preserve"> Analytics </w:t>
      </w:r>
      <w:r>
        <w:rPr>
          <w:rFonts w:asciiTheme="minorHAnsi" w:hAnsiTheme="minorHAnsi" w:cstheme="minorHAnsi"/>
        </w:rPr>
        <w:t xml:space="preserve">and click on it. </w:t>
      </w:r>
    </w:p>
    <w:p w14:paraId="33ADD98F" w14:textId="77777777" w:rsidR="00BD387A" w:rsidRDefault="00BD387A" w:rsidP="00BD387A">
      <w:pPr>
        <w:pStyle w:val="ListParagraph"/>
      </w:pPr>
    </w:p>
    <w:p w14:paraId="2F800796" w14:textId="15BF5E1B" w:rsidR="00BD387A" w:rsidRDefault="00BD387A" w:rsidP="00BD387A">
      <w:pPr>
        <w:pStyle w:val="Caption"/>
      </w:pPr>
      <w:bookmarkStart w:id="694" w:name="_Toc61522108"/>
      <w:r>
        <w:t xml:space="preserve">Figure </w:t>
      </w:r>
      <w:r w:rsidR="00BC222A">
        <w:fldChar w:fldCharType="begin"/>
      </w:r>
      <w:r w:rsidR="00BC222A">
        <w:instrText xml:space="preserve"> SEQ Table \* ARABIC </w:instrText>
      </w:r>
      <w:r w:rsidR="00BC222A">
        <w:fldChar w:fldCharType="separate"/>
      </w:r>
      <w:r w:rsidR="00C825B7">
        <w:rPr>
          <w:noProof/>
        </w:rPr>
        <w:t>26</w:t>
      </w:r>
      <w:r w:rsidR="00BC222A">
        <w:rPr>
          <w:noProof/>
        </w:rPr>
        <w:fldChar w:fldCharType="end"/>
      </w:r>
      <w:r>
        <w:t xml:space="preserve"> : Analytics</w:t>
      </w:r>
      <w:bookmarkEnd w:id="694"/>
    </w:p>
    <w:p w14:paraId="5DAFC7A7" w14:textId="77777777" w:rsidR="00BD387A" w:rsidRDefault="00BD387A" w:rsidP="00BD387A">
      <w:pPr>
        <w:pStyle w:val="ListParagraph"/>
      </w:pPr>
      <w:r>
        <w:rPr>
          <w:noProof/>
        </w:rPr>
        <w:drawing>
          <wp:inline distT="0" distB="0" distL="0" distR="0" wp14:anchorId="26DF9B3C" wp14:editId="32A6A539">
            <wp:extent cx="4567580" cy="2522220"/>
            <wp:effectExtent l="19050" t="19050" r="23495" b="1143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73">
                      <a:extLst>
                        <a:ext uri="{28A0092B-C50C-407E-A947-70E740481C1C}">
                          <a14:useLocalDpi xmlns:a14="http://schemas.microsoft.com/office/drawing/2010/main" val="0"/>
                        </a:ext>
                      </a:extLst>
                    </a:blip>
                    <a:srcRect l="16752"/>
                    <a:stretch/>
                  </pic:blipFill>
                  <pic:spPr bwMode="auto">
                    <a:xfrm>
                      <a:off x="0" y="0"/>
                      <a:ext cx="4576138" cy="2526946"/>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B8B3A6B" w14:textId="77777777" w:rsidR="00BD387A" w:rsidRPr="00241099" w:rsidRDefault="00BD387A" w:rsidP="00BD387A">
      <w:pPr>
        <w:pStyle w:val="ListParagraph"/>
      </w:pPr>
    </w:p>
    <w:p w14:paraId="674CF229" w14:textId="77777777" w:rsidR="00BD387A" w:rsidRPr="0046519B" w:rsidRDefault="00BD387A" w:rsidP="00207D43">
      <w:pPr>
        <w:pStyle w:val="ListParagraph"/>
        <w:numPr>
          <w:ilvl w:val="0"/>
          <w:numId w:val="91"/>
        </w:numPr>
      </w:pPr>
      <w:r>
        <w:rPr>
          <w:rFonts w:asciiTheme="minorHAnsi" w:hAnsiTheme="minorHAnsi" w:cstheme="minorHAnsi"/>
        </w:rPr>
        <w:t xml:space="preserve">Search for </w:t>
      </w:r>
      <w:r w:rsidRPr="00B21829">
        <w:rPr>
          <w:rFonts w:asciiTheme="minorHAnsi" w:hAnsiTheme="minorHAnsi" w:cstheme="minorHAnsi"/>
        </w:rPr>
        <w:t>Analytics Configuration List</w:t>
      </w:r>
      <w:r>
        <w:rPr>
          <w:rFonts w:asciiTheme="minorHAnsi" w:hAnsiTheme="minorHAnsi" w:cstheme="minorHAnsi"/>
        </w:rPr>
        <w:t xml:space="preserve"> on toggle sidebar and click on it.</w:t>
      </w:r>
    </w:p>
    <w:p w14:paraId="0DF30031" w14:textId="337FCFFC" w:rsidR="00BD387A" w:rsidRPr="00BE4A16" w:rsidRDefault="00BD387A" w:rsidP="00BD387A">
      <w:pPr>
        <w:pStyle w:val="Caption"/>
      </w:pPr>
      <w:bookmarkStart w:id="695" w:name="_Toc61521935"/>
      <w:r w:rsidRPr="00BE4A16">
        <w:t xml:space="preserve">Figure </w:t>
      </w:r>
      <w:r w:rsidR="00BC222A">
        <w:fldChar w:fldCharType="begin"/>
      </w:r>
      <w:r w:rsidR="00BC222A">
        <w:instrText xml:space="preserve"> SEQ Figure \* ARABIC </w:instrText>
      </w:r>
      <w:r w:rsidR="00BC222A">
        <w:fldChar w:fldCharType="separate"/>
      </w:r>
      <w:r w:rsidR="00C825B7">
        <w:rPr>
          <w:noProof/>
        </w:rPr>
        <w:t>111</w:t>
      </w:r>
      <w:r w:rsidR="00BC222A">
        <w:rPr>
          <w:noProof/>
        </w:rPr>
        <w:fldChar w:fldCharType="end"/>
      </w:r>
      <w:r w:rsidRPr="00BE4A16">
        <w:t>: Analytics Configuration List</w:t>
      </w:r>
      <w:bookmarkEnd w:id="695"/>
    </w:p>
    <w:p w14:paraId="3E5AFD7D" w14:textId="77777777" w:rsidR="00BD387A" w:rsidRDefault="00BD387A" w:rsidP="00BD387A">
      <w:pPr>
        <w:ind w:left="720"/>
        <w:rPr>
          <w:rFonts w:asciiTheme="minorHAnsi" w:hAnsiTheme="minorHAnsi" w:cstheme="minorHAnsi"/>
        </w:rPr>
      </w:pPr>
      <w:r>
        <w:rPr>
          <w:rFonts w:asciiTheme="minorHAnsi" w:hAnsiTheme="minorHAnsi" w:cstheme="minorHAnsi"/>
          <w:noProof/>
        </w:rPr>
        <w:drawing>
          <wp:inline distT="0" distB="0" distL="0" distR="0" wp14:anchorId="6DA2680B" wp14:editId="58A4F968">
            <wp:extent cx="4567555" cy="2439035"/>
            <wp:effectExtent l="19050" t="19050" r="23495" b="1841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74">
                      <a:extLst>
                        <a:ext uri="{28A0092B-C50C-407E-A947-70E740481C1C}">
                          <a14:useLocalDpi xmlns:a14="http://schemas.microsoft.com/office/drawing/2010/main" val="0"/>
                        </a:ext>
                      </a:extLst>
                    </a:blip>
                    <a:srcRect t="7365" b="8623"/>
                    <a:stretch/>
                  </pic:blipFill>
                  <pic:spPr bwMode="auto">
                    <a:xfrm>
                      <a:off x="0" y="0"/>
                      <a:ext cx="4578001" cy="2444613"/>
                    </a:xfrm>
                    <a:prstGeom prst="rect">
                      <a:avLst/>
                    </a:prstGeom>
                    <a:noFill/>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3BB8C43" w14:textId="644018E5" w:rsidR="00BD387A" w:rsidRPr="00BE4A16" w:rsidRDefault="00BD387A" w:rsidP="00207D43">
      <w:pPr>
        <w:pStyle w:val="ListParagraph"/>
        <w:keepNext/>
        <w:numPr>
          <w:ilvl w:val="0"/>
          <w:numId w:val="91"/>
        </w:numPr>
        <w:rPr>
          <w:rFonts w:asciiTheme="majorHAnsi" w:hAnsiTheme="majorHAnsi" w:cstheme="majorHAnsi"/>
        </w:rPr>
      </w:pPr>
      <w:r w:rsidRPr="00BE4A16">
        <w:rPr>
          <w:rFonts w:asciiTheme="majorHAnsi" w:hAnsiTheme="majorHAnsi" w:cstheme="majorHAnsi"/>
        </w:rPr>
        <w:t>Search analytics using search text box, specify analytics name/Description such as ‘</w:t>
      </w:r>
      <w:r w:rsidR="000B204B" w:rsidRPr="000B204B">
        <w:rPr>
          <w:rFonts w:asciiTheme="majorHAnsi" w:hAnsiTheme="majorHAnsi" w:cstheme="majorHAnsi"/>
        </w:rPr>
        <w:t>Hormel Users Active Directory Group Removed in 24 Hours</w:t>
      </w:r>
      <w:r w:rsidRPr="00BE4A16">
        <w:rPr>
          <w:rFonts w:asciiTheme="majorHAnsi" w:hAnsiTheme="majorHAnsi" w:cstheme="majorHAnsi"/>
        </w:rPr>
        <w:t>‘ to search.</w:t>
      </w:r>
    </w:p>
    <w:p w14:paraId="0D00B6BE" w14:textId="77777777" w:rsidR="00BD387A" w:rsidRDefault="00BD387A" w:rsidP="00BD387A">
      <w:pPr>
        <w:pStyle w:val="ListParagraph"/>
        <w:keepNext/>
        <w:rPr>
          <w:rFonts w:asciiTheme="minorHAnsi" w:hAnsiTheme="minorHAnsi" w:cstheme="minorHAnsi"/>
        </w:rPr>
      </w:pPr>
    </w:p>
    <w:p w14:paraId="6F6F46AD" w14:textId="107ED60D" w:rsidR="00BD387A" w:rsidRPr="00AE3C3C" w:rsidRDefault="00BD387A" w:rsidP="00BD387A">
      <w:pPr>
        <w:pStyle w:val="Caption"/>
        <w:rPr>
          <w:sz w:val="20"/>
          <w:szCs w:val="20"/>
        </w:rPr>
      </w:pPr>
      <w:bookmarkStart w:id="696" w:name="_Toc61521936"/>
      <w:r w:rsidRPr="00AE3C3C">
        <w:rPr>
          <w:sz w:val="20"/>
          <w:szCs w:val="20"/>
        </w:rPr>
        <w:t xml:space="preserve">Figure </w:t>
      </w:r>
      <w:r w:rsidR="009A2D2D">
        <w:rPr>
          <w:sz w:val="20"/>
          <w:szCs w:val="20"/>
        </w:rPr>
        <w:fldChar w:fldCharType="begin"/>
      </w:r>
      <w:r w:rsidR="009A2D2D">
        <w:rPr>
          <w:sz w:val="20"/>
          <w:szCs w:val="20"/>
        </w:rPr>
        <w:instrText xml:space="preserve"> SEQ Figure \* ARABIC </w:instrText>
      </w:r>
      <w:r w:rsidR="009A2D2D">
        <w:rPr>
          <w:sz w:val="20"/>
          <w:szCs w:val="20"/>
        </w:rPr>
        <w:fldChar w:fldCharType="separate"/>
      </w:r>
      <w:r w:rsidR="00C825B7">
        <w:rPr>
          <w:noProof/>
          <w:sz w:val="20"/>
          <w:szCs w:val="20"/>
        </w:rPr>
        <w:t>112</w:t>
      </w:r>
      <w:r w:rsidR="009A2D2D">
        <w:rPr>
          <w:sz w:val="20"/>
          <w:szCs w:val="20"/>
        </w:rPr>
        <w:fldChar w:fldCharType="end"/>
      </w:r>
      <w:r w:rsidRPr="00AE3C3C">
        <w:rPr>
          <w:sz w:val="20"/>
          <w:szCs w:val="20"/>
        </w:rPr>
        <w:t>: Advanced Analytics Page</w:t>
      </w:r>
      <w:bookmarkEnd w:id="696"/>
    </w:p>
    <w:p w14:paraId="1AF748C5" w14:textId="77777777" w:rsidR="00BD387A" w:rsidRDefault="00BD387A" w:rsidP="00BD387A">
      <w:pPr>
        <w:ind w:left="720"/>
        <w:rPr>
          <w:rFonts w:asciiTheme="minorHAnsi" w:hAnsiTheme="minorHAnsi" w:cstheme="minorHAnsi"/>
        </w:rPr>
      </w:pPr>
      <w:r>
        <w:rPr>
          <w:rFonts w:asciiTheme="minorHAnsi" w:hAnsiTheme="minorHAnsi" w:cstheme="minorHAnsi"/>
          <w:noProof/>
        </w:rPr>
        <w:drawing>
          <wp:inline distT="0" distB="0" distL="0" distR="0" wp14:anchorId="2CBB8A47" wp14:editId="136759FD">
            <wp:extent cx="4567555" cy="1067435"/>
            <wp:effectExtent l="19050" t="19050" r="23495" b="1841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23455"/>
                    <a:stretch/>
                  </pic:blipFill>
                  <pic:spPr bwMode="auto">
                    <a:xfrm>
                      <a:off x="0" y="0"/>
                      <a:ext cx="4596729" cy="1074253"/>
                    </a:xfrm>
                    <a:prstGeom prst="rect">
                      <a:avLst/>
                    </a:prstGeom>
                    <a:noFill/>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AF7307" w14:textId="48D61B7F" w:rsidR="00BD387A" w:rsidRDefault="00BD387A" w:rsidP="00207D43">
      <w:pPr>
        <w:pStyle w:val="ListParagraph"/>
        <w:numPr>
          <w:ilvl w:val="0"/>
          <w:numId w:val="91"/>
        </w:numPr>
        <w:rPr>
          <w:rFonts w:asciiTheme="minorHAnsi" w:hAnsiTheme="minorHAnsi" w:cstheme="minorHAnsi"/>
        </w:rPr>
      </w:pPr>
      <w:r>
        <w:rPr>
          <w:rFonts w:asciiTheme="minorHAnsi" w:hAnsiTheme="minorHAnsi" w:cstheme="minorHAnsi"/>
        </w:rPr>
        <w:t>To view and edit analytic report, click on “</w:t>
      </w:r>
      <w:r w:rsidR="000B204B" w:rsidRPr="000B204B">
        <w:rPr>
          <w:rFonts w:asciiTheme="majorHAnsi" w:hAnsiTheme="majorHAnsi" w:cstheme="majorHAnsi"/>
        </w:rPr>
        <w:t>Hormel Users Active Directory Group Removed in 24 Hours</w:t>
      </w:r>
      <w:r>
        <w:rPr>
          <w:rFonts w:asciiTheme="minorHAnsi" w:hAnsiTheme="minorHAnsi" w:cstheme="minorHAnsi"/>
        </w:rPr>
        <w:t>”.</w:t>
      </w:r>
    </w:p>
    <w:p w14:paraId="34DC95A1" w14:textId="77777777" w:rsidR="00BD387A" w:rsidRDefault="00BD387A" w:rsidP="00207D43">
      <w:pPr>
        <w:pStyle w:val="ListParagraph"/>
        <w:numPr>
          <w:ilvl w:val="0"/>
          <w:numId w:val="91"/>
        </w:numPr>
        <w:rPr>
          <w:rFonts w:asciiTheme="minorHAnsi" w:hAnsiTheme="minorHAnsi" w:cstheme="minorHAnsi"/>
        </w:rPr>
      </w:pPr>
      <w:r>
        <w:rPr>
          <w:rFonts w:asciiTheme="minorHAnsi" w:hAnsiTheme="minorHAnsi" w:cstheme="minorHAnsi"/>
        </w:rPr>
        <w:t>Click on edit to update query.</w:t>
      </w:r>
    </w:p>
    <w:p w14:paraId="0D652346" w14:textId="0136C86A" w:rsidR="00BD387A" w:rsidRDefault="00BD387A" w:rsidP="00BD387A">
      <w:pPr>
        <w:pStyle w:val="Caption"/>
      </w:pPr>
      <w:bookmarkStart w:id="697" w:name="_Toc61521937"/>
      <w:r>
        <w:t xml:space="preserve">Figure </w:t>
      </w:r>
      <w:r w:rsidR="00BC222A">
        <w:fldChar w:fldCharType="begin"/>
      </w:r>
      <w:r w:rsidR="00BC222A">
        <w:instrText xml:space="preserve"> SEQ Figure \* ARABIC </w:instrText>
      </w:r>
      <w:r w:rsidR="00BC222A">
        <w:fldChar w:fldCharType="separate"/>
      </w:r>
      <w:r w:rsidR="00C825B7">
        <w:rPr>
          <w:noProof/>
        </w:rPr>
        <w:t>113</w:t>
      </w:r>
      <w:r w:rsidR="00BC222A">
        <w:rPr>
          <w:noProof/>
        </w:rPr>
        <w:fldChar w:fldCharType="end"/>
      </w:r>
      <w:r>
        <w:t xml:space="preserve"> : Edit Analytic</w:t>
      </w:r>
      <w:bookmarkEnd w:id="697"/>
    </w:p>
    <w:p w14:paraId="7C06E97A" w14:textId="77777777" w:rsidR="00BD387A" w:rsidRDefault="00BD387A" w:rsidP="00BD387A">
      <w:pPr>
        <w:pStyle w:val="ListParagraph"/>
        <w:rPr>
          <w:rFonts w:asciiTheme="minorHAnsi" w:hAnsiTheme="minorHAnsi" w:cstheme="minorHAnsi"/>
        </w:rPr>
      </w:pPr>
      <w:r>
        <w:rPr>
          <w:rFonts w:asciiTheme="minorHAnsi" w:hAnsiTheme="minorHAnsi" w:cstheme="minorHAnsi"/>
          <w:noProof/>
        </w:rPr>
        <w:drawing>
          <wp:inline distT="0" distB="0" distL="0" distR="0" wp14:anchorId="79E3F571" wp14:editId="0BB57B8E">
            <wp:extent cx="4505242" cy="1739900"/>
            <wp:effectExtent l="19050" t="19050" r="10160" b="1270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
                    <pic:cNvPicPr>
                      <a:picLocks noChangeAspect="1" noChangeArrowheads="1"/>
                    </pic:cNvPicPr>
                  </pic:nvPicPr>
                  <pic:blipFill rotWithShape="1">
                    <a:blip r:embed="rId127">
                      <a:extLst>
                        <a:ext uri="{28A0092B-C50C-407E-A947-70E740481C1C}">
                          <a14:useLocalDpi xmlns:a14="http://schemas.microsoft.com/office/drawing/2010/main" val="0"/>
                        </a:ext>
                      </a:extLst>
                    </a:blip>
                    <a:srcRect t="34801"/>
                    <a:stretch/>
                  </pic:blipFill>
                  <pic:spPr bwMode="auto">
                    <a:xfrm>
                      <a:off x="0" y="0"/>
                      <a:ext cx="4520461" cy="1745777"/>
                    </a:xfrm>
                    <a:prstGeom prst="rect">
                      <a:avLst/>
                    </a:prstGeom>
                    <a:noFill/>
                    <a:ln cmpd="sng">
                      <a:solidFill>
                        <a:srgbClr val="5B9BD5"/>
                      </a:solidFill>
                    </a:ln>
                    <a:extLst>
                      <a:ext uri="{53640926-AAD7-44D8-BBD7-CCE9431645EC}">
                        <a14:shadowObscured xmlns:a14="http://schemas.microsoft.com/office/drawing/2010/main"/>
                      </a:ext>
                    </a:extLst>
                  </pic:spPr>
                </pic:pic>
              </a:graphicData>
            </a:graphic>
          </wp:inline>
        </w:drawing>
      </w:r>
    </w:p>
    <w:p w14:paraId="3037DE3D" w14:textId="77777777" w:rsidR="00BD387A" w:rsidRDefault="00BD387A" w:rsidP="00BD387A">
      <w:pPr>
        <w:pStyle w:val="ListParagraph"/>
        <w:rPr>
          <w:rFonts w:asciiTheme="minorHAnsi" w:hAnsiTheme="minorHAnsi" w:cstheme="minorHAnsi"/>
        </w:rPr>
      </w:pPr>
    </w:p>
    <w:p w14:paraId="6A5599CF" w14:textId="075F6D28" w:rsidR="00BD387A" w:rsidRDefault="00BD387A" w:rsidP="00207D43">
      <w:pPr>
        <w:pStyle w:val="ListParagraph"/>
        <w:numPr>
          <w:ilvl w:val="0"/>
          <w:numId w:val="91"/>
        </w:numPr>
        <w:rPr>
          <w:rFonts w:asciiTheme="minorHAnsi" w:hAnsiTheme="minorHAnsi" w:cstheme="minorHAnsi"/>
        </w:rPr>
      </w:pPr>
      <w:r>
        <w:rPr>
          <w:rFonts w:asciiTheme="minorHAnsi" w:hAnsiTheme="minorHAnsi" w:cstheme="minorHAnsi"/>
        </w:rPr>
        <w:t xml:space="preserve">To change criteria to </w:t>
      </w:r>
      <w:r w:rsidR="00CE6CD2">
        <w:rPr>
          <w:rFonts w:asciiTheme="minorHAnsi" w:hAnsiTheme="minorHAnsi" w:cstheme="minorHAnsi"/>
        </w:rPr>
        <w:t>next 48</w:t>
      </w:r>
      <w:r>
        <w:rPr>
          <w:rFonts w:asciiTheme="minorHAnsi" w:hAnsiTheme="minorHAnsi" w:cstheme="minorHAnsi"/>
        </w:rPr>
        <w:t xml:space="preserve"> </w:t>
      </w:r>
      <w:r w:rsidR="00CE6CD2">
        <w:rPr>
          <w:rFonts w:asciiTheme="minorHAnsi" w:hAnsiTheme="minorHAnsi" w:cstheme="minorHAnsi"/>
        </w:rPr>
        <w:t>hours</w:t>
      </w:r>
      <w:r>
        <w:rPr>
          <w:rFonts w:asciiTheme="minorHAnsi" w:hAnsiTheme="minorHAnsi" w:cstheme="minorHAnsi"/>
        </w:rPr>
        <w:t xml:space="preserve"> then update below query.</w:t>
      </w:r>
    </w:p>
    <w:p w14:paraId="70FA7742" w14:textId="77777777" w:rsidR="00BD387A" w:rsidRDefault="00BD387A" w:rsidP="00BD387A">
      <w:pPr>
        <w:pStyle w:val="ListParagraph"/>
        <w:rPr>
          <w:rFonts w:asciiTheme="minorHAnsi" w:hAnsiTheme="minorHAnsi" w:cstheme="minorHAnsi"/>
        </w:rPr>
      </w:pPr>
    </w:p>
    <w:tbl>
      <w:tblPr>
        <w:tblStyle w:val="TableGrid"/>
        <w:tblW w:w="0" w:type="auto"/>
        <w:tblInd w:w="265" w:type="dxa"/>
        <w:tblLook w:val="04A0" w:firstRow="1" w:lastRow="0" w:firstColumn="1" w:lastColumn="0" w:noHBand="0" w:noVBand="1"/>
      </w:tblPr>
      <w:tblGrid>
        <w:gridCol w:w="8360"/>
      </w:tblGrid>
      <w:tr w:rsidR="00BD387A" w14:paraId="77B64770" w14:textId="77777777" w:rsidTr="001A0A7B">
        <w:tc>
          <w:tcPr>
            <w:tcW w:w="8360" w:type="dxa"/>
            <w:shd w:val="clear" w:color="auto" w:fill="F2F2F2" w:themeFill="background1" w:themeFillShade="F2"/>
          </w:tcPr>
          <w:p w14:paraId="33AA3309" w14:textId="77777777" w:rsidR="000B204B" w:rsidRPr="000B204B" w:rsidRDefault="000B204B" w:rsidP="000B204B">
            <w:pPr>
              <w:rPr>
                <w:rFonts w:ascii="Courier New" w:hAnsi="Courier New" w:cs="Courier New"/>
              </w:rPr>
            </w:pPr>
            <w:r w:rsidRPr="000B204B">
              <w:rPr>
                <w:rFonts w:ascii="Courier New" w:hAnsi="Courier New" w:cs="Courier New"/>
              </w:rPr>
              <w:t xml:space="preserve">SELECT </w:t>
            </w:r>
          </w:p>
          <w:p w14:paraId="2374AD5F" w14:textId="77777777" w:rsidR="000B204B" w:rsidRPr="000B204B" w:rsidRDefault="000B204B" w:rsidP="000B204B">
            <w:pPr>
              <w:rPr>
                <w:rFonts w:ascii="Courier New" w:hAnsi="Courier New" w:cs="Courier New"/>
              </w:rPr>
            </w:pPr>
            <w:r w:rsidRPr="000B204B">
              <w:rPr>
                <w:rFonts w:ascii="Courier New" w:hAnsi="Courier New" w:cs="Courier New"/>
              </w:rPr>
              <w:t xml:space="preserve">    u.username AS 'User Name',</w:t>
            </w:r>
          </w:p>
          <w:p w14:paraId="4E2BEBD4" w14:textId="77777777" w:rsidR="000B204B" w:rsidRPr="000B204B" w:rsidRDefault="000B204B" w:rsidP="000B204B">
            <w:pPr>
              <w:rPr>
                <w:rFonts w:ascii="Courier New" w:hAnsi="Courier New" w:cs="Courier New"/>
              </w:rPr>
            </w:pPr>
            <w:r w:rsidRPr="000B204B">
              <w:rPr>
                <w:rFonts w:ascii="Courier New" w:hAnsi="Courier New" w:cs="Courier New"/>
              </w:rPr>
              <w:t xml:space="preserve">    ep.displayname AS 'Application Name',</w:t>
            </w:r>
          </w:p>
          <w:p w14:paraId="06030773" w14:textId="77777777" w:rsidR="000B204B" w:rsidRPr="000B204B" w:rsidRDefault="000B204B" w:rsidP="000B204B">
            <w:pPr>
              <w:rPr>
                <w:rFonts w:ascii="Courier New" w:hAnsi="Courier New" w:cs="Courier New"/>
              </w:rPr>
            </w:pPr>
            <w:r w:rsidRPr="000B204B">
              <w:rPr>
                <w:rFonts w:ascii="Courier New" w:hAnsi="Courier New" w:cs="Courier New"/>
              </w:rPr>
              <w:t>ent.ENTITLEMENT_VALUE as 'Active Directory Group Removed'</w:t>
            </w:r>
          </w:p>
          <w:p w14:paraId="3D417BAD" w14:textId="77777777" w:rsidR="000B204B" w:rsidRPr="000B204B" w:rsidRDefault="000B204B" w:rsidP="000B204B">
            <w:pPr>
              <w:rPr>
                <w:rFonts w:ascii="Courier New" w:hAnsi="Courier New" w:cs="Courier New"/>
              </w:rPr>
            </w:pPr>
            <w:r w:rsidRPr="000B204B">
              <w:rPr>
                <w:rFonts w:ascii="Courier New" w:hAnsi="Courier New" w:cs="Courier New"/>
              </w:rPr>
              <w:t>FROM</w:t>
            </w:r>
          </w:p>
          <w:p w14:paraId="14327ED5" w14:textId="77777777" w:rsidR="000B204B" w:rsidRPr="000B204B" w:rsidRDefault="000B204B" w:rsidP="000B204B">
            <w:pPr>
              <w:rPr>
                <w:rFonts w:ascii="Courier New" w:hAnsi="Courier New" w:cs="Courier New"/>
              </w:rPr>
            </w:pPr>
            <w:r w:rsidRPr="000B204B">
              <w:rPr>
                <w:rFonts w:ascii="Courier New" w:hAnsi="Courier New" w:cs="Courier New"/>
              </w:rPr>
              <w:t xml:space="preserve">    arstasks art,</w:t>
            </w:r>
          </w:p>
          <w:p w14:paraId="703862D4" w14:textId="77777777" w:rsidR="000B204B" w:rsidRPr="000B204B" w:rsidRDefault="000B204B" w:rsidP="000B204B">
            <w:pPr>
              <w:rPr>
                <w:rFonts w:ascii="Courier New" w:hAnsi="Courier New" w:cs="Courier New"/>
              </w:rPr>
            </w:pPr>
            <w:r w:rsidRPr="000B204B">
              <w:rPr>
                <w:rFonts w:ascii="Courier New" w:hAnsi="Courier New" w:cs="Courier New"/>
              </w:rPr>
              <w:t xml:space="preserve">    accounts a,</w:t>
            </w:r>
          </w:p>
          <w:p w14:paraId="3E345AB9" w14:textId="77777777" w:rsidR="000B204B" w:rsidRPr="000B204B" w:rsidRDefault="000B204B" w:rsidP="000B204B">
            <w:pPr>
              <w:rPr>
                <w:rFonts w:ascii="Courier New" w:hAnsi="Courier New" w:cs="Courier New"/>
              </w:rPr>
            </w:pPr>
            <w:r w:rsidRPr="000B204B">
              <w:rPr>
                <w:rFonts w:ascii="Courier New" w:hAnsi="Courier New" w:cs="Courier New"/>
              </w:rPr>
              <w:t xml:space="preserve">    endpoints ep,</w:t>
            </w:r>
          </w:p>
          <w:p w14:paraId="798940D9" w14:textId="77777777" w:rsidR="000B204B" w:rsidRPr="000B204B" w:rsidRDefault="000B204B" w:rsidP="000B204B">
            <w:pPr>
              <w:rPr>
                <w:rFonts w:ascii="Courier New" w:hAnsi="Courier New" w:cs="Courier New"/>
              </w:rPr>
            </w:pPr>
            <w:r w:rsidRPr="000B204B">
              <w:rPr>
                <w:rFonts w:ascii="Courier New" w:hAnsi="Courier New" w:cs="Courier New"/>
              </w:rPr>
              <w:tab/>
              <w:t>users u,</w:t>
            </w:r>
          </w:p>
          <w:p w14:paraId="2189B647" w14:textId="77777777" w:rsidR="000B204B" w:rsidRPr="000B204B" w:rsidRDefault="000B204B" w:rsidP="000B204B">
            <w:pPr>
              <w:rPr>
                <w:rFonts w:ascii="Courier New" w:hAnsi="Courier New" w:cs="Courier New"/>
              </w:rPr>
            </w:pPr>
            <w:r w:rsidRPr="000B204B">
              <w:rPr>
                <w:rFonts w:ascii="Courier New" w:hAnsi="Courier New" w:cs="Courier New"/>
              </w:rPr>
              <w:t>entitlement_values ent</w:t>
            </w:r>
          </w:p>
          <w:p w14:paraId="3B227592" w14:textId="77777777" w:rsidR="000B204B" w:rsidRPr="000B204B" w:rsidRDefault="000B204B" w:rsidP="000B204B">
            <w:pPr>
              <w:rPr>
                <w:rFonts w:ascii="Courier New" w:hAnsi="Courier New" w:cs="Courier New"/>
              </w:rPr>
            </w:pPr>
            <w:r w:rsidRPr="000B204B">
              <w:rPr>
                <w:rFonts w:ascii="Courier New" w:hAnsi="Courier New" w:cs="Courier New"/>
              </w:rPr>
              <w:t>WHERE</w:t>
            </w:r>
          </w:p>
          <w:p w14:paraId="34052939" w14:textId="77777777" w:rsidR="000B204B" w:rsidRPr="000B204B" w:rsidRDefault="000B204B" w:rsidP="000B204B">
            <w:pPr>
              <w:rPr>
                <w:rFonts w:ascii="Courier New" w:hAnsi="Courier New" w:cs="Courier New"/>
              </w:rPr>
            </w:pPr>
            <w:r w:rsidRPr="000B204B">
              <w:rPr>
                <w:rFonts w:ascii="Courier New" w:hAnsi="Courier New" w:cs="Courier New"/>
              </w:rPr>
              <w:t xml:space="preserve">  art.status IN (3)</w:t>
            </w:r>
          </w:p>
          <w:p w14:paraId="450B389D" w14:textId="77777777" w:rsidR="000B204B" w:rsidRPr="000B204B" w:rsidRDefault="000B204B" w:rsidP="000B204B">
            <w:pPr>
              <w:rPr>
                <w:rFonts w:ascii="Courier New" w:hAnsi="Courier New" w:cs="Courier New"/>
              </w:rPr>
            </w:pPr>
            <w:r w:rsidRPr="000B204B">
              <w:rPr>
                <w:rFonts w:ascii="Courier New" w:hAnsi="Courier New" w:cs="Courier New"/>
              </w:rPr>
              <w:t xml:space="preserve">    AND art.TASKDATE &gt; DATE_SUB(NOW(), INTERVAL 24 HOUR)</w:t>
            </w:r>
          </w:p>
          <w:p w14:paraId="5A87AEC2" w14:textId="77777777" w:rsidR="000B204B" w:rsidRPr="000B204B" w:rsidRDefault="000B204B" w:rsidP="000B204B">
            <w:pPr>
              <w:rPr>
                <w:rFonts w:ascii="Courier New" w:hAnsi="Courier New" w:cs="Courier New"/>
              </w:rPr>
            </w:pPr>
            <w:r w:rsidRPr="000B204B">
              <w:rPr>
                <w:rFonts w:ascii="Courier New" w:hAnsi="Courier New" w:cs="Courier New"/>
              </w:rPr>
              <w:tab/>
            </w:r>
            <w:r w:rsidRPr="000B204B">
              <w:rPr>
                <w:rFonts w:ascii="Courier New" w:hAnsi="Courier New" w:cs="Courier New"/>
              </w:rPr>
              <w:tab/>
              <w:t>AND art.tasktype = 2</w:t>
            </w:r>
          </w:p>
          <w:p w14:paraId="22482C82" w14:textId="77777777" w:rsidR="000B204B" w:rsidRPr="000B204B" w:rsidRDefault="000B204B" w:rsidP="000B204B">
            <w:pPr>
              <w:rPr>
                <w:rFonts w:ascii="Courier New" w:hAnsi="Courier New" w:cs="Courier New"/>
              </w:rPr>
            </w:pPr>
            <w:r w:rsidRPr="000B204B">
              <w:rPr>
                <w:rFonts w:ascii="Courier New" w:hAnsi="Courier New" w:cs="Courier New"/>
              </w:rPr>
              <w:tab/>
            </w:r>
            <w:r w:rsidRPr="000B204B">
              <w:rPr>
                <w:rFonts w:ascii="Courier New" w:hAnsi="Courier New" w:cs="Courier New"/>
              </w:rPr>
              <w:tab/>
              <w:t>AND art.ENTITLEMENT_VALUEKEY is not null</w:t>
            </w:r>
          </w:p>
          <w:p w14:paraId="45E03D82" w14:textId="77777777" w:rsidR="000B204B" w:rsidRPr="000B204B" w:rsidRDefault="000B204B" w:rsidP="000B204B">
            <w:pPr>
              <w:rPr>
                <w:rFonts w:ascii="Courier New" w:hAnsi="Courier New" w:cs="Courier New"/>
              </w:rPr>
            </w:pPr>
            <w:r w:rsidRPr="000B204B">
              <w:rPr>
                <w:rFonts w:ascii="Courier New" w:hAnsi="Courier New" w:cs="Courier New"/>
              </w:rPr>
              <w:tab/>
            </w:r>
            <w:r w:rsidRPr="000B204B">
              <w:rPr>
                <w:rFonts w:ascii="Courier New" w:hAnsi="Courier New" w:cs="Courier New"/>
              </w:rPr>
              <w:tab/>
              <w:t>AND art.accountkey = a.accountkey</w:t>
            </w:r>
          </w:p>
          <w:p w14:paraId="46A48C9A" w14:textId="77777777" w:rsidR="000B204B" w:rsidRPr="000B204B" w:rsidRDefault="000B204B" w:rsidP="000B204B">
            <w:pPr>
              <w:rPr>
                <w:rFonts w:ascii="Courier New" w:hAnsi="Courier New" w:cs="Courier New"/>
              </w:rPr>
            </w:pPr>
            <w:r w:rsidRPr="000B204B">
              <w:rPr>
                <w:rFonts w:ascii="Courier New" w:hAnsi="Courier New" w:cs="Courier New"/>
              </w:rPr>
              <w:tab/>
            </w:r>
            <w:r w:rsidRPr="000B204B">
              <w:rPr>
                <w:rFonts w:ascii="Courier New" w:hAnsi="Courier New" w:cs="Courier New"/>
              </w:rPr>
              <w:tab/>
              <w:t>AND art.endpoint = ep.endpointkey</w:t>
            </w:r>
          </w:p>
          <w:p w14:paraId="31B2CAC2" w14:textId="77777777" w:rsidR="000B204B" w:rsidRPr="000B204B" w:rsidRDefault="000B204B" w:rsidP="000B204B">
            <w:pPr>
              <w:rPr>
                <w:rFonts w:ascii="Courier New" w:hAnsi="Courier New" w:cs="Courier New"/>
              </w:rPr>
            </w:pPr>
            <w:r w:rsidRPr="000B204B">
              <w:rPr>
                <w:rFonts w:ascii="Courier New" w:hAnsi="Courier New" w:cs="Courier New"/>
              </w:rPr>
              <w:tab/>
            </w:r>
            <w:r w:rsidRPr="000B204B">
              <w:rPr>
                <w:rFonts w:ascii="Courier New" w:hAnsi="Courier New" w:cs="Courier New"/>
              </w:rPr>
              <w:tab/>
              <w:t>AND u.userkey = art.userkey</w:t>
            </w:r>
          </w:p>
          <w:p w14:paraId="33195403" w14:textId="77777777" w:rsidR="000B204B" w:rsidRPr="000B204B" w:rsidRDefault="000B204B" w:rsidP="000B204B">
            <w:pPr>
              <w:rPr>
                <w:rFonts w:ascii="Courier New" w:hAnsi="Courier New" w:cs="Courier New"/>
              </w:rPr>
            </w:pPr>
            <w:r w:rsidRPr="000B204B">
              <w:rPr>
                <w:rFonts w:ascii="Courier New" w:hAnsi="Courier New" w:cs="Courier New"/>
              </w:rPr>
              <w:t xml:space="preserve">        AND ent.ENTITLEMENT_VALUEKEY = art.ENTITLEMENT_VALUEKEY</w:t>
            </w:r>
          </w:p>
          <w:p w14:paraId="6DB8C144" w14:textId="77777777" w:rsidR="000B204B" w:rsidRPr="000B204B" w:rsidRDefault="000B204B" w:rsidP="000B204B">
            <w:pPr>
              <w:rPr>
                <w:rFonts w:ascii="Courier New" w:hAnsi="Courier New" w:cs="Courier New"/>
              </w:rPr>
            </w:pPr>
            <w:r w:rsidRPr="000B204B">
              <w:rPr>
                <w:rFonts w:ascii="Courier New" w:hAnsi="Courier New" w:cs="Courier New"/>
              </w:rPr>
              <w:t xml:space="preserve">        AND ep.endpointname = 'Active Directory'</w:t>
            </w:r>
          </w:p>
          <w:p w14:paraId="63DB4729" w14:textId="77777777" w:rsidR="000B204B" w:rsidRPr="000B204B" w:rsidRDefault="000B204B" w:rsidP="000B204B">
            <w:pPr>
              <w:rPr>
                <w:rFonts w:ascii="Courier New" w:hAnsi="Courier New" w:cs="Courier New"/>
              </w:rPr>
            </w:pPr>
            <w:r w:rsidRPr="000B204B">
              <w:rPr>
                <w:rFonts w:ascii="Courier New" w:hAnsi="Courier New" w:cs="Courier New"/>
              </w:rPr>
              <w:t>and u.userkey in (</w:t>
            </w:r>
          </w:p>
          <w:p w14:paraId="6E45DAAA" w14:textId="77777777" w:rsidR="000B204B" w:rsidRPr="000B204B" w:rsidRDefault="000B204B" w:rsidP="000B204B">
            <w:pPr>
              <w:rPr>
                <w:rFonts w:ascii="Courier New" w:hAnsi="Courier New" w:cs="Courier New"/>
              </w:rPr>
            </w:pPr>
            <w:r w:rsidRPr="000B204B">
              <w:rPr>
                <w:rFonts w:ascii="Courier New" w:hAnsi="Courier New" w:cs="Courier New"/>
              </w:rPr>
              <w:t xml:space="preserve">SELECT </w:t>
            </w:r>
          </w:p>
          <w:p w14:paraId="08E2A5BF" w14:textId="77777777" w:rsidR="000B204B" w:rsidRPr="000B204B" w:rsidRDefault="000B204B" w:rsidP="000B204B">
            <w:pPr>
              <w:rPr>
                <w:rFonts w:ascii="Courier New" w:hAnsi="Courier New" w:cs="Courier New"/>
              </w:rPr>
            </w:pPr>
            <w:r w:rsidRPr="000B204B">
              <w:rPr>
                <w:rFonts w:ascii="Courier New" w:hAnsi="Courier New" w:cs="Courier New"/>
              </w:rPr>
              <w:t xml:space="preserve">    u.userkey</w:t>
            </w:r>
          </w:p>
          <w:p w14:paraId="79FD38C5" w14:textId="77777777" w:rsidR="000B204B" w:rsidRPr="000B204B" w:rsidRDefault="000B204B" w:rsidP="000B204B">
            <w:pPr>
              <w:rPr>
                <w:rFonts w:ascii="Courier New" w:hAnsi="Courier New" w:cs="Courier New"/>
              </w:rPr>
            </w:pPr>
            <w:r w:rsidRPr="000B204B">
              <w:rPr>
                <w:rFonts w:ascii="Courier New" w:hAnsi="Courier New" w:cs="Courier New"/>
              </w:rPr>
              <w:t>FROM</w:t>
            </w:r>
          </w:p>
          <w:p w14:paraId="0277DA1A" w14:textId="77777777" w:rsidR="000B204B" w:rsidRPr="000B204B" w:rsidRDefault="000B204B" w:rsidP="000B204B">
            <w:pPr>
              <w:rPr>
                <w:rFonts w:ascii="Courier New" w:hAnsi="Courier New" w:cs="Courier New"/>
              </w:rPr>
            </w:pPr>
            <w:r w:rsidRPr="000B204B">
              <w:rPr>
                <w:rFonts w:ascii="Courier New" w:hAnsi="Courier New" w:cs="Courier New"/>
              </w:rPr>
              <w:t xml:space="preserve">    arstasks art,</w:t>
            </w:r>
          </w:p>
          <w:p w14:paraId="4AF6C6BA" w14:textId="77777777" w:rsidR="000B204B" w:rsidRPr="000B204B" w:rsidRDefault="000B204B" w:rsidP="000B204B">
            <w:pPr>
              <w:rPr>
                <w:rFonts w:ascii="Courier New" w:hAnsi="Courier New" w:cs="Courier New"/>
              </w:rPr>
            </w:pPr>
            <w:r w:rsidRPr="000B204B">
              <w:rPr>
                <w:rFonts w:ascii="Courier New" w:hAnsi="Courier New" w:cs="Courier New"/>
              </w:rPr>
              <w:t xml:space="preserve">    accounts a,</w:t>
            </w:r>
          </w:p>
          <w:p w14:paraId="783298A6" w14:textId="77777777" w:rsidR="000B204B" w:rsidRPr="000B204B" w:rsidRDefault="000B204B" w:rsidP="000B204B">
            <w:pPr>
              <w:rPr>
                <w:rFonts w:ascii="Courier New" w:hAnsi="Courier New" w:cs="Courier New"/>
              </w:rPr>
            </w:pPr>
            <w:r w:rsidRPr="000B204B">
              <w:rPr>
                <w:rFonts w:ascii="Courier New" w:hAnsi="Courier New" w:cs="Courier New"/>
              </w:rPr>
              <w:t xml:space="preserve">    endpoints ep,</w:t>
            </w:r>
          </w:p>
          <w:p w14:paraId="4817094C" w14:textId="77777777" w:rsidR="000B204B" w:rsidRPr="000B204B" w:rsidRDefault="000B204B" w:rsidP="000B204B">
            <w:pPr>
              <w:rPr>
                <w:rFonts w:ascii="Courier New" w:hAnsi="Courier New" w:cs="Courier New"/>
              </w:rPr>
            </w:pPr>
            <w:r w:rsidRPr="000B204B">
              <w:rPr>
                <w:rFonts w:ascii="Courier New" w:hAnsi="Courier New" w:cs="Courier New"/>
              </w:rPr>
              <w:tab/>
              <w:t>users u</w:t>
            </w:r>
          </w:p>
          <w:p w14:paraId="36CC7F27" w14:textId="77777777" w:rsidR="000B204B" w:rsidRPr="000B204B" w:rsidRDefault="000B204B" w:rsidP="000B204B">
            <w:pPr>
              <w:rPr>
                <w:rFonts w:ascii="Courier New" w:hAnsi="Courier New" w:cs="Courier New"/>
              </w:rPr>
            </w:pPr>
            <w:r w:rsidRPr="000B204B">
              <w:rPr>
                <w:rFonts w:ascii="Courier New" w:hAnsi="Courier New" w:cs="Courier New"/>
              </w:rPr>
              <w:t>WHERE</w:t>
            </w:r>
          </w:p>
          <w:p w14:paraId="5E36CD23" w14:textId="77777777" w:rsidR="000B204B" w:rsidRPr="000B204B" w:rsidRDefault="000B204B" w:rsidP="000B204B">
            <w:pPr>
              <w:rPr>
                <w:rFonts w:ascii="Courier New" w:hAnsi="Courier New" w:cs="Courier New"/>
              </w:rPr>
            </w:pPr>
            <w:r w:rsidRPr="000B204B">
              <w:rPr>
                <w:rFonts w:ascii="Courier New" w:hAnsi="Courier New" w:cs="Courier New"/>
              </w:rPr>
              <w:t xml:space="preserve">    art.status in (3)</w:t>
            </w:r>
          </w:p>
          <w:p w14:paraId="7768ACF9" w14:textId="62CCA8BC" w:rsidR="000B204B" w:rsidRPr="000B204B" w:rsidRDefault="000B204B" w:rsidP="000B204B">
            <w:pPr>
              <w:rPr>
                <w:rFonts w:ascii="Courier New" w:hAnsi="Courier New" w:cs="Courier New"/>
              </w:rPr>
            </w:pPr>
            <w:r w:rsidRPr="000B204B">
              <w:rPr>
                <w:rFonts w:ascii="Courier New" w:hAnsi="Courier New" w:cs="Courier New"/>
              </w:rPr>
              <w:t xml:space="preserve">    AND art.TASKDATE &gt; DATE_SUB(NOW(), </w:t>
            </w:r>
            <w:r w:rsidRPr="000B204B">
              <w:rPr>
                <w:rFonts w:ascii="Courier New" w:hAnsi="Courier New" w:cs="Courier New"/>
                <w:b/>
                <w:bCs/>
              </w:rPr>
              <w:t>INTERVAL 48 HOUR</w:t>
            </w:r>
            <w:r w:rsidRPr="000B204B">
              <w:rPr>
                <w:rFonts w:ascii="Courier New" w:hAnsi="Courier New" w:cs="Courier New"/>
              </w:rPr>
              <w:t>)</w:t>
            </w:r>
          </w:p>
          <w:p w14:paraId="05C0D6EE" w14:textId="77777777" w:rsidR="000B204B" w:rsidRPr="000B204B" w:rsidRDefault="000B204B" w:rsidP="000B204B">
            <w:pPr>
              <w:rPr>
                <w:rFonts w:ascii="Courier New" w:hAnsi="Courier New" w:cs="Courier New"/>
              </w:rPr>
            </w:pPr>
            <w:r w:rsidRPr="000B204B">
              <w:rPr>
                <w:rFonts w:ascii="Courier New" w:hAnsi="Courier New" w:cs="Courier New"/>
              </w:rPr>
              <w:t xml:space="preserve">    AND art.accountkey = a.accountkey</w:t>
            </w:r>
          </w:p>
          <w:p w14:paraId="52020F59" w14:textId="77777777" w:rsidR="000B204B" w:rsidRPr="000B204B" w:rsidRDefault="000B204B" w:rsidP="000B204B">
            <w:pPr>
              <w:rPr>
                <w:rFonts w:ascii="Courier New" w:hAnsi="Courier New" w:cs="Courier New"/>
              </w:rPr>
            </w:pPr>
            <w:r w:rsidRPr="000B204B">
              <w:rPr>
                <w:rFonts w:ascii="Courier New" w:hAnsi="Courier New" w:cs="Courier New"/>
              </w:rPr>
              <w:tab/>
              <w:t>AND art.endpoint = ep.endpointkey</w:t>
            </w:r>
          </w:p>
          <w:p w14:paraId="3413AD96" w14:textId="77777777" w:rsidR="000B204B" w:rsidRPr="000B204B" w:rsidRDefault="000B204B" w:rsidP="000B204B">
            <w:pPr>
              <w:rPr>
                <w:rFonts w:ascii="Courier New" w:hAnsi="Courier New" w:cs="Courier New"/>
              </w:rPr>
            </w:pPr>
            <w:r w:rsidRPr="000B204B">
              <w:rPr>
                <w:rFonts w:ascii="Courier New" w:hAnsi="Courier New" w:cs="Courier New"/>
              </w:rPr>
              <w:tab/>
              <w:t>AND u.userkey = art.userkey</w:t>
            </w:r>
          </w:p>
          <w:p w14:paraId="71F72EAD" w14:textId="77777777" w:rsidR="000B204B" w:rsidRPr="000B204B" w:rsidRDefault="000B204B" w:rsidP="000B204B">
            <w:pPr>
              <w:rPr>
                <w:rFonts w:ascii="Courier New" w:hAnsi="Courier New" w:cs="Courier New"/>
              </w:rPr>
            </w:pPr>
            <w:r w:rsidRPr="000B204B">
              <w:rPr>
                <w:rFonts w:ascii="Courier New" w:hAnsi="Courier New" w:cs="Courier New"/>
              </w:rPr>
              <w:t xml:space="preserve">    AND ep.endpointname = 'Active Directory'</w:t>
            </w:r>
          </w:p>
          <w:p w14:paraId="2307A79F" w14:textId="32C6A539" w:rsidR="00BD387A" w:rsidRPr="00AD3D57" w:rsidRDefault="000B204B" w:rsidP="000B204B">
            <w:pPr>
              <w:rPr>
                <w:rFonts w:ascii="Courier New" w:hAnsi="Courier New" w:cs="Courier New"/>
              </w:rPr>
            </w:pPr>
            <w:r w:rsidRPr="000B204B">
              <w:rPr>
                <w:rFonts w:ascii="Courier New" w:hAnsi="Courier New" w:cs="Courier New"/>
              </w:rPr>
              <w:t xml:space="preserve">    AND art.tasktype=14)</w:t>
            </w:r>
          </w:p>
        </w:tc>
      </w:tr>
    </w:tbl>
    <w:p w14:paraId="05FE64D1" w14:textId="77777777" w:rsidR="00BD387A" w:rsidRPr="00BD387A" w:rsidRDefault="00BD387A" w:rsidP="00BD387A"/>
    <w:p w14:paraId="3A679A37" w14:textId="55DD7B66" w:rsidR="00563D0F" w:rsidRDefault="00563D0F" w:rsidP="00563D0F">
      <w:pPr>
        <w:pStyle w:val="Heading3"/>
        <w:ind w:left="720"/>
      </w:pPr>
      <w:bookmarkStart w:id="698" w:name="_Toc61521773"/>
      <w:r>
        <w:t>Oracle HCM Atom feed settings</w:t>
      </w:r>
      <w:bookmarkEnd w:id="698"/>
    </w:p>
    <w:p w14:paraId="2CD3DAD0" w14:textId="5F22674E" w:rsidR="003C0791" w:rsidRPr="003C0791" w:rsidRDefault="00822E99" w:rsidP="003C0791">
      <w:r>
        <w:t>This section describes about to change seating in Oracle HCM Atom feed. If there is any change in Oracle HCM URL or change in service account password following section is required to update.</w:t>
      </w:r>
    </w:p>
    <w:p w14:paraId="1301E874" w14:textId="6E15B3BF" w:rsidR="00563D0F" w:rsidRDefault="00563D0F" w:rsidP="00563D0F">
      <w:pPr>
        <w:pStyle w:val="Heading4"/>
        <w:rPr>
          <w:b w:val="0"/>
          <w:bCs w:val="0"/>
          <w:sz w:val="18"/>
          <w:szCs w:val="16"/>
        </w:rPr>
      </w:pPr>
      <w:r>
        <w:rPr>
          <w:b w:val="0"/>
          <w:bCs w:val="0"/>
          <w:sz w:val="18"/>
          <w:szCs w:val="16"/>
        </w:rPr>
        <w:t>Generate Encrypted key for Oracle HCM service account name</w:t>
      </w:r>
    </w:p>
    <w:p w14:paraId="6A075996" w14:textId="77777777" w:rsidR="00B37DC3" w:rsidRDefault="00B37DC3" w:rsidP="00B37DC3">
      <w:r>
        <w:t>To generate encrypted key for Oracle HCM service account following steps needs to perform.</w:t>
      </w:r>
    </w:p>
    <w:p w14:paraId="519D8C83" w14:textId="60639E7D" w:rsidR="00B37DC3" w:rsidRDefault="00B37DC3" w:rsidP="00B37DC3">
      <w:r>
        <w:t>Note :</w:t>
      </w:r>
      <w:r w:rsidR="0026308B">
        <w:t>To generate</w:t>
      </w:r>
      <w:r>
        <w:t xml:space="preserve"> </w:t>
      </w:r>
      <w:r w:rsidR="0026308B">
        <w:t>key “</w:t>
      </w:r>
      <w:r w:rsidRPr="00B37DC3">
        <w:t>Encryption Key Generator</w:t>
      </w:r>
      <w:r w:rsidR="0026308B">
        <w:t>” utility is required.</w:t>
      </w:r>
      <w:r>
        <w:t xml:space="preserve"> </w:t>
      </w:r>
    </w:p>
    <w:p w14:paraId="33EFDDD5" w14:textId="4FD87089" w:rsidR="00B37DC3" w:rsidRDefault="00B37DC3" w:rsidP="00207D43">
      <w:pPr>
        <w:pStyle w:val="ListParagraph"/>
        <w:numPr>
          <w:ilvl w:val="0"/>
          <w:numId w:val="93"/>
        </w:numPr>
      </w:pPr>
      <w:r>
        <w:t>Open cmd terminal on Windows machine.</w:t>
      </w:r>
    </w:p>
    <w:p w14:paraId="141E109E" w14:textId="69C975DF" w:rsidR="00B37DC3" w:rsidRDefault="00B37DC3" w:rsidP="00207D43">
      <w:pPr>
        <w:pStyle w:val="ListParagraph"/>
        <w:numPr>
          <w:ilvl w:val="0"/>
          <w:numId w:val="93"/>
        </w:numPr>
      </w:pPr>
      <w:r>
        <w:t>Navigate to location where Jar is placed.</w:t>
      </w:r>
    </w:p>
    <w:p w14:paraId="607047E0" w14:textId="6640FC0C" w:rsidR="00B37DC3" w:rsidRDefault="00B37DC3" w:rsidP="00207D43">
      <w:pPr>
        <w:pStyle w:val="ListParagraph"/>
        <w:numPr>
          <w:ilvl w:val="0"/>
          <w:numId w:val="93"/>
        </w:numPr>
      </w:pPr>
      <w:r>
        <w:t>Run following command to generate encrypted key.</w:t>
      </w:r>
    </w:p>
    <w:p w14:paraId="4E824B58" w14:textId="65504124" w:rsidR="00B37DC3" w:rsidRDefault="00B37DC3" w:rsidP="00207D43">
      <w:pPr>
        <w:pStyle w:val="ListParagraph"/>
        <w:numPr>
          <w:ilvl w:val="0"/>
          <w:numId w:val="93"/>
        </w:numPr>
      </w:pPr>
      <w:r>
        <w:t>java -cp "GenerateEncryptedKey.jar;lib/*" com.kpmg.generatekey.Encryption</w:t>
      </w:r>
    </w:p>
    <w:p w14:paraId="5FBBD600" w14:textId="77777777" w:rsidR="0026308B" w:rsidRDefault="00B37DC3" w:rsidP="00207D43">
      <w:pPr>
        <w:pStyle w:val="ListParagraph"/>
        <w:numPr>
          <w:ilvl w:val="0"/>
          <w:numId w:val="93"/>
        </w:numPr>
      </w:pPr>
      <w:r>
        <w:t>Enter actual password.</w:t>
      </w:r>
    </w:p>
    <w:p w14:paraId="6B1F6238" w14:textId="4F5AD48E" w:rsidR="00B37DC3" w:rsidRDefault="0026308B" w:rsidP="00207D43">
      <w:pPr>
        <w:pStyle w:val="ListParagraph"/>
        <w:numPr>
          <w:ilvl w:val="0"/>
          <w:numId w:val="93"/>
        </w:numPr>
      </w:pPr>
      <w:r>
        <w:t>N</w:t>
      </w:r>
      <w:r w:rsidR="00B37DC3">
        <w:t>ote down encrypted key</w:t>
      </w:r>
      <w:r>
        <w:t>.</w:t>
      </w:r>
    </w:p>
    <w:p w14:paraId="3736A76D" w14:textId="2DB34DB8" w:rsidR="0026308B" w:rsidRPr="00FE6461" w:rsidRDefault="0026308B" w:rsidP="00207D43">
      <w:pPr>
        <w:pStyle w:val="ListParagraph"/>
        <w:numPr>
          <w:ilvl w:val="0"/>
          <w:numId w:val="88"/>
        </w:numPr>
      </w:pPr>
      <w:r>
        <w:t>To place encrypted key in Saviynt for Oracle HCM Atom Feed.</w:t>
      </w:r>
      <w:r w:rsidRPr="0026308B">
        <w:rPr>
          <w:rFonts w:asciiTheme="minorHAnsi" w:hAnsiTheme="minorHAnsi" w:cstheme="minorHAnsi"/>
          <w:lang w:val="en-GB"/>
        </w:rPr>
        <w:t xml:space="preserve"> </w:t>
      </w:r>
      <w:r w:rsidRPr="00FE6461">
        <w:rPr>
          <w:rFonts w:asciiTheme="minorHAnsi" w:hAnsiTheme="minorHAnsi" w:cstheme="minorHAnsi"/>
          <w:lang w:val="en-GB"/>
        </w:rPr>
        <w:t>Go to Admin</w:t>
      </w:r>
      <w:r w:rsidRPr="00E019A0">
        <w:rPr>
          <w:rFonts w:asciiTheme="minorHAnsi" w:eastAsia="Wingdings" w:hAnsiTheme="minorHAnsi" w:cstheme="minorHAnsi"/>
          <w:lang w:val="en-GB"/>
        </w:rPr>
        <w:t>à</w:t>
      </w:r>
      <w:r w:rsidRPr="00FE6461">
        <w:rPr>
          <w:rFonts w:asciiTheme="minorHAnsi" w:hAnsiTheme="minorHAnsi" w:cstheme="minorHAnsi"/>
          <w:lang w:val="en-GB"/>
        </w:rPr>
        <w:t xml:space="preserve"> </w:t>
      </w:r>
      <w:r>
        <w:rPr>
          <w:rFonts w:asciiTheme="minorHAnsi" w:hAnsiTheme="minorHAnsi" w:cstheme="minorHAnsi"/>
          <w:lang w:val="en-GB"/>
        </w:rPr>
        <w:t>“Security Systems” then click on “Endpoints” and then click on “</w:t>
      </w:r>
      <w:hyperlink r:id="rId128" w:history="1">
        <w:r w:rsidRPr="00E019A0">
          <w:rPr>
            <w:rFonts w:asciiTheme="minorHAnsi" w:hAnsiTheme="minorHAnsi" w:cstheme="minorHAnsi"/>
            <w:lang w:val="en-GB"/>
          </w:rPr>
          <w:t>Oracle HCM Atom Feed</w:t>
        </w:r>
      </w:hyperlink>
      <w:r>
        <w:rPr>
          <w:rFonts w:asciiTheme="minorHAnsi" w:hAnsiTheme="minorHAnsi" w:cstheme="minorHAnsi"/>
          <w:lang w:val="en-GB"/>
        </w:rPr>
        <w:t>”.</w:t>
      </w:r>
    </w:p>
    <w:p w14:paraId="46C1DCD6" w14:textId="77777777" w:rsidR="0026308B" w:rsidRDefault="0026308B" w:rsidP="0026308B">
      <w:pPr>
        <w:ind w:left="720"/>
      </w:pPr>
    </w:p>
    <w:p w14:paraId="1641C839" w14:textId="7A44E712" w:rsidR="0026308B" w:rsidRDefault="0026308B" w:rsidP="0026308B">
      <w:pPr>
        <w:pStyle w:val="Caption"/>
      </w:pPr>
      <w:bookmarkStart w:id="699" w:name="_Toc61521938"/>
      <w:r>
        <w:t xml:space="preserve">Figure </w:t>
      </w:r>
      <w:r w:rsidR="00BC222A">
        <w:fldChar w:fldCharType="begin"/>
      </w:r>
      <w:r w:rsidR="00BC222A">
        <w:instrText xml:space="preserve"> SEQ Figure \* ARABIC </w:instrText>
      </w:r>
      <w:r w:rsidR="00BC222A">
        <w:fldChar w:fldCharType="separate"/>
      </w:r>
      <w:r w:rsidR="00C825B7">
        <w:rPr>
          <w:noProof/>
        </w:rPr>
        <w:t>114</w:t>
      </w:r>
      <w:r w:rsidR="00BC222A">
        <w:rPr>
          <w:noProof/>
        </w:rPr>
        <w:fldChar w:fldCharType="end"/>
      </w:r>
      <w:r>
        <w:t xml:space="preserve"> : Atom Feed Endpoint</w:t>
      </w:r>
      <w:bookmarkEnd w:id="699"/>
    </w:p>
    <w:p w14:paraId="74AAFB4F" w14:textId="77777777" w:rsidR="0026308B" w:rsidRDefault="0026308B" w:rsidP="0026308B">
      <w:pPr>
        <w:ind w:left="720"/>
      </w:pPr>
      <w:r>
        <w:rPr>
          <w:noProof/>
        </w:rPr>
        <w:drawing>
          <wp:inline distT="0" distB="0" distL="0" distR="0" wp14:anchorId="0D6952F9" wp14:editId="0B4B2054">
            <wp:extent cx="4696358" cy="2011680"/>
            <wp:effectExtent l="19050" t="19050" r="28575" b="2667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00504" cy="2013456"/>
                    </a:xfrm>
                    <a:prstGeom prst="rect">
                      <a:avLst/>
                    </a:prstGeom>
                    <a:noFill/>
                    <a:ln cmpd="sng">
                      <a:solidFill>
                        <a:srgbClr val="5B9BD5"/>
                      </a:solidFill>
                    </a:ln>
                  </pic:spPr>
                </pic:pic>
              </a:graphicData>
            </a:graphic>
          </wp:inline>
        </w:drawing>
      </w:r>
    </w:p>
    <w:p w14:paraId="5E780646" w14:textId="77777777" w:rsidR="0026308B" w:rsidRDefault="0026308B" w:rsidP="0026308B">
      <w:pPr>
        <w:ind w:left="720"/>
      </w:pPr>
    </w:p>
    <w:p w14:paraId="3D959FF2" w14:textId="2544F83C" w:rsidR="0026308B" w:rsidRDefault="0026308B" w:rsidP="00207D43">
      <w:pPr>
        <w:pStyle w:val="ListParagraph"/>
        <w:numPr>
          <w:ilvl w:val="0"/>
          <w:numId w:val="88"/>
        </w:numPr>
      </w:pPr>
      <w:r>
        <w:t xml:space="preserve">Navigate </w:t>
      </w:r>
      <w:r>
        <w:rPr>
          <w:rFonts w:ascii="Wingdings" w:eastAsia="Wingdings" w:hAnsi="Wingdings" w:cs="Wingdings"/>
        </w:rPr>
        <w:t>à</w:t>
      </w:r>
      <w:r>
        <w:t xml:space="preserve"> “Endpoint Details” and search for </w:t>
      </w:r>
      <w:r w:rsidRPr="00242592">
        <w:t>Custom Property</w:t>
      </w:r>
      <w:r>
        <w:t xml:space="preserve"> 3 and paste generated key from utility and then click on </w:t>
      </w:r>
      <w:r>
        <w:rPr>
          <w:rFonts w:ascii="Wingdings" w:eastAsia="Wingdings" w:hAnsi="Wingdings" w:cs="Wingdings"/>
        </w:rPr>
        <w:t>à</w:t>
      </w:r>
      <w:r>
        <w:t xml:space="preserve"> Update button.</w:t>
      </w:r>
    </w:p>
    <w:p w14:paraId="3025CBB3" w14:textId="77777777" w:rsidR="0026308B" w:rsidRDefault="0026308B" w:rsidP="0026308B">
      <w:pPr>
        <w:pStyle w:val="ListParagraph"/>
      </w:pPr>
    </w:p>
    <w:p w14:paraId="35046220" w14:textId="66063AC3" w:rsidR="0026308B" w:rsidRDefault="0026308B" w:rsidP="0026308B">
      <w:pPr>
        <w:pStyle w:val="Caption"/>
      </w:pPr>
      <w:bookmarkStart w:id="700" w:name="_Toc61521939"/>
      <w:r>
        <w:t xml:space="preserve">Figure </w:t>
      </w:r>
      <w:r w:rsidR="00BC222A">
        <w:fldChar w:fldCharType="begin"/>
      </w:r>
      <w:r w:rsidR="00BC222A">
        <w:instrText xml:space="preserve"> SEQ Figure \* ARABIC </w:instrText>
      </w:r>
      <w:r w:rsidR="00BC222A">
        <w:fldChar w:fldCharType="separate"/>
      </w:r>
      <w:r w:rsidR="00C825B7">
        <w:rPr>
          <w:noProof/>
        </w:rPr>
        <w:t>115</w:t>
      </w:r>
      <w:r w:rsidR="00BC222A">
        <w:rPr>
          <w:noProof/>
        </w:rPr>
        <w:fldChar w:fldCharType="end"/>
      </w:r>
      <w:r>
        <w:t xml:space="preserve"> : Oracle HCM Atom Feed</w:t>
      </w:r>
      <w:bookmarkEnd w:id="700"/>
    </w:p>
    <w:p w14:paraId="04354623" w14:textId="0C0150CB" w:rsidR="0026308B" w:rsidRDefault="0026308B" w:rsidP="0026308B">
      <w:pPr>
        <w:pStyle w:val="ListParagraph"/>
      </w:pPr>
      <w:r>
        <w:rPr>
          <w:noProof/>
        </w:rPr>
        <w:drawing>
          <wp:inline distT="0" distB="0" distL="0" distR="0" wp14:anchorId="109858C3" wp14:editId="47F15DE6">
            <wp:extent cx="4658264" cy="2377440"/>
            <wp:effectExtent l="19050" t="19050" r="28575" b="2286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661150" cy="2378913"/>
                    </a:xfrm>
                    <a:prstGeom prst="rect">
                      <a:avLst/>
                    </a:prstGeom>
                    <a:noFill/>
                    <a:ln cmpd="sng">
                      <a:solidFill>
                        <a:srgbClr val="5B9BD5"/>
                      </a:solidFill>
                    </a:ln>
                  </pic:spPr>
                </pic:pic>
              </a:graphicData>
            </a:graphic>
          </wp:inline>
        </w:drawing>
      </w:r>
    </w:p>
    <w:p w14:paraId="0AD05E65" w14:textId="77777777" w:rsidR="0026308B" w:rsidRPr="00E019A0" w:rsidRDefault="0026308B" w:rsidP="0026308B"/>
    <w:p w14:paraId="4ECE4B8B" w14:textId="3DD62677" w:rsidR="00563D0F" w:rsidRDefault="00B16A45" w:rsidP="00563D0F">
      <w:pPr>
        <w:pStyle w:val="Heading4"/>
        <w:rPr>
          <w:b w:val="0"/>
          <w:bCs w:val="0"/>
          <w:sz w:val="18"/>
          <w:szCs w:val="16"/>
        </w:rPr>
      </w:pPr>
      <w:r>
        <w:rPr>
          <w:b w:val="0"/>
          <w:bCs w:val="0"/>
          <w:sz w:val="18"/>
          <w:szCs w:val="16"/>
        </w:rPr>
        <w:t>Change in Atom feed Page size, URL and  General setting</w:t>
      </w:r>
    </w:p>
    <w:p w14:paraId="5B8E683D" w14:textId="3913C1CA" w:rsidR="002276CA" w:rsidRDefault="002276CA" w:rsidP="002276CA">
      <w:r>
        <w:t xml:space="preserve">This section </w:t>
      </w:r>
      <w:r w:rsidR="00AF42E2">
        <w:t>describes</w:t>
      </w:r>
      <w:r>
        <w:t xml:space="preserve"> about if there is change in Oracle HCM atom feed URL or changing general setting.</w:t>
      </w:r>
      <w:r w:rsidR="00AF42E2">
        <w:t xml:space="preserve"> Then IAM admin must change configuration as per below define table.</w:t>
      </w:r>
    </w:p>
    <w:p w14:paraId="43877D54" w14:textId="77777777" w:rsidR="00AF42E2" w:rsidRDefault="00AF42E2" w:rsidP="00207D43">
      <w:pPr>
        <w:pStyle w:val="ListParagraph"/>
        <w:numPr>
          <w:ilvl w:val="0"/>
          <w:numId w:val="94"/>
        </w:numPr>
        <w:rPr>
          <w:rFonts w:asciiTheme="minorHAnsi" w:eastAsia="Times New Roman" w:hAnsiTheme="minorHAnsi" w:cstheme="minorHAnsi"/>
          <w:szCs w:val="20"/>
          <w:lang w:val="en-GB"/>
        </w:rPr>
      </w:pPr>
      <w:r>
        <w:rPr>
          <w:rFonts w:asciiTheme="minorHAnsi" w:eastAsia="Times New Roman" w:hAnsiTheme="minorHAnsi" w:cstheme="minorHAnsi"/>
          <w:szCs w:val="20"/>
          <w:lang w:val="en-GB"/>
        </w:rPr>
        <w:t>Login to SSM as administrator</w:t>
      </w:r>
      <w:r w:rsidRPr="00AE3C3C">
        <w:rPr>
          <w:rFonts w:asciiTheme="minorHAnsi" w:eastAsia="Times New Roman" w:hAnsiTheme="minorHAnsi" w:cstheme="minorHAnsi"/>
          <w:szCs w:val="20"/>
          <w:lang w:val="en-GB"/>
        </w:rPr>
        <w:t>.</w:t>
      </w:r>
    </w:p>
    <w:p w14:paraId="3FDFE857" w14:textId="18094414" w:rsidR="00AF42E2" w:rsidRPr="00FE6461" w:rsidRDefault="00AF42E2" w:rsidP="00207D43">
      <w:pPr>
        <w:pStyle w:val="ListParagraph"/>
        <w:numPr>
          <w:ilvl w:val="0"/>
          <w:numId w:val="94"/>
        </w:numPr>
      </w:pPr>
      <w:r w:rsidRPr="00FE6461">
        <w:rPr>
          <w:rFonts w:asciiTheme="minorHAnsi" w:hAnsiTheme="minorHAnsi" w:cstheme="minorHAnsi"/>
          <w:lang w:val="en-GB"/>
        </w:rPr>
        <w:t>Go to Admin</w:t>
      </w:r>
      <w:r w:rsidRPr="00E019A0">
        <w:rPr>
          <w:rFonts w:asciiTheme="minorHAnsi" w:eastAsia="Wingdings" w:hAnsiTheme="minorHAnsi" w:cstheme="minorHAnsi"/>
          <w:lang w:val="en-GB"/>
        </w:rPr>
        <w:t>à</w:t>
      </w:r>
      <w:r w:rsidRPr="00FE6461">
        <w:rPr>
          <w:rFonts w:asciiTheme="minorHAnsi" w:hAnsiTheme="minorHAnsi" w:cstheme="minorHAnsi"/>
          <w:lang w:val="en-GB"/>
        </w:rPr>
        <w:t xml:space="preserve"> </w:t>
      </w:r>
      <w:r>
        <w:rPr>
          <w:rFonts w:asciiTheme="minorHAnsi" w:hAnsiTheme="minorHAnsi" w:cstheme="minorHAnsi"/>
          <w:lang w:val="en-GB"/>
        </w:rPr>
        <w:t>“Security Systems” then click on “Endpoints” and then click on “</w:t>
      </w:r>
      <w:hyperlink r:id="rId130" w:history="1">
        <w:r w:rsidRPr="00E019A0">
          <w:rPr>
            <w:rFonts w:asciiTheme="minorHAnsi" w:hAnsiTheme="minorHAnsi" w:cstheme="minorHAnsi"/>
            <w:lang w:val="en-GB"/>
          </w:rPr>
          <w:t>Oracle HCM Atom Feed</w:t>
        </w:r>
      </w:hyperlink>
      <w:r>
        <w:rPr>
          <w:rFonts w:asciiTheme="minorHAnsi" w:hAnsiTheme="minorHAnsi" w:cstheme="minorHAnsi"/>
          <w:lang w:val="en-GB"/>
        </w:rPr>
        <w:t>”.</w:t>
      </w:r>
    </w:p>
    <w:p w14:paraId="0BE12FDE" w14:textId="77777777" w:rsidR="00AF42E2" w:rsidRDefault="00AF42E2" w:rsidP="00AF42E2">
      <w:pPr>
        <w:ind w:left="720"/>
      </w:pPr>
    </w:p>
    <w:p w14:paraId="58F61E74" w14:textId="038DC25E" w:rsidR="00AF42E2" w:rsidRDefault="00AF42E2" w:rsidP="00AF42E2">
      <w:pPr>
        <w:pStyle w:val="Caption"/>
      </w:pPr>
      <w:bookmarkStart w:id="701" w:name="_Toc61521940"/>
      <w:r>
        <w:t xml:space="preserve">Figure </w:t>
      </w:r>
      <w:r w:rsidR="00BC222A">
        <w:fldChar w:fldCharType="begin"/>
      </w:r>
      <w:r w:rsidR="00BC222A">
        <w:instrText xml:space="preserve"> SEQ Figure \* ARABIC </w:instrText>
      </w:r>
      <w:r w:rsidR="00BC222A">
        <w:fldChar w:fldCharType="separate"/>
      </w:r>
      <w:r w:rsidR="00C825B7">
        <w:rPr>
          <w:noProof/>
        </w:rPr>
        <w:t>116</w:t>
      </w:r>
      <w:r w:rsidR="00BC222A">
        <w:rPr>
          <w:noProof/>
        </w:rPr>
        <w:fldChar w:fldCharType="end"/>
      </w:r>
      <w:r>
        <w:t xml:space="preserve"> : Atom Feed Endpoint</w:t>
      </w:r>
      <w:bookmarkEnd w:id="701"/>
    </w:p>
    <w:p w14:paraId="74FB3AEE" w14:textId="77777777" w:rsidR="00AF42E2" w:rsidRDefault="00AF42E2" w:rsidP="00AF42E2">
      <w:pPr>
        <w:ind w:left="720"/>
      </w:pPr>
      <w:r>
        <w:rPr>
          <w:noProof/>
        </w:rPr>
        <w:drawing>
          <wp:inline distT="0" distB="0" distL="0" distR="0" wp14:anchorId="6510A0CA" wp14:editId="70C918D3">
            <wp:extent cx="4537047" cy="2011452"/>
            <wp:effectExtent l="19050" t="19050" r="16510" b="27305"/>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58141" cy="2020804"/>
                    </a:xfrm>
                    <a:prstGeom prst="rect">
                      <a:avLst/>
                    </a:prstGeom>
                    <a:noFill/>
                    <a:ln cmpd="sng">
                      <a:solidFill>
                        <a:srgbClr val="5B9BD5"/>
                      </a:solidFill>
                    </a:ln>
                  </pic:spPr>
                </pic:pic>
              </a:graphicData>
            </a:graphic>
          </wp:inline>
        </w:drawing>
      </w:r>
    </w:p>
    <w:p w14:paraId="6FFB148F" w14:textId="6DD4E580" w:rsidR="00AF42E2" w:rsidRPr="00AF42E2" w:rsidRDefault="00AF42E2" w:rsidP="00207D43">
      <w:pPr>
        <w:pStyle w:val="ListParagraph"/>
        <w:numPr>
          <w:ilvl w:val="0"/>
          <w:numId w:val="94"/>
        </w:numPr>
      </w:pPr>
      <w:r>
        <w:rPr>
          <w:rFonts w:asciiTheme="minorHAnsi" w:hAnsiTheme="minorHAnsi" w:cstheme="minorHAnsi"/>
          <w:lang w:val="en-GB"/>
        </w:rPr>
        <w:t>Navigate to “Endpoint Details” and “Other Attributes” to change value as per new requirement.</w:t>
      </w:r>
    </w:p>
    <w:p w14:paraId="1B75609B" w14:textId="0107CC97" w:rsidR="00AF42E2" w:rsidRDefault="00AF42E2" w:rsidP="00AF42E2">
      <w:pPr>
        <w:pStyle w:val="ListParagraph"/>
        <w:rPr>
          <w:rFonts w:asciiTheme="minorHAnsi" w:hAnsiTheme="minorHAnsi" w:cstheme="minorHAnsi"/>
          <w:lang w:val="en-GB"/>
        </w:rPr>
      </w:pPr>
    </w:p>
    <w:p w14:paraId="7BDE85D7" w14:textId="7547C324" w:rsidR="00AF42E2" w:rsidRDefault="00AF42E2" w:rsidP="00AF42E2">
      <w:pPr>
        <w:pStyle w:val="Caption"/>
      </w:pPr>
      <w:bookmarkStart w:id="702" w:name="_Toc61521941"/>
      <w:r>
        <w:t xml:space="preserve">Figure </w:t>
      </w:r>
      <w:r w:rsidR="00BC222A">
        <w:fldChar w:fldCharType="begin"/>
      </w:r>
      <w:r w:rsidR="00BC222A">
        <w:instrText xml:space="preserve"> SEQ Figure \* ARABIC </w:instrText>
      </w:r>
      <w:r w:rsidR="00BC222A">
        <w:fldChar w:fldCharType="separate"/>
      </w:r>
      <w:r w:rsidR="00C825B7">
        <w:rPr>
          <w:noProof/>
        </w:rPr>
        <w:t>117</w:t>
      </w:r>
      <w:r w:rsidR="00BC222A">
        <w:rPr>
          <w:noProof/>
        </w:rPr>
        <w:fldChar w:fldCharType="end"/>
      </w:r>
      <w:r>
        <w:t xml:space="preserve"> : Oracle HCM Atom Feed Configuration</w:t>
      </w:r>
      <w:bookmarkEnd w:id="702"/>
    </w:p>
    <w:p w14:paraId="23406BC3" w14:textId="7BF9B5D9" w:rsidR="00AF42E2" w:rsidRDefault="00AF42E2" w:rsidP="00AF42E2">
      <w:pPr>
        <w:pStyle w:val="ListParagraph"/>
      </w:pPr>
      <w:r>
        <w:rPr>
          <w:noProof/>
        </w:rPr>
        <w:drawing>
          <wp:inline distT="0" distB="0" distL="0" distR="0" wp14:anchorId="5D1A139C" wp14:editId="26971503">
            <wp:extent cx="4536440" cy="3609340"/>
            <wp:effectExtent l="19050" t="19050" r="16510" b="1016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53100" cy="3622595"/>
                    </a:xfrm>
                    <a:prstGeom prst="rect">
                      <a:avLst/>
                    </a:prstGeom>
                    <a:noFill/>
                    <a:ln cmpd="sng">
                      <a:solidFill>
                        <a:srgbClr val="5B9BD5"/>
                      </a:solidFill>
                    </a:ln>
                  </pic:spPr>
                </pic:pic>
              </a:graphicData>
            </a:graphic>
          </wp:inline>
        </w:drawing>
      </w:r>
    </w:p>
    <w:p w14:paraId="35C23F24" w14:textId="77FD24E9" w:rsidR="00FB5ABF" w:rsidRDefault="00FB5ABF" w:rsidP="00AF42E2">
      <w:pPr>
        <w:pStyle w:val="ListParagraph"/>
      </w:pPr>
    </w:p>
    <w:p w14:paraId="6D41C50A" w14:textId="0F310719" w:rsidR="00FB5ABF" w:rsidRDefault="00FB5ABF" w:rsidP="00AF42E2">
      <w:pPr>
        <w:pStyle w:val="ListParagraph"/>
      </w:pPr>
    </w:p>
    <w:p w14:paraId="66EA044D" w14:textId="777A57C4" w:rsidR="00FB5ABF" w:rsidRPr="00FE6461" w:rsidRDefault="00FB5ABF" w:rsidP="00FB5ABF">
      <w:r>
        <w:t>Note : If “</w:t>
      </w:r>
      <w:r w:rsidRPr="002276CA">
        <w:rPr>
          <w:rFonts w:asciiTheme="majorHAnsi" w:hAnsiTheme="majorHAnsi" w:cstheme="majorHAnsi"/>
          <w:color w:val="000000"/>
        </w:rPr>
        <w:t>customproperty10</w:t>
      </w:r>
      <w:r>
        <w:rPr>
          <w:rFonts w:asciiTheme="majorHAnsi" w:hAnsiTheme="majorHAnsi" w:cstheme="majorHAnsi"/>
          <w:color w:val="000000"/>
        </w:rPr>
        <w:t>” value is blank then “</w:t>
      </w:r>
      <w:r w:rsidRPr="002276CA">
        <w:rPr>
          <w:rFonts w:asciiTheme="majorHAnsi" w:hAnsiTheme="majorHAnsi" w:cstheme="majorHAnsi"/>
          <w:color w:val="000000"/>
        </w:rPr>
        <w:t>customproperty5</w:t>
      </w:r>
      <w:r>
        <w:rPr>
          <w:rFonts w:asciiTheme="majorHAnsi" w:hAnsiTheme="majorHAnsi" w:cstheme="majorHAnsi"/>
          <w:color w:val="000000"/>
        </w:rPr>
        <w:t>” value will take effect and then atom feed will fetch record from past one day records.</w:t>
      </w:r>
      <w:r w:rsidR="004150A5">
        <w:rPr>
          <w:rFonts w:asciiTheme="majorHAnsi" w:hAnsiTheme="majorHAnsi" w:cstheme="majorHAnsi"/>
          <w:color w:val="000000"/>
        </w:rPr>
        <w:t xml:space="preserve"> And if “</w:t>
      </w:r>
      <w:r w:rsidR="004150A5" w:rsidRPr="002276CA">
        <w:rPr>
          <w:rFonts w:asciiTheme="majorHAnsi" w:hAnsiTheme="majorHAnsi" w:cstheme="majorHAnsi"/>
          <w:color w:val="000000"/>
        </w:rPr>
        <w:t>customproperty10</w:t>
      </w:r>
      <w:r w:rsidR="004150A5">
        <w:rPr>
          <w:rFonts w:asciiTheme="majorHAnsi" w:hAnsiTheme="majorHAnsi" w:cstheme="majorHAnsi"/>
          <w:color w:val="000000"/>
        </w:rPr>
        <w:t>” value is set then “</w:t>
      </w:r>
      <w:r w:rsidR="004150A5" w:rsidRPr="002276CA">
        <w:rPr>
          <w:rFonts w:asciiTheme="majorHAnsi" w:hAnsiTheme="majorHAnsi" w:cstheme="majorHAnsi"/>
          <w:color w:val="000000"/>
        </w:rPr>
        <w:t>customproperty</w:t>
      </w:r>
      <w:r w:rsidR="004150A5">
        <w:rPr>
          <w:rFonts w:asciiTheme="majorHAnsi" w:hAnsiTheme="majorHAnsi" w:cstheme="majorHAnsi"/>
          <w:color w:val="000000"/>
        </w:rPr>
        <w:t>5” value is ignored to fetch past one day record.</w:t>
      </w:r>
    </w:p>
    <w:p w14:paraId="00C74BF5" w14:textId="6C9CA991" w:rsidR="00993D9E" w:rsidRDefault="00993D9E" w:rsidP="00993D9E">
      <w:pPr>
        <w:pStyle w:val="Caption"/>
      </w:pPr>
      <w:bookmarkStart w:id="703" w:name="_Toc61522109"/>
      <w:r>
        <w:t xml:space="preserve">Table </w:t>
      </w:r>
      <w:r w:rsidR="00BC222A">
        <w:fldChar w:fldCharType="begin"/>
      </w:r>
      <w:r w:rsidR="00BC222A">
        <w:instrText xml:space="preserve"> SEQ Table \* ARABIC </w:instrText>
      </w:r>
      <w:r w:rsidR="00BC222A">
        <w:fldChar w:fldCharType="separate"/>
      </w:r>
      <w:r w:rsidR="00C825B7">
        <w:rPr>
          <w:noProof/>
        </w:rPr>
        <w:t>27</w:t>
      </w:r>
      <w:r w:rsidR="00BC222A">
        <w:rPr>
          <w:noProof/>
        </w:rPr>
        <w:fldChar w:fldCharType="end"/>
      </w:r>
      <w:r>
        <w:t xml:space="preserve"> : Oracle HCM Configuration Attributes and Values</w:t>
      </w:r>
      <w:bookmarkEnd w:id="703"/>
    </w:p>
    <w:tbl>
      <w:tblPr>
        <w:tblStyle w:val="GridTable4-Accent513"/>
        <w:tblW w:w="9080" w:type="dxa"/>
        <w:tblLayout w:type="fixed"/>
        <w:tblLook w:val="04A0" w:firstRow="1" w:lastRow="0" w:firstColumn="1" w:lastColumn="0" w:noHBand="0" w:noVBand="1"/>
      </w:tblPr>
      <w:tblGrid>
        <w:gridCol w:w="1795"/>
        <w:gridCol w:w="1737"/>
        <w:gridCol w:w="5548"/>
      </w:tblGrid>
      <w:tr w:rsidR="002276CA" w:rsidRPr="002276CA" w14:paraId="5532320D" w14:textId="77777777" w:rsidTr="00AF42E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5" w:type="dxa"/>
            <w:noWrap/>
            <w:hideMark/>
          </w:tcPr>
          <w:p w14:paraId="729B5859" w14:textId="3C46FEAC" w:rsidR="002276CA" w:rsidRPr="002276CA" w:rsidRDefault="002276CA" w:rsidP="002276CA">
            <w:pPr>
              <w:spacing w:after="0"/>
              <w:jc w:val="left"/>
              <w:rPr>
                <w:rFonts w:asciiTheme="majorHAnsi" w:hAnsiTheme="majorHAnsi" w:cstheme="majorHAnsi"/>
                <w:color w:val="000000"/>
              </w:rPr>
            </w:pPr>
            <w:r w:rsidRPr="002276CA">
              <w:rPr>
                <w:rFonts w:asciiTheme="majorHAnsi" w:hAnsiTheme="majorHAnsi" w:cstheme="majorHAnsi"/>
                <w:color w:val="000000"/>
              </w:rPr>
              <w:t>Attribute</w:t>
            </w:r>
            <w:r w:rsidR="00993D9E">
              <w:rPr>
                <w:rFonts w:asciiTheme="majorHAnsi" w:hAnsiTheme="majorHAnsi" w:cstheme="majorHAnsi"/>
                <w:color w:val="000000"/>
              </w:rPr>
              <w:t>s</w:t>
            </w:r>
          </w:p>
        </w:tc>
        <w:tc>
          <w:tcPr>
            <w:tcW w:w="1737" w:type="dxa"/>
            <w:noWrap/>
            <w:hideMark/>
          </w:tcPr>
          <w:p w14:paraId="4C993EF3" w14:textId="77777777" w:rsidR="002276CA" w:rsidRPr="002276CA" w:rsidRDefault="002276CA" w:rsidP="002276CA">
            <w:pPr>
              <w:spacing w:after="0"/>
              <w:jc w:val="left"/>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2276CA">
              <w:rPr>
                <w:rFonts w:asciiTheme="majorHAnsi" w:hAnsiTheme="majorHAnsi" w:cstheme="majorHAnsi"/>
                <w:color w:val="000000"/>
              </w:rPr>
              <w:t>Purpose</w:t>
            </w:r>
          </w:p>
        </w:tc>
        <w:tc>
          <w:tcPr>
            <w:tcW w:w="5548" w:type="dxa"/>
            <w:noWrap/>
            <w:hideMark/>
          </w:tcPr>
          <w:p w14:paraId="2E10CA6B" w14:textId="77777777" w:rsidR="002276CA" w:rsidRPr="002276CA" w:rsidRDefault="002276CA" w:rsidP="002276CA">
            <w:pPr>
              <w:spacing w:after="0"/>
              <w:jc w:val="left"/>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2276CA">
              <w:rPr>
                <w:rFonts w:asciiTheme="majorHAnsi" w:hAnsiTheme="majorHAnsi" w:cstheme="majorHAnsi"/>
                <w:color w:val="000000"/>
              </w:rPr>
              <w:t>Values</w:t>
            </w:r>
          </w:p>
        </w:tc>
      </w:tr>
      <w:tr w:rsidR="002276CA" w:rsidRPr="002276CA" w14:paraId="77523D67" w14:textId="77777777" w:rsidTr="00AF42E2">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95" w:type="dxa"/>
            <w:noWrap/>
            <w:hideMark/>
          </w:tcPr>
          <w:p w14:paraId="01B70BFF" w14:textId="77777777" w:rsidR="002276CA" w:rsidRPr="002276CA" w:rsidRDefault="002276CA" w:rsidP="002276CA">
            <w:pPr>
              <w:spacing w:after="0"/>
              <w:jc w:val="left"/>
              <w:rPr>
                <w:rFonts w:asciiTheme="majorHAnsi" w:hAnsiTheme="majorHAnsi" w:cstheme="majorHAnsi"/>
                <w:color w:val="000000"/>
              </w:rPr>
            </w:pPr>
            <w:r w:rsidRPr="002276CA">
              <w:rPr>
                <w:rFonts w:asciiTheme="majorHAnsi" w:hAnsiTheme="majorHAnsi" w:cstheme="majorHAnsi"/>
                <w:color w:val="000000"/>
              </w:rPr>
              <w:t>endpointname</w:t>
            </w:r>
          </w:p>
        </w:tc>
        <w:tc>
          <w:tcPr>
            <w:tcW w:w="1737" w:type="dxa"/>
            <w:hideMark/>
          </w:tcPr>
          <w:p w14:paraId="6653DEFF" w14:textId="77777777" w:rsidR="002276CA" w:rsidRPr="002276CA" w:rsidRDefault="002276CA" w:rsidP="002276CA">
            <w:pPr>
              <w:spacing w:after="0"/>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2276CA">
              <w:rPr>
                <w:rFonts w:asciiTheme="majorHAnsi" w:hAnsiTheme="majorHAnsi" w:cstheme="majorHAnsi"/>
                <w:color w:val="000000"/>
              </w:rPr>
              <w:t>Endpoint name is required to specific in "MODIFYUSERDATAJSON " Connection JSON</w:t>
            </w:r>
          </w:p>
        </w:tc>
        <w:tc>
          <w:tcPr>
            <w:tcW w:w="5548" w:type="dxa"/>
            <w:noWrap/>
            <w:hideMark/>
          </w:tcPr>
          <w:p w14:paraId="3A9EC0AB" w14:textId="77777777" w:rsidR="002276CA" w:rsidRPr="002276CA" w:rsidRDefault="002276CA" w:rsidP="002276CA">
            <w:pPr>
              <w:spacing w:after="0"/>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2276CA">
              <w:rPr>
                <w:rFonts w:asciiTheme="majorHAnsi" w:hAnsiTheme="majorHAnsi" w:cstheme="majorHAnsi"/>
                <w:color w:val="000000"/>
              </w:rPr>
              <w:t>Oracle_HCM_User_Conf</w:t>
            </w:r>
          </w:p>
        </w:tc>
      </w:tr>
      <w:tr w:rsidR="00AF42E2" w:rsidRPr="002276CA" w14:paraId="1A6E4D83" w14:textId="77777777" w:rsidTr="00AF42E2">
        <w:trPr>
          <w:trHeight w:val="300"/>
        </w:trPr>
        <w:tc>
          <w:tcPr>
            <w:cnfStyle w:val="001000000000" w:firstRow="0" w:lastRow="0" w:firstColumn="1" w:lastColumn="0" w:oddVBand="0" w:evenVBand="0" w:oddHBand="0" w:evenHBand="0" w:firstRowFirstColumn="0" w:firstRowLastColumn="0" w:lastRowFirstColumn="0" w:lastRowLastColumn="0"/>
            <w:tcW w:w="1795" w:type="dxa"/>
            <w:noWrap/>
            <w:hideMark/>
          </w:tcPr>
          <w:p w14:paraId="290A9E17" w14:textId="77777777" w:rsidR="002276CA" w:rsidRPr="002276CA" w:rsidRDefault="002276CA" w:rsidP="002276CA">
            <w:pPr>
              <w:spacing w:after="0"/>
              <w:jc w:val="left"/>
              <w:rPr>
                <w:rFonts w:asciiTheme="majorHAnsi" w:hAnsiTheme="majorHAnsi" w:cstheme="majorHAnsi"/>
                <w:color w:val="000000"/>
              </w:rPr>
            </w:pPr>
            <w:r w:rsidRPr="002276CA">
              <w:rPr>
                <w:rFonts w:asciiTheme="majorHAnsi" w:hAnsiTheme="majorHAnsi" w:cstheme="majorHAnsi"/>
                <w:color w:val="000000"/>
              </w:rPr>
              <w:t xml:space="preserve">customproperty1 </w:t>
            </w:r>
          </w:p>
        </w:tc>
        <w:tc>
          <w:tcPr>
            <w:tcW w:w="1737" w:type="dxa"/>
            <w:noWrap/>
            <w:hideMark/>
          </w:tcPr>
          <w:p w14:paraId="175FB3FF" w14:textId="77777777" w:rsidR="002276CA" w:rsidRPr="002276CA" w:rsidRDefault="002276CA" w:rsidP="002276CA">
            <w:pPr>
              <w:spacing w:after="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2276CA">
              <w:rPr>
                <w:rFonts w:asciiTheme="majorHAnsi" w:hAnsiTheme="majorHAnsi" w:cstheme="majorHAnsi"/>
                <w:color w:val="000000"/>
              </w:rPr>
              <w:t>Oracle HCM URL</w:t>
            </w:r>
          </w:p>
        </w:tc>
        <w:tc>
          <w:tcPr>
            <w:tcW w:w="5548" w:type="dxa"/>
            <w:noWrap/>
            <w:hideMark/>
          </w:tcPr>
          <w:p w14:paraId="4D88F6BB" w14:textId="77777777" w:rsidR="002276CA" w:rsidRPr="002276CA" w:rsidRDefault="002276CA" w:rsidP="002276CA">
            <w:pPr>
              <w:spacing w:after="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2276CA">
              <w:rPr>
                <w:rFonts w:asciiTheme="majorHAnsi" w:hAnsiTheme="majorHAnsi" w:cstheme="majorHAnsi"/>
                <w:color w:val="000000"/>
              </w:rPr>
              <w:t>https://ekkh-test.fa.us2.oraclecloud.com/hcmRestApi</w:t>
            </w:r>
          </w:p>
        </w:tc>
      </w:tr>
      <w:tr w:rsidR="002276CA" w:rsidRPr="002276CA" w14:paraId="2AE012D6" w14:textId="77777777" w:rsidTr="00AF42E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5" w:type="dxa"/>
            <w:noWrap/>
            <w:hideMark/>
          </w:tcPr>
          <w:p w14:paraId="14A04B72" w14:textId="77777777" w:rsidR="002276CA" w:rsidRPr="002276CA" w:rsidRDefault="002276CA" w:rsidP="002276CA">
            <w:pPr>
              <w:spacing w:after="0"/>
              <w:jc w:val="left"/>
              <w:rPr>
                <w:rFonts w:asciiTheme="majorHAnsi" w:hAnsiTheme="majorHAnsi" w:cstheme="majorHAnsi"/>
                <w:color w:val="000000"/>
              </w:rPr>
            </w:pPr>
            <w:r w:rsidRPr="002276CA">
              <w:rPr>
                <w:rFonts w:asciiTheme="majorHAnsi" w:hAnsiTheme="majorHAnsi" w:cstheme="majorHAnsi"/>
                <w:color w:val="000000"/>
              </w:rPr>
              <w:t xml:space="preserve">customproperty2 </w:t>
            </w:r>
          </w:p>
        </w:tc>
        <w:tc>
          <w:tcPr>
            <w:tcW w:w="1737" w:type="dxa"/>
            <w:noWrap/>
            <w:hideMark/>
          </w:tcPr>
          <w:p w14:paraId="647B185F" w14:textId="77777777" w:rsidR="002276CA" w:rsidRPr="002276CA" w:rsidRDefault="002276CA" w:rsidP="002276CA">
            <w:pPr>
              <w:spacing w:after="0"/>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2276CA">
              <w:rPr>
                <w:rFonts w:asciiTheme="majorHAnsi" w:hAnsiTheme="majorHAnsi" w:cstheme="majorHAnsi"/>
                <w:color w:val="000000"/>
              </w:rPr>
              <w:t>Oracle HCM service account username</w:t>
            </w:r>
          </w:p>
        </w:tc>
        <w:tc>
          <w:tcPr>
            <w:tcW w:w="5548" w:type="dxa"/>
            <w:noWrap/>
            <w:hideMark/>
          </w:tcPr>
          <w:p w14:paraId="6162EB0C" w14:textId="77777777" w:rsidR="002276CA" w:rsidRPr="002276CA" w:rsidRDefault="002276CA" w:rsidP="002276CA">
            <w:pPr>
              <w:spacing w:after="0"/>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2276CA">
              <w:rPr>
                <w:rFonts w:asciiTheme="majorHAnsi" w:hAnsiTheme="majorHAnsi" w:cstheme="majorHAnsi"/>
                <w:color w:val="000000"/>
              </w:rPr>
              <w:t>Saviynt.HCMTest</w:t>
            </w:r>
          </w:p>
        </w:tc>
      </w:tr>
      <w:tr w:rsidR="00AF42E2" w:rsidRPr="002276CA" w14:paraId="018C0F5E" w14:textId="77777777" w:rsidTr="00AF42E2">
        <w:trPr>
          <w:trHeight w:val="300"/>
        </w:trPr>
        <w:tc>
          <w:tcPr>
            <w:cnfStyle w:val="001000000000" w:firstRow="0" w:lastRow="0" w:firstColumn="1" w:lastColumn="0" w:oddVBand="0" w:evenVBand="0" w:oddHBand="0" w:evenHBand="0" w:firstRowFirstColumn="0" w:firstRowLastColumn="0" w:lastRowFirstColumn="0" w:lastRowLastColumn="0"/>
            <w:tcW w:w="1795" w:type="dxa"/>
            <w:noWrap/>
            <w:hideMark/>
          </w:tcPr>
          <w:p w14:paraId="713F6FA9" w14:textId="77777777" w:rsidR="002276CA" w:rsidRPr="002276CA" w:rsidRDefault="002276CA" w:rsidP="002276CA">
            <w:pPr>
              <w:spacing w:after="0"/>
              <w:jc w:val="left"/>
              <w:rPr>
                <w:rFonts w:asciiTheme="majorHAnsi" w:hAnsiTheme="majorHAnsi" w:cstheme="majorHAnsi"/>
                <w:color w:val="000000"/>
              </w:rPr>
            </w:pPr>
            <w:r w:rsidRPr="002276CA">
              <w:rPr>
                <w:rFonts w:asciiTheme="majorHAnsi" w:hAnsiTheme="majorHAnsi" w:cstheme="majorHAnsi"/>
                <w:color w:val="000000"/>
              </w:rPr>
              <w:t>customproperty3</w:t>
            </w:r>
          </w:p>
        </w:tc>
        <w:tc>
          <w:tcPr>
            <w:tcW w:w="1737" w:type="dxa"/>
            <w:noWrap/>
            <w:hideMark/>
          </w:tcPr>
          <w:p w14:paraId="29AB9105" w14:textId="77777777" w:rsidR="002276CA" w:rsidRPr="002276CA" w:rsidRDefault="002276CA" w:rsidP="002276CA">
            <w:pPr>
              <w:spacing w:after="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2276CA">
              <w:rPr>
                <w:rFonts w:asciiTheme="majorHAnsi" w:hAnsiTheme="majorHAnsi" w:cstheme="majorHAnsi"/>
                <w:color w:val="000000"/>
              </w:rPr>
              <w:t>Oracle HCM service account password in encrypted</w:t>
            </w:r>
          </w:p>
        </w:tc>
        <w:tc>
          <w:tcPr>
            <w:tcW w:w="5548" w:type="dxa"/>
            <w:noWrap/>
            <w:hideMark/>
          </w:tcPr>
          <w:p w14:paraId="35E73293" w14:textId="77777777" w:rsidR="002276CA" w:rsidRPr="002276CA" w:rsidRDefault="002276CA" w:rsidP="002276CA">
            <w:pPr>
              <w:spacing w:after="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2276CA">
              <w:rPr>
                <w:rFonts w:asciiTheme="majorHAnsi" w:hAnsiTheme="majorHAnsi" w:cstheme="majorHAnsi"/>
                <w:color w:val="000000"/>
              </w:rPr>
              <w:t>&lt;Encrypted Key&gt;</w:t>
            </w:r>
          </w:p>
        </w:tc>
      </w:tr>
      <w:tr w:rsidR="002276CA" w:rsidRPr="002276CA" w14:paraId="01385FB3" w14:textId="77777777" w:rsidTr="00AF42E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5" w:type="dxa"/>
            <w:noWrap/>
            <w:hideMark/>
          </w:tcPr>
          <w:p w14:paraId="75363414" w14:textId="77777777" w:rsidR="002276CA" w:rsidRPr="002276CA" w:rsidRDefault="002276CA" w:rsidP="002276CA">
            <w:pPr>
              <w:spacing w:after="0"/>
              <w:jc w:val="left"/>
              <w:rPr>
                <w:rFonts w:asciiTheme="majorHAnsi" w:hAnsiTheme="majorHAnsi" w:cstheme="majorHAnsi"/>
                <w:color w:val="000000"/>
              </w:rPr>
            </w:pPr>
            <w:r w:rsidRPr="002276CA">
              <w:rPr>
                <w:rFonts w:asciiTheme="majorHAnsi" w:hAnsiTheme="majorHAnsi" w:cstheme="majorHAnsi"/>
                <w:color w:val="000000"/>
              </w:rPr>
              <w:t xml:space="preserve">customproperty4 </w:t>
            </w:r>
          </w:p>
        </w:tc>
        <w:tc>
          <w:tcPr>
            <w:tcW w:w="1737" w:type="dxa"/>
            <w:noWrap/>
            <w:hideMark/>
          </w:tcPr>
          <w:p w14:paraId="3B78E68B" w14:textId="77777777" w:rsidR="002276CA" w:rsidRPr="002276CA" w:rsidRDefault="002276CA" w:rsidP="002276CA">
            <w:pPr>
              <w:spacing w:after="0"/>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2276CA">
              <w:rPr>
                <w:rFonts w:asciiTheme="majorHAnsi" w:hAnsiTheme="majorHAnsi" w:cstheme="majorHAnsi"/>
                <w:color w:val="000000"/>
              </w:rPr>
              <w:t>Define page size to fetch atom feed in one call</w:t>
            </w:r>
          </w:p>
        </w:tc>
        <w:tc>
          <w:tcPr>
            <w:tcW w:w="5548" w:type="dxa"/>
            <w:noWrap/>
            <w:hideMark/>
          </w:tcPr>
          <w:p w14:paraId="28312A81" w14:textId="77777777" w:rsidR="002276CA" w:rsidRPr="002276CA" w:rsidRDefault="002276CA" w:rsidP="002276CA">
            <w:pPr>
              <w:spacing w:after="0"/>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2276CA">
              <w:rPr>
                <w:rFonts w:asciiTheme="majorHAnsi" w:hAnsiTheme="majorHAnsi" w:cstheme="majorHAnsi"/>
                <w:color w:val="000000"/>
              </w:rPr>
              <w:t>30</w:t>
            </w:r>
          </w:p>
        </w:tc>
      </w:tr>
      <w:tr w:rsidR="00AF42E2" w:rsidRPr="002276CA" w14:paraId="4659911A" w14:textId="77777777" w:rsidTr="00AF42E2">
        <w:trPr>
          <w:trHeight w:val="600"/>
        </w:trPr>
        <w:tc>
          <w:tcPr>
            <w:cnfStyle w:val="001000000000" w:firstRow="0" w:lastRow="0" w:firstColumn="1" w:lastColumn="0" w:oddVBand="0" w:evenVBand="0" w:oddHBand="0" w:evenHBand="0" w:firstRowFirstColumn="0" w:firstRowLastColumn="0" w:lastRowFirstColumn="0" w:lastRowLastColumn="0"/>
            <w:tcW w:w="1795" w:type="dxa"/>
            <w:noWrap/>
            <w:hideMark/>
          </w:tcPr>
          <w:p w14:paraId="6ABBF86B" w14:textId="77777777" w:rsidR="002276CA" w:rsidRPr="002276CA" w:rsidRDefault="002276CA" w:rsidP="002276CA">
            <w:pPr>
              <w:spacing w:after="0"/>
              <w:jc w:val="left"/>
              <w:rPr>
                <w:rFonts w:asciiTheme="majorHAnsi" w:hAnsiTheme="majorHAnsi" w:cstheme="majorHAnsi"/>
                <w:color w:val="000000"/>
              </w:rPr>
            </w:pPr>
            <w:r w:rsidRPr="002276CA">
              <w:rPr>
                <w:rFonts w:asciiTheme="majorHAnsi" w:hAnsiTheme="majorHAnsi" w:cstheme="majorHAnsi"/>
                <w:color w:val="000000"/>
              </w:rPr>
              <w:t xml:space="preserve">customproperty5 </w:t>
            </w:r>
          </w:p>
        </w:tc>
        <w:tc>
          <w:tcPr>
            <w:tcW w:w="1737" w:type="dxa"/>
            <w:hideMark/>
          </w:tcPr>
          <w:p w14:paraId="48360906" w14:textId="77777777" w:rsidR="002276CA" w:rsidRPr="002276CA" w:rsidRDefault="002276CA" w:rsidP="002276CA">
            <w:pPr>
              <w:spacing w:after="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2276CA">
              <w:rPr>
                <w:rFonts w:asciiTheme="majorHAnsi" w:hAnsiTheme="majorHAnsi" w:cstheme="majorHAnsi"/>
                <w:color w:val="000000"/>
              </w:rPr>
              <w:t>Current date minus number of days. This is used to fetch atom feed record from past date.</w:t>
            </w:r>
          </w:p>
        </w:tc>
        <w:tc>
          <w:tcPr>
            <w:tcW w:w="5548" w:type="dxa"/>
            <w:noWrap/>
            <w:hideMark/>
          </w:tcPr>
          <w:p w14:paraId="5C04FC8D" w14:textId="77777777" w:rsidR="002276CA" w:rsidRPr="002276CA" w:rsidRDefault="002276CA" w:rsidP="002276CA">
            <w:pPr>
              <w:spacing w:after="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2276CA">
              <w:rPr>
                <w:rFonts w:asciiTheme="majorHAnsi" w:hAnsiTheme="majorHAnsi" w:cstheme="majorHAnsi"/>
                <w:color w:val="000000"/>
              </w:rPr>
              <w:t>1</w:t>
            </w:r>
          </w:p>
        </w:tc>
      </w:tr>
      <w:tr w:rsidR="002276CA" w:rsidRPr="002276CA" w14:paraId="76F69E26" w14:textId="77777777" w:rsidTr="00AF42E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5" w:type="dxa"/>
            <w:noWrap/>
            <w:hideMark/>
          </w:tcPr>
          <w:p w14:paraId="75207127" w14:textId="77777777" w:rsidR="002276CA" w:rsidRPr="002276CA" w:rsidRDefault="002276CA" w:rsidP="002276CA">
            <w:pPr>
              <w:spacing w:after="0"/>
              <w:jc w:val="left"/>
              <w:rPr>
                <w:rFonts w:asciiTheme="majorHAnsi" w:hAnsiTheme="majorHAnsi" w:cstheme="majorHAnsi"/>
                <w:color w:val="000000"/>
              </w:rPr>
            </w:pPr>
            <w:r w:rsidRPr="002276CA">
              <w:rPr>
                <w:rFonts w:asciiTheme="majorHAnsi" w:hAnsiTheme="majorHAnsi" w:cstheme="majorHAnsi"/>
                <w:color w:val="000000"/>
              </w:rPr>
              <w:t xml:space="preserve">customproperty6 </w:t>
            </w:r>
          </w:p>
        </w:tc>
        <w:tc>
          <w:tcPr>
            <w:tcW w:w="1737" w:type="dxa"/>
            <w:noWrap/>
            <w:hideMark/>
          </w:tcPr>
          <w:p w14:paraId="78A1D5C8" w14:textId="77777777" w:rsidR="002276CA" w:rsidRPr="002276CA" w:rsidRDefault="002276CA" w:rsidP="002276CA">
            <w:pPr>
              <w:spacing w:after="0"/>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2276CA">
              <w:rPr>
                <w:rFonts w:asciiTheme="majorHAnsi" w:hAnsiTheme="majorHAnsi" w:cstheme="majorHAnsi"/>
                <w:color w:val="000000"/>
              </w:rPr>
              <w:t>Operations</w:t>
            </w:r>
          </w:p>
        </w:tc>
        <w:tc>
          <w:tcPr>
            <w:tcW w:w="5548" w:type="dxa"/>
            <w:noWrap/>
            <w:hideMark/>
          </w:tcPr>
          <w:p w14:paraId="73935A28" w14:textId="77777777" w:rsidR="002276CA" w:rsidRPr="002276CA" w:rsidRDefault="002276CA" w:rsidP="002276CA">
            <w:pPr>
              <w:spacing w:after="0"/>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2276CA">
              <w:rPr>
                <w:rFonts w:asciiTheme="majorHAnsi" w:hAnsiTheme="majorHAnsi" w:cstheme="majorHAnsi"/>
                <w:color w:val="000000"/>
              </w:rPr>
              <w:t>termination,empupdate,empassignment,newhire</w:t>
            </w:r>
          </w:p>
        </w:tc>
      </w:tr>
      <w:tr w:rsidR="00AF42E2" w:rsidRPr="002276CA" w14:paraId="1C1B32A3" w14:textId="77777777" w:rsidTr="00AF42E2">
        <w:trPr>
          <w:trHeight w:val="300"/>
        </w:trPr>
        <w:tc>
          <w:tcPr>
            <w:cnfStyle w:val="001000000000" w:firstRow="0" w:lastRow="0" w:firstColumn="1" w:lastColumn="0" w:oddVBand="0" w:evenVBand="0" w:oddHBand="0" w:evenHBand="0" w:firstRowFirstColumn="0" w:firstRowLastColumn="0" w:lastRowFirstColumn="0" w:lastRowLastColumn="0"/>
            <w:tcW w:w="1795" w:type="dxa"/>
            <w:noWrap/>
            <w:hideMark/>
          </w:tcPr>
          <w:p w14:paraId="6E1E0E1D" w14:textId="77777777" w:rsidR="002276CA" w:rsidRPr="002276CA" w:rsidRDefault="002276CA" w:rsidP="002276CA">
            <w:pPr>
              <w:spacing w:after="0"/>
              <w:jc w:val="left"/>
              <w:rPr>
                <w:rFonts w:asciiTheme="majorHAnsi" w:hAnsiTheme="majorHAnsi" w:cstheme="majorHAnsi"/>
                <w:color w:val="000000"/>
              </w:rPr>
            </w:pPr>
            <w:r w:rsidRPr="002276CA">
              <w:rPr>
                <w:rFonts w:asciiTheme="majorHAnsi" w:hAnsiTheme="majorHAnsi" w:cstheme="majorHAnsi"/>
                <w:color w:val="000000"/>
              </w:rPr>
              <w:t xml:space="preserve">customproperty7 </w:t>
            </w:r>
          </w:p>
        </w:tc>
        <w:tc>
          <w:tcPr>
            <w:tcW w:w="1737" w:type="dxa"/>
            <w:noWrap/>
            <w:hideMark/>
          </w:tcPr>
          <w:p w14:paraId="1210678C" w14:textId="05B630A3" w:rsidR="002276CA" w:rsidRPr="002276CA" w:rsidRDefault="00AF42E2" w:rsidP="002276CA">
            <w:pPr>
              <w:spacing w:after="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Pr>
                <w:rFonts w:asciiTheme="majorHAnsi" w:hAnsiTheme="majorHAnsi" w:cstheme="majorHAnsi"/>
                <w:color w:val="000000"/>
              </w:rPr>
              <w:t xml:space="preserve">Oracle HCM </w:t>
            </w:r>
            <w:r w:rsidR="002276CA" w:rsidRPr="002276CA">
              <w:rPr>
                <w:rFonts w:asciiTheme="majorHAnsi" w:hAnsiTheme="majorHAnsi" w:cstheme="majorHAnsi"/>
                <w:color w:val="000000"/>
              </w:rPr>
              <w:t xml:space="preserve">Atom </w:t>
            </w:r>
            <w:r w:rsidRPr="002276CA">
              <w:rPr>
                <w:rFonts w:asciiTheme="majorHAnsi" w:hAnsiTheme="majorHAnsi" w:cstheme="majorHAnsi"/>
                <w:color w:val="000000"/>
              </w:rPr>
              <w:t>URL</w:t>
            </w:r>
          </w:p>
        </w:tc>
        <w:tc>
          <w:tcPr>
            <w:tcW w:w="5548" w:type="dxa"/>
            <w:noWrap/>
            <w:hideMark/>
          </w:tcPr>
          <w:p w14:paraId="1A6126D3" w14:textId="77777777" w:rsidR="002276CA" w:rsidRPr="002276CA" w:rsidRDefault="002276CA" w:rsidP="002276CA">
            <w:pPr>
              <w:spacing w:after="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2276CA">
              <w:rPr>
                <w:rFonts w:asciiTheme="majorHAnsi" w:hAnsiTheme="majorHAnsi" w:cstheme="majorHAnsi"/>
                <w:color w:val="000000"/>
              </w:rPr>
              <w:t>/atomservlet/employee/</w:t>
            </w:r>
          </w:p>
        </w:tc>
      </w:tr>
      <w:tr w:rsidR="002276CA" w:rsidRPr="002276CA" w14:paraId="0E369CDC" w14:textId="77777777" w:rsidTr="00AF42E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5" w:type="dxa"/>
            <w:noWrap/>
            <w:hideMark/>
          </w:tcPr>
          <w:p w14:paraId="5A7263B7" w14:textId="77777777" w:rsidR="002276CA" w:rsidRPr="002276CA" w:rsidRDefault="002276CA" w:rsidP="002276CA">
            <w:pPr>
              <w:spacing w:after="0"/>
              <w:jc w:val="left"/>
              <w:rPr>
                <w:rFonts w:asciiTheme="majorHAnsi" w:hAnsiTheme="majorHAnsi" w:cstheme="majorHAnsi"/>
                <w:color w:val="000000"/>
              </w:rPr>
            </w:pPr>
            <w:r w:rsidRPr="002276CA">
              <w:rPr>
                <w:rFonts w:asciiTheme="majorHAnsi" w:hAnsiTheme="majorHAnsi" w:cstheme="majorHAnsi"/>
                <w:color w:val="000000"/>
              </w:rPr>
              <w:t xml:space="preserve">customproperty8 </w:t>
            </w:r>
          </w:p>
        </w:tc>
        <w:tc>
          <w:tcPr>
            <w:tcW w:w="1737" w:type="dxa"/>
            <w:noWrap/>
            <w:hideMark/>
          </w:tcPr>
          <w:p w14:paraId="71684EC6" w14:textId="77777777" w:rsidR="002276CA" w:rsidRPr="002276CA" w:rsidRDefault="002276CA" w:rsidP="002276CA">
            <w:pPr>
              <w:spacing w:after="0"/>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2276CA">
              <w:rPr>
                <w:rFonts w:asciiTheme="majorHAnsi" w:hAnsiTheme="majorHAnsi" w:cstheme="majorHAnsi"/>
                <w:color w:val="000000"/>
              </w:rPr>
              <w:t>Query to filter employee record</w:t>
            </w:r>
          </w:p>
        </w:tc>
        <w:tc>
          <w:tcPr>
            <w:tcW w:w="5548" w:type="dxa"/>
            <w:noWrap/>
            <w:hideMark/>
          </w:tcPr>
          <w:p w14:paraId="49A30654" w14:textId="77777777" w:rsidR="002276CA" w:rsidRPr="002276CA" w:rsidRDefault="002276CA" w:rsidP="002276CA">
            <w:pPr>
              <w:spacing w:after="0"/>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2276CA">
              <w:rPr>
                <w:rFonts w:asciiTheme="majorHAnsi" w:hAnsiTheme="majorHAnsi" w:cstheme="majorHAnsi"/>
                <w:color w:val="000000"/>
              </w:rPr>
              <w:t>/resources/latest/emps/?totalResults=true&amp;expand=assignments&amp;onlyData=true&amp;q=PersonNumber=</w:t>
            </w:r>
          </w:p>
        </w:tc>
      </w:tr>
      <w:tr w:rsidR="00AF42E2" w:rsidRPr="002276CA" w14:paraId="30F1609D" w14:textId="77777777" w:rsidTr="00AF42E2">
        <w:trPr>
          <w:trHeight w:val="600"/>
        </w:trPr>
        <w:tc>
          <w:tcPr>
            <w:cnfStyle w:val="001000000000" w:firstRow="0" w:lastRow="0" w:firstColumn="1" w:lastColumn="0" w:oddVBand="0" w:evenVBand="0" w:oddHBand="0" w:evenHBand="0" w:firstRowFirstColumn="0" w:firstRowLastColumn="0" w:lastRowFirstColumn="0" w:lastRowLastColumn="0"/>
            <w:tcW w:w="1795" w:type="dxa"/>
            <w:noWrap/>
            <w:hideMark/>
          </w:tcPr>
          <w:p w14:paraId="602C5D51" w14:textId="77777777" w:rsidR="002276CA" w:rsidRPr="002276CA" w:rsidRDefault="002276CA" w:rsidP="002276CA">
            <w:pPr>
              <w:spacing w:after="0"/>
              <w:jc w:val="left"/>
              <w:rPr>
                <w:rFonts w:asciiTheme="majorHAnsi" w:hAnsiTheme="majorHAnsi" w:cstheme="majorHAnsi"/>
                <w:color w:val="000000"/>
              </w:rPr>
            </w:pPr>
            <w:r w:rsidRPr="002276CA">
              <w:rPr>
                <w:rFonts w:asciiTheme="majorHAnsi" w:hAnsiTheme="majorHAnsi" w:cstheme="majorHAnsi"/>
                <w:color w:val="000000"/>
              </w:rPr>
              <w:t xml:space="preserve">customproperty9 </w:t>
            </w:r>
          </w:p>
        </w:tc>
        <w:tc>
          <w:tcPr>
            <w:tcW w:w="1737" w:type="dxa"/>
            <w:noWrap/>
            <w:hideMark/>
          </w:tcPr>
          <w:p w14:paraId="2104CB83" w14:textId="77777777" w:rsidR="002276CA" w:rsidRPr="002276CA" w:rsidRDefault="002276CA" w:rsidP="002276CA">
            <w:pPr>
              <w:spacing w:after="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2276CA">
              <w:rPr>
                <w:rFonts w:asciiTheme="majorHAnsi" w:hAnsiTheme="majorHAnsi" w:cstheme="majorHAnsi"/>
                <w:color w:val="000000"/>
              </w:rPr>
              <w:t>Query to filter worker record</w:t>
            </w:r>
          </w:p>
        </w:tc>
        <w:tc>
          <w:tcPr>
            <w:tcW w:w="5548" w:type="dxa"/>
            <w:hideMark/>
          </w:tcPr>
          <w:p w14:paraId="50002752" w14:textId="77777777" w:rsidR="002276CA" w:rsidRPr="002276CA" w:rsidRDefault="002276CA" w:rsidP="002276CA">
            <w:pPr>
              <w:spacing w:after="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2276CA">
              <w:rPr>
                <w:rFonts w:asciiTheme="majorHAnsi" w:hAnsiTheme="majorHAnsi" w:cstheme="majorHAnsi"/>
                <w:color w:val="000000"/>
              </w:rPr>
              <w:t>/resources/latest/workers/?totalResults=true&amp;expand=workRelationships.assignments.managers</w:t>
            </w:r>
            <w:r w:rsidRPr="002276CA">
              <w:rPr>
                <w:rFonts w:asciiTheme="majorHAnsi" w:hAnsiTheme="majorHAnsi" w:cstheme="majorHAnsi"/>
                <w:color w:val="000000"/>
              </w:rPr>
              <w:br/>
              <w:t>workRelationships.assignments.assignmentsDFF&amp;onlyData=true&amp;q=PersonNumber=</w:t>
            </w:r>
          </w:p>
        </w:tc>
      </w:tr>
      <w:tr w:rsidR="002276CA" w:rsidRPr="002276CA" w14:paraId="1F622FB3" w14:textId="77777777" w:rsidTr="00AF42E2">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95" w:type="dxa"/>
            <w:noWrap/>
            <w:hideMark/>
          </w:tcPr>
          <w:p w14:paraId="3714291F" w14:textId="77777777" w:rsidR="002276CA" w:rsidRPr="002276CA" w:rsidRDefault="002276CA" w:rsidP="002276CA">
            <w:pPr>
              <w:spacing w:after="0"/>
              <w:jc w:val="left"/>
              <w:rPr>
                <w:rFonts w:asciiTheme="majorHAnsi" w:hAnsiTheme="majorHAnsi" w:cstheme="majorHAnsi"/>
                <w:color w:val="000000"/>
              </w:rPr>
            </w:pPr>
            <w:r w:rsidRPr="002276CA">
              <w:rPr>
                <w:rFonts w:asciiTheme="majorHAnsi" w:hAnsiTheme="majorHAnsi" w:cstheme="majorHAnsi"/>
                <w:color w:val="000000"/>
              </w:rPr>
              <w:t xml:space="preserve">customproperty10 </w:t>
            </w:r>
          </w:p>
        </w:tc>
        <w:tc>
          <w:tcPr>
            <w:tcW w:w="1737" w:type="dxa"/>
            <w:hideMark/>
          </w:tcPr>
          <w:p w14:paraId="1B7A6C0C" w14:textId="47C4BBD2" w:rsidR="002276CA" w:rsidRPr="002276CA" w:rsidRDefault="002276CA" w:rsidP="002276CA">
            <w:pPr>
              <w:spacing w:after="0"/>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2276CA">
              <w:rPr>
                <w:rFonts w:asciiTheme="majorHAnsi" w:hAnsiTheme="majorHAnsi" w:cstheme="majorHAnsi"/>
                <w:color w:val="000000"/>
              </w:rPr>
              <w:t xml:space="preserve">Current time minus in </w:t>
            </w:r>
            <w:r w:rsidR="00AF42E2" w:rsidRPr="002276CA">
              <w:rPr>
                <w:rFonts w:asciiTheme="majorHAnsi" w:hAnsiTheme="majorHAnsi" w:cstheme="majorHAnsi"/>
                <w:color w:val="000000"/>
              </w:rPr>
              <w:t>minutes. This</w:t>
            </w:r>
            <w:r w:rsidRPr="002276CA">
              <w:rPr>
                <w:rFonts w:asciiTheme="majorHAnsi" w:hAnsiTheme="majorHAnsi" w:cstheme="majorHAnsi"/>
                <w:color w:val="000000"/>
              </w:rPr>
              <w:t xml:space="preserve"> setting is used to fetch record from past 180 minutes.</w:t>
            </w:r>
          </w:p>
        </w:tc>
        <w:tc>
          <w:tcPr>
            <w:tcW w:w="5548" w:type="dxa"/>
            <w:noWrap/>
            <w:hideMark/>
          </w:tcPr>
          <w:p w14:paraId="428FBD69" w14:textId="77777777" w:rsidR="002276CA" w:rsidRPr="002276CA" w:rsidRDefault="002276CA" w:rsidP="002276CA">
            <w:pPr>
              <w:spacing w:after="0"/>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2276CA">
              <w:rPr>
                <w:rFonts w:asciiTheme="majorHAnsi" w:hAnsiTheme="majorHAnsi" w:cstheme="majorHAnsi"/>
                <w:color w:val="000000"/>
              </w:rPr>
              <w:t>180</w:t>
            </w:r>
          </w:p>
        </w:tc>
      </w:tr>
      <w:tr w:rsidR="00AF42E2" w:rsidRPr="002276CA" w14:paraId="7C357F27" w14:textId="77777777" w:rsidTr="00AF42E2">
        <w:trPr>
          <w:trHeight w:val="300"/>
        </w:trPr>
        <w:tc>
          <w:tcPr>
            <w:cnfStyle w:val="001000000000" w:firstRow="0" w:lastRow="0" w:firstColumn="1" w:lastColumn="0" w:oddVBand="0" w:evenVBand="0" w:oddHBand="0" w:evenHBand="0" w:firstRowFirstColumn="0" w:firstRowLastColumn="0" w:lastRowFirstColumn="0" w:lastRowLastColumn="0"/>
            <w:tcW w:w="1795" w:type="dxa"/>
            <w:noWrap/>
            <w:hideMark/>
          </w:tcPr>
          <w:p w14:paraId="14CCB59B" w14:textId="77777777" w:rsidR="002276CA" w:rsidRPr="002276CA" w:rsidRDefault="002276CA" w:rsidP="002276CA">
            <w:pPr>
              <w:spacing w:after="0"/>
              <w:jc w:val="left"/>
              <w:rPr>
                <w:rFonts w:asciiTheme="majorHAnsi" w:hAnsiTheme="majorHAnsi" w:cstheme="majorHAnsi"/>
                <w:color w:val="000000"/>
              </w:rPr>
            </w:pPr>
            <w:r w:rsidRPr="002276CA">
              <w:rPr>
                <w:rFonts w:asciiTheme="majorHAnsi" w:hAnsiTheme="majorHAnsi" w:cstheme="majorHAnsi"/>
                <w:color w:val="000000"/>
              </w:rPr>
              <w:t xml:space="preserve">customproperty11 </w:t>
            </w:r>
          </w:p>
        </w:tc>
        <w:tc>
          <w:tcPr>
            <w:tcW w:w="1737" w:type="dxa"/>
            <w:noWrap/>
            <w:hideMark/>
          </w:tcPr>
          <w:p w14:paraId="0C5FAB0B" w14:textId="77777777" w:rsidR="002276CA" w:rsidRPr="002276CA" w:rsidRDefault="002276CA" w:rsidP="002276CA">
            <w:pPr>
              <w:spacing w:after="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2276CA">
              <w:rPr>
                <w:rFonts w:asciiTheme="majorHAnsi" w:hAnsiTheme="majorHAnsi" w:cstheme="majorHAnsi"/>
                <w:color w:val="000000"/>
              </w:rPr>
              <w:t>Future Hire</w:t>
            </w:r>
          </w:p>
        </w:tc>
        <w:tc>
          <w:tcPr>
            <w:tcW w:w="5548" w:type="dxa"/>
            <w:noWrap/>
            <w:hideMark/>
          </w:tcPr>
          <w:p w14:paraId="4D316D28" w14:textId="77777777" w:rsidR="002276CA" w:rsidRPr="002276CA" w:rsidRDefault="002276CA" w:rsidP="002276CA">
            <w:pPr>
              <w:spacing w:after="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2276CA">
              <w:rPr>
                <w:rFonts w:asciiTheme="majorHAnsi" w:hAnsiTheme="majorHAnsi" w:cstheme="majorHAnsi"/>
                <w:color w:val="000000"/>
              </w:rPr>
              <w:t>15</w:t>
            </w:r>
          </w:p>
        </w:tc>
      </w:tr>
      <w:tr w:rsidR="002276CA" w:rsidRPr="002276CA" w14:paraId="6C1AB5EE" w14:textId="77777777" w:rsidTr="00AF42E2">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795" w:type="dxa"/>
            <w:hideMark/>
          </w:tcPr>
          <w:p w14:paraId="2B5C0364" w14:textId="77777777" w:rsidR="002276CA" w:rsidRPr="002276CA" w:rsidRDefault="002276CA" w:rsidP="002276CA">
            <w:pPr>
              <w:spacing w:after="0"/>
              <w:jc w:val="left"/>
              <w:rPr>
                <w:rFonts w:asciiTheme="majorHAnsi" w:hAnsiTheme="majorHAnsi" w:cstheme="majorHAnsi"/>
                <w:color w:val="000000"/>
              </w:rPr>
            </w:pPr>
            <w:r w:rsidRPr="002276CA">
              <w:rPr>
                <w:rFonts w:asciiTheme="majorHAnsi" w:hAnsiTheme="majorHAnsi" w:cstheme="majorHAnsi"/>
                <w:color w:val="000000"/>
              </w:rPr>
              <w:t xml:space="preserve">customproperty12 </w:t>
            </w:r>
          </w:p>
        </w:tc>
        <w:tc>
          <w:tcPr>
            <w:tcW w:w="1737" w:type="dxa"/>
            <w:hideMark/>
          </w:tcPr>
          <w:p w14:paraId="03FACF80" w14:textId="0F7B4BBD" w:rsidR="002276CA" w:rsidRPr="002276CA" w:rsidRDefault="002276CA" w:rsidP="002276CA">
            <w:pPr>
              <w:spacing w:after="0"/>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2276CA">
              <w:rPr>
                <w:rFonts w:asciiTheme="majorHAnsi" w:hAnsiTheme="majorHAnsi" w:cstheme="majorHAnsi"/>
                <w:color w:val="000000"/>
              </w:rPr>
              <w:t xml:space="preserve">Add 60 </w:t>
            </w:r>
            <w:r w:rsidR="00AF42E2" w:rsidRPr="002276CA">
              <w:rPr>
                <w:rFonts w:asciiTheme="majorHAnsi" w:hAnsiTheme="majorHAnsi" w:cstheme="majorHAnsi"/>
                <w:color w:val="000000"/>
              </w:rPr>
              <w:t>minutes</w:t>
            </w:r>
            <w:r w:rsidRPr="002276CA">
              <w:rPr>
                <w:rFonts w:asciiTheme="majorHAnsi" w:hAnsiTheme="majorHAnsi" w:cstheme="majorHAnsi"/>
                <w:color w:val="000000"/>
              </w:rPr>
              <w:t xml:space="preserve"> in current date for ATOM FEED to fetch record for termination,</w:t>
            </w:r>
            <w:r w:rsidR="00AF42E2">
              <w:rPr>
                <w:rFonts w:asciiTheme="majorHAnsi" w:hAnsiTheme="majorHAnsi" w:cstheme="majorHAnsi"/>
                <w:color w:val="000000"/>
              </w:rPr>
              <w:t xml:space="preserve"> </w:t>
            </w:r>
            <w:r w:rsidRPr="002276CA">
              <w:rPr>
                <w:rFonts w:asciiTheme="majorHAnsi" w:hAnsiTheme="majorHAnsi" w:cstheme="majorHAnsi"/>
                <w:color w:val="000000"/>
              </w:rPr>
              <w:t>empupdate,</w:t>
            </w:r>
            <w:r w:rsidR="00AF42E2">
              <w:rPr>
                <w:rFonts w:asciiTheme="majorHAnsi" w:hAnsiTheme="majorHAnsi" w:cstheme="majorHAnsi"/>
                <w:color w:val="000000"/>
              </w:rPr>
              <w:t xml:space="preserve"> </w:t>
            </w:r>
            <w:r w:rsidRPr="002276CA">
              <w:rPr>
                <w:rFonts w:asciiTheme="majorHAnsi" w:hAnsiTheme="majorHAnsi" w:cstheme="majorHAnsi"/>
                <w:color w:val="000000"/>
              </w:rPr>
              <w:t>empassignment from Atom feed</w:t>
            </w:r>
          </w:p>
        </w:tc>
        <w:tc>
          <w:tcPr>
            <w:tcW w:w="5548" w:type="dxa"/>
            <w:noWrap/>
            <w:hideMark/>
          </w:tcPr>
          <w:p w14:paraId="47F70F81" w14:textId="77777777" w:rsidR="002276CA" w:rsidRPr="002276CA" w:rsidRDefault="002276CA" w:rsidP="002276CA">
            <w:pPr>
              <w:spacing w:after="0"/>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2276CA">
              <w:rPr>
                <w:rFonts w:asciiTheme="majorHAnsi" w:hAnsiTheme="majorHAnsi" w:cstheme="majorHAnsi"/>
                <w:color w:val="000000"/>
              </w:rPr>
              <w:t>60</w:t>
            </w:r>
          </w:p>
        </w:tc>
      </w:tr>
    </w:tbl>
    <w:p w14:paraId="2CACEE12" w14:textId="77777777" w:rsidR="00920634" w:rsidRPr="00920634" w:rsidRDefault="00920634" w:rsidP="00920634">
      <w:pPr>
        <w:pStyle w:val="Heading4"/>
        <w:rPr>
          <w:b w:val="0"/>
          <w:bCs w:val="0"/>
          <w:sz w:val="18"/>
          <w:szCs w:val="16"/>
        </w:rPr>
      </w:pPr>
      <w:bookmarkStart w:id="704" w:name="_Toc47544688"/>
      <w:r w:rsidRPr="00920634">
        <w:rPr>
          <w:b w:val="0"/>
          <w:bCs w:val="0"/>
          <w:sz w:val="18"/>
          <w:szCs w:val="16"/>
        </w:rPr>
        <w:t>Running Oracle HCM Full Atom feed job for last day or more.</w:t>
      </w:r>
    </w:p>
    <w:p w14:paraId="0136060E" w14:textId="77777777" w:rsidR="00920634" w:rsidRDefault="00920634" w:rsidP="00920634">
      <w:r>
        <w:t xml:space="preserve">Suppose if there is down time for Oracle HCM/Saviynt application. In such case IAM admin must configure Oracle HCM Atom Full job to run user import job based on down time. </w:t>
      </w:r>
    </w:p>
    <w:p w14:paraId="1092EE94" w14:textId="77777777" w:rsidR="00920634" w:rsidRDefault="00920634" w:rsidP="00920634">
      <w:r>
        <w:t>Suppose Oracle HCM or Saviynt application is down for 1 day then, IAM admin must configured Oracle HCM Atom Full job in Saviynt to fetch 1 day back all atom feed data into Saviynt.</w:t>
      </w:r>
    </w:p>
    <w:p w14:paraId="6FD74CAD" w14:textId="77777777" w:rsidR="00920634" w:rsidRDefault="00920634" w:rsidP="00207D43">
      <w:pPr>
        <w:pStyle w:val="ListParagraph"/>
        <w:numPr>
          <w:ilvl w:val="0"/>
          <w:numId w:val="101"/>
        </w:numPr>
        <w:ind w:left="630"/>
      </w:pPr>
      <w:r>
        <w:t>Login into Saviynt as IAM Admin</w:t>
      </w:r>
    </w:p>
    <w:p w14:paraId="31A574EF" w14:textId="77777777" w:rsidR="00920634" w:rsidRDefault="00920634" w:rsidP="00207D43">
      <w:pPr>
        <w:pStyle w:val="ListParagraph"/>
        <w:numPr>
          <w:ilvl w:val="0"/>
          <w:numId w:val="101"/>
        </w:numPr>
        <w:ind w:left="630"/>
        <w:rPr>
          <w:rFonts w:asciiTheme="minorHAnsi" w:hAnsiTheme="minorHAnsi" w:cstheme="minorHAnsi"/>
        </w:rPr>
      </w:pPr>
      <w:r>
        <w:rPr>
          <w:rFonts w:asciiTheme="minorHAnsi" w:hAnsiTheme="minorHAnsi" w:cstheme="minorHAnsi"/>
        </w:rPr>
        <w:t xml:space="preserve">Before configuring “Oracle HCM Atom Feed Full”, IAM admin must stop “Oracle HCM Atom Feed” which is schedule to be run for every 1 hour. Navigate to </w:t>
      </w:r>
      <w:r w:rsidRPr="006A52BD">
        <w:rPr>
          <w:rFonts w:asciiTheme="minorHAnsi" w:eastAsia="Wingdings" w:hAnsiTheme="minorHAnsi" w:cstheme="minorHAnsi"/>
        </w:rPr>
        <w:t>à</w:t>
      </w:r>
      <w:r>
        <w:rPr>
          <w:rFonts w:asciiTheme="minorHAnsi" w:hAnsiTheme="minorHAnsi" w:cstheme="minorHAnsi"/>
        </w:rPr>
        <w:t xml:space="preserve"> Admin </w:t>
      </w:r>
      <w:r w:rsidRPr="006A52BD">
        <w:rPr>
          <w:rFonts w:asciiTheme="minorHAnsi" w:eastAsia="Wingdings" w:hAnsiTheme="minorHAnsi" w:cstheme="minorHAnsi"/>
        </w:rPr>
        <w:t>à</w:t>
      </w:r>
      <w:r>
        <w:rPr>
          <w:rFonts w:asciiTheme="minorHAnsi" w:hAnsiTheme="minorHAnsi" w:cstheme="minorHAnsi"/>
        </w:rPr>
        <w:t xml:space="preserve"> Job Control Panel</w:t>
      </w:r>
    </w:p>
    <w:p w14:paraId="3383BC3B" w14:textId="77777777" w:rsidR="00920634" w:rsidRDefault="00920634" w:rsidP="00920634">
      <w:pPr>
        <w:pStyle w:val="ListParagraph"/>
        <w:ind w:left="630"/>
        <w:rPr>
          <w:rFonts w:asciiTheme="minorHAnsi" w:hAnsiTheme="minorHAnsi" w:cstheme="minorHAnsi"/>
        </w:rPr>
      </w:pPr>
    </w:p>
    <w:p w14:paraId="5FD9013E" w14:textId="602DD8C9" w:rsidR="00920634" w:rsidRDefault="00920634" w:rsidP="00920634">
      <w:pPr>
        <w:pStyle w:val="Caption"/>
      </w:pPr>
      <w:bookmarkStart w:id="705" w:name="_Toc61521942"/>
      <w:r>
        <w:t xml:space="preserve">Figure </w:t>
      </w:r>
      <w:r w:rsidR="00BC222A">
        <w:fldChar w:fldCharType="begin"/>
      </w:r>
      <w:r w:rsidR="00BC222A">
        <w:instrText xml:space="preserve"> SEQ Figure \* ARABIC </w:instrText>
      </w:r>
      <w:r w:rsidR="00BC222A">
        <w:fldChar w:fldCharType="separate"/>
      </w:r>
      <w:r w:rsidR="00C825B7">
        <w:rPr>
          <w:noProof/>
        </w:rPr>
        <w:t>118</w:t>
      </w:r>
      <w:r w:rsidR="00BC222A">
        <w:rPr>
          <w:noProof/>
        </w:rPr>
        <w:fldChar w:fldCharType="end"/>
      </w:r>
      <w:r>
        <w:t xml:space="preserve"> : Job Control Panel</w:t>
      </w:r>
      <w:bookmarkEnd w:id="705"/>
    </w:p>
    <w:p w14:paraId="23119140" w14:textId="77777777" w:rsidR="00920634" w:rsidRDefault="00920634" w:rsidP="00920634">
      <w:pPr>
        <w:pStyle w:val="ListParagraph"/>
        <w:ind w:left="630"/>
        <w:rPr>
          <w:rFonts w:asciiTheme="minorHAnsi" w:hAnsiTheme="minorHAnsi" w:cstheme="minorHAnsi"/>
        </w:rPr>
      </w:pPr>
      <w:r w:rsidRPr="006A52BD">
        <w:rPr>
          <w:rFonts w:asciiTheme="minorHAnsi" w:hAnsiTheme="minorHAnsi" w:cstheme="minorHAnsi"/>
          <w:noProof/>
        </w:rPr>
        <w:drawing>
          <wp:inline distT="0" distB="0" distL="0" distR="0" wp14:anchorId="0D2C36D0" wp14:editId="55747059">
            <wp:extent cx="4542155" cy="3122930"/>
            <wp:effectExtent l="19050" t="19050" r="10795" b="2032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43419" cy="3123799"/>
                    </a:xfrm>
                    <a:prstGeom prst="rect">
                      <a:avLst/>
                    </a:prstGeom>
                    <a:ln cmpd="sng">
                      <a:solidFill>
                        <a:srgbClr val="5B9BD5"/>
                      </a:solidFill>
                    </a:ln>
                  </pic:spPr>
                </pic:pic>
              </a:graphicData>
            </a:graphic>
          </wp:inline>
        </w:drawing>
      </w:r>
    </w:p>
    <w:p w14:paraId="73FE0309" w14:textId="77777777" w:rsidR="00920634" w:rsidRDefault="00920634" w:rsidP="00920634">
      <w:pPr>
        <w:pStyle w:val="ListParagraph"/>
        <w:ind w:left="630"/>
        <w:rPr>
          <w:rFonts w:asciiTheme="minorHAnsi" w:hAnsiTheme="minorHAnsi" w:cstheme="minorHAnsi"/>
        </w:rPr>
      </w:pPr>
    </w:p>
    <w:p w14:paraId="72C778B6" w14:textId="77777777" w:rsidR="00920634" w:rsidRDefault="00920634" w:rsidP="00207D43">
      <w:pPr>
        <w:pStyle w:val="ListParagraph"/>
        <w:numPr>
          <w:ilvl w:val="0"/>
          <w:numId w:val="101"/>
        </w:numPr>
        <w:ind w:left="630"/>
        <w:rPr>
          <w:rFonts w:asciiTheme="minorHAnsi" w:hAnsiTheme="minorHAnsi" w:cstheme="minorHAnsi"/>
        </w:rPr>
      </w:pPr>
      <w:r w:rsidRPr="00BA631C">
        <w:rPr>
          <w:rFonts w:asciiTheme="minorHAnsi" w:hAnsiTheme="minorHAnsi" w:cstheme="minorHAnsi"/>
        </w:rPr>
        <w:t xml:space="preserve">Then navigate to Utility and click on </w:t>
      </w:r>
      <w:r w:rsidRPr="003C2D81">
        <w:rPr>
          <w:rFonts w:asciiTheme="minorHAnsi" w:eastAsia="Wingdings" w:hAnsiTheme="minorHAnsi" w:cstheme="minorHAnsi"/>
        </w:rPr>
        <w:t>à</w:t>
      </w:r>
      <w:r w:rsidRPr="00BA631C">
        <w:rPr>
          <w:rFonts w:asciiTheme="minorHAnsi" w:hAnsiTheme="minorHAnsi" w:cstheme="minorHAnsi"/>
        </w:rPr>
        <w:t xml:space="preserve"> Trigger Job</w:t>
      </w:r>
      <w:r>
        <w:rPr>
          <w:rFonts w:asciiTheme="minorHAnsi" w:hAnsiTheme="minorHAnsi" w:cstheme="minorHAnsi"/>
        </w:rPr>
        <w:t>.</w:t>
      </w:r>
    </w:p>
    <w:p w14:paraId="696ED57A" w14:textId="77777777" w:rsidR="00920634" w:rsidRPr="00BA631C" w:rsidRDefault="00920634" w:rsidP="00920634">
      <w:pPr>
        <w:pStyle w:val="ListParagraph"/>
        <w:ind w:left="630"/>
        <w:rPr>
          <w:rFonts w:asciiTheme="minorHAnsi" w:hAnsiTheme="minorHAnsi" w:cstheme="minorHAnsi"/>
        </w:rPr>
      </w:pPr>
    </w:p>
    <w:p w14:paraId="5C0090CB" w14:textId="3E031E7A" w:rsidR="00920634" w:rsidRDefault="00920634" w:rsidP="00920634">
      <w:pPr>
        <w:pStyle w:val="Caption"/>
      </w:pPr>
      <w:bookmarkStart w:id="706" w:name="_Toc61521943"/>
      <w:r>
        <w:t xml:space="preserve">Figure </w:t>
      </w:r>
      <w:r w:rsidR="00BC222A">
        <w:fldChar w:fldCharType="begin"/>
      </w:r>
      <w:r w:rsidR="00BC222A">
        <w:instrText xml:space="preserve"> SEQ Figure \* ARABIC </w:instrText>
      </w:r>
      <w:r w:rsidR="00BC222A">
        <w:fldChar w:fldCharType="separate"/>
      </w:r>
      <w:r w:rsidR="00C825B7">
        <w:rPr>
          <w:noProof/>
        </w:rPr>
        <w:t>119</w:t>
      </w:r>
      <w:r w:rsidR="00BC222A">
        <w:rPr>
          <w:noProof/>
        </w:rPr>
        <w:fldChar w:fldCharType="end"/>
      </w:r>
      <w:r>
        <w:t xml:space="preserve"> : Utility</w:t>
      </w:r>
      <w:bookmarkEnd w:id="706"/>
    </w:p>
    <w:p w14:paraId="1CBFB608" w14:textId="77777777" w:rsidR="00920634" w:rsidRPr="00BA631C" w:rsidRDefault="00920634" w:rsidP="00920634">
      <w:pPr>
        <w:ind w:left="630"/>
        <w:rPr>
          <w:rFonts w:asciiTheme="minorHAnsi" w:hAnsiTheme="minorHAnsi" w:cstheme="minorHAnsi"/>
        </w:rPr>
      </w:pPr>
      <w:r w:rsidRPr="00BA631C">
        <w:rPr>
          <w:rFonts w:asciiTheme="minorHAnsi" w:hAnsiTheme="minorHAnsi" w:cstheme="minorHAnsi"/>
          <w:noProof/>
        </w:rPr>
        <w:drawing>
          <wp:inline distT="0" distB="0" distL="0" distR="0" wp14:anchorId="42E637B8" wp14:editId="6BE6ED32">
            <wp:extent cx="4542739" cy="1843405"/>
            <wp:effectExtent l="19050" t="19050" r="10795" b="23495"/>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50551" cy="1846575"/>
                    </a:xfrm>
                    <a:prstGeom prst="rect">
                      <a:avLst/>
                    </a:prstGeom>
                    <a:ln cmpd="sng">
                      <a:solidFill>
                        <a:srgbClr val="5B9BD5"/>
                      </a:solidFill>
                    </a:ln>
                  </pic:spPr>
                </pic:pic>
              </a:graphicData>
            </a:graphic>
          </wp:inline>
        </w:drawing>
      </w:r>
    </w:p>
    <w:p w14:paraId="01B7152C" w14:textId="77777777" w:rsidR="00920634" w:rsidRDefault="00920634" w:rsidP="00920634">
      <w:pPr>
        <w:pStyle w:val="ListParagraph"/>
        <w:ind w:left="630"/>
        <w:rPr>
          <w:rFonts w:asciiTheme="minorHAnsi" w:hAnsiTheme="minorHAnsi" w:cstheme="minorHAnsi"/>
        </w:rPr>
      </w:pPr>
    </w:p>
    <w:p w14:paraId="67B3D84D" w14:textId="77777777" w:rsidR="00920634" w:rsidRDefault="00920634" w:rsidP="00207D43">
      <w:pPr>
        <w:pStyle w:val="ListParagraph"/>
        <w:numPr>
          <w:ilvl w:val="0"/>
          <w:numId w:val="101"/>
        </w:numPr>
        <w:ind w:left="630"/>
        <w:rPr>
          <w:rFonts w:asciiTheme="minorHAnsi" w:hAnsiTheme="minorHAnsi" w:cstheme="minorHAnsi"/>
        </w:rPr>
      </w:pPr>
      <w:r>
        <w:rPr>
          <w:rFonts w:asciiTheme="minorHAnsi" w:hAnsiTheme="minorHAnsi" w:cstheme="minorHAnsi"/>
        </w:rPr>
        <w:t xml:space="preserve">Click on </w:t>
      </w:r>
      <w:r w:rsidRPr="00CE79A8">
        <w:rPr>
          <w:rFonts w:asciiTheme="minorHAnsi" w:eastAsia="Wingdings" w:hAnsiTheme="minorHAnsi" w:cstheme="minorHAnsi"/>
        </w:rPr>
        <w:t>à</w:t>
      </w:r>
      <w:r>
        <w:rPr>
          <w:rFonts w:asciiTheme="minorHAnsi" w:hAnsiTheme="minorHAnsi" w:cstheme="minorHAnsi"/>
        </w:rPr>
        <w:t xml:space="preserve"> Edit Trigger button and then click on “Action” button of “</w:t>
      </w:r>
      <w:r w:rsidRPr="003C2D81">
        <w:rPr>
          <w:rFonts w:asciiTheme="minorHAnsi" w:hAnsiTheme="minorHAnsi" w:cstheme="minorHAnsi"/>
        </w:rPr>
        <w:t>ORACLE_HCM_USER_IMPORT</w:t>
      </w:r>
      <w:r>
        <w:rPr>
          <w:rFonts w:asciiTheme="minorHAnsi" w:hAnsiTheme="minorHAnsi" w:cstheme="minorHAnsi"/>
        </w:rPr>
        <w:t>”.</w:t>
      </w:r>
    </w:p>
    <w:p w14:paraId="797DFF54" w14:textId="36E99924" w:rsidR="00920634" w:rsidRDefault="00920634" w:rsidP="00920634">
      <w:pPr>
        <w:pStyle w:val="Caption"/>
      </w:pPr>
      <w:bookmarkStart w:id="707" w:name="_Toc61521944"/>
      <w:r>
        <w:t xml:space="preserve">Figure </w:t>
      </w:r>
      <w:r w:rsidR="00BC222A">
        <w:fldChar w:fldCharType="begin"/>
      </w:r>
      <w:r w:rsidR="00BC222A">
        <w:instrText xml:space="preserve"> SEQ Figure \* ARABIC </w:instrText>
      </w:r>
      <w:r w:rsidR="00BC222A">
        <w:fldChar w:fldCharType="separate"/>
      </w:r>
      <w:r w:rsidR="00C825B7">
        <w:rPr>
          <w:noProof/>
        </w:rPr>
        <w:t>120</w:t>
      </w:r>
      <w:r w:rsidR="00BC222A">
        <w:rPr>
          <w:noProof/>
        </w:rPr>
        <w:fldChar w:fldCharType="end"/>
      </w:r>
      <w:r>
        <w:t xml:space="preserve"> : Edit Trigger</w:t>
      </w:r>
      <w:bookmarkEnd w:id="707"/>
    </w:p>
    <w:p w14:paraId="71B925EF" w14:textId="77777777" w:rsidR="00920634" w:rsidRDefault="00920634" w:rsidP="00920634">
      <w:pPr>
        <w:pStyle w:val="ListParagraph"/>
        <w:ind w:left="630"/>
        <w:rPr>
          <w:rFonts w:asciiTheme="minorHAnsi" w:hAnsiTheme="minorHAnsi" w:cstheme="minorHAnsi"/>
        </w:rPr>
      </w:pPr>
      <w:r>
        <w:rPr>
          <w:rFonts w:asciiTheme="minorHAnsi" w:hAnsiTheme="minorHAnsi" w:cstheme="minorHAnsi"/>
          <w:noProof/>
        </w:rPr>
        <w:drawing>
          <wp:inline distT="0" distB="0" distL="0" distR="0" wp14:anchorId="7E548097" wp14:editId="0936294B">
            <wp:extent cx="4710988" cy="2728595"/>
            <wp:effectExtent l="19050" t="19050" r="13970" b="14605"/>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14578" cy="2730675"/>
                    </a:xfrm>
                    <a:prstGeom prst="rect">
                      <a:avLst/>
                    </a:prstGeom>
                    <a:noFill/>
                    <a:ln cmpd="sng">
                      <a:solidFill>
                        <a:srgbClr val="5B9BD5"/>
                      </a:solidFill>
                    </a:ln>
                  </pic:spPr>
                </pic:pic>
              </a:graphicData>
            </a:graphic>
          </wp:inline>
        </w:drawing>
      </w:r>
    </w:p>
    <w:p w14:paraId="66F13BBB" w14:textId="77777777" w:rsidR="00920634" w:rsidRDefault="00920634" w:rsidP="00920634">
      <w:pPr>
        <w:pStyle w:val="ListParagraph"/>
        <w:ind w:left="630"/>
        <w:rPr>
          <w:rFonts w:asciiTheme="minorHAnsi" w:hAnsiTheme="minorHAnsi" w:cstheme="minorHAnsi"/>
        </w:rPr>
      </w:pPr>
    </w:p>
    <w:p w14:paraId="4F8D6327" w14:textId="77777777" w:rsidR="00920634" w:rsidRDefault="00920634" w:rsidP="00207D43">
      <w:pPr>
        <w:pStyle w:val="ListParagraph"/>
        <w:numPr>
          <w:ilvl w:val="0"/>
          <w:numId w:val="101"/>
        </w:numPr>
        <w:ind w:left="630"/>
        <w:rPr>
          <w:rFonts w:asciiTheme="minorHAnsi" w:hAnsiTheme="minorHAnsi" w:cstheme="minorHAnsi"/>
        </w:rPr>
      </w:pPr>
      <w:r>
        <w:rPr>
          <w:rFonts w:asciiTheme="minorHAnsi" w:hAnsiTheme="minorHAnsi" w:cstheme="minorHAnsi"/>
        </w:rPr>
        <w:t xml:space="preserve">Click on </w:t>
      </w:r>
      <w:r w:rsidRPr="00CE79A8">
        <w:rPr>
          <w:rFonts w:asciiTheme="minorHAnsi" w:eastAsia="Wingdings" w:hAnsiTheme="minorHAnsi" w:cstheme="minorHAnsi"/>
        </w:rPr>
        <w:t>à</w:t>
      </w:r>
      <w:r>
        <w:rPr>
          <w:rFonts w:asciiTheme="minorHAnsi" w:hAnsiTheme="minorHAnsi" w:cstheme="minorHAnsi"/>
        </w:rPr>
        <w:t xml:space="preserve"> Next button to change scheduler timing.</w:t>
      </w:r>
    </w:p>
    <w:p w14:paraId="7E21B06C" w14:textId="77777777" w:rsidR="00920634" w:rsidRDefault="00920634" w:rsidP="00920634">
      <w:pPr>
        <w:pStyle w:val="ListParagraph"/>
        <w:ind w:left="630"/>
        <w:rPr>
          <w:rFonts w:asciiTheme="minorHAnsi" w:hAnsiTheme="minorHAnsi" w:cstheme="minorHAnsi"/>
        </w:rPr>
      </w:pPr>
    </w:p>
    <w:p w14:paraId="6D7A1698" w14:textId="77777777" w:rsidR="00920634" w:rsidRDefault="00920634" w:rsidP="00920634">
      <w:pPr>
        <w:pStyle w:val="ListParagraph"/>
        <w:ind w:left="630"/>
        <w:rPr>
          <w:rFonts w:asciiTheme="minorHAnsi" w:hAnsiTheme="minorHAnsi" w:cstheme="minorHAnsi"/>
        </w:rPr>
      </w:pPr>
    </w:p>
    <w:p w14:paraId="7FC1ACB1" w14:textId="48B26CAA" w:rsidR="00920634" w:rsidRDefault="00920634" w:rsidP="00920634">
      <w:pPr>
        <w:pStyle w:val="Caption"/>
      </w:pPr>
      <w:bookmarkStart w:id="708" w:name="_Toc61521945"/>
      <w:r>
        <w:t xml:space="preserve">Figure </w:t>
      </w:r>
      <w:r w:rsidR="00BC222A">
        <w:fldChar w:fldCharType="begin"/>
      </w:r>
      <w:r w:rsidR="00BC222A">
        <w:instrText xml:space="preserve"> SEQ Figure \* ARABIC </w:instrText>
      </w:r>
      <w:r w:rsidR="00BC222A">
        <w:fldChar w:fldCharType="separate"/>
      </w:r>
      <w:r w:rsidR="00C825B7">
        <w:rPr>
          <w:noProof/>
        </w:rPr>
        <w:t>121</w:t>
      </w:r>
      <w:r w:rsidR="00BC222A">
        <w:rPr>
          <w:noProof/>
        </w:rPr>
        <w:fldChar w:fldCharType="end"/>
      </w:r>
      <w:r>
        <w:t xml:space="preserve"> : Job Details</w:t>
      </w:r>
      <w:bookmarkEnd w:id="708"/>
    </w:p>
    <w:p w14:paraId="440AFCA9" w14:textId="77777777" w:rsidR="00920634" w:rsidRDefault="00920634" w:rsidP="00920634">
      <w:pPr>
        <w:pStyle w:val="ListParagraph"/>
        <w:ind w:left="630"/>
        <w:rPr>
          <w:rFonts w:asciiTheme="minorHAnsi" w:hAnsiTheme="minorHAnsi" w:cstheme="minorHAnsi"/>
        </w:rPr>
      </w:pPr>
      <w:r>
        <w:rPr>
          <w:rFonts w:asciiTheme="minorHAnsi" w:hAnsiTheme="minorHAnsi" w:cstheme="minorHAnsi"/>
          <w:noProof/>
        </w:rPr>
        <w:drawing>
          <wp:inline distT="0" distB="0" distL="0" distR="0" wp14:anchorId="5157E9DF" wp14:editId="24D61C08">
            <wp:extent cx="4572000" cy="3606393"/>
            <wp:effectExtent l="19050" t="19050" r="19050" b="13335"/>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75072" cy="3608816"/>
                    </a:xfrm>
                    <a:prstGeom prst="rect">
                      <a:avLst/>
                    </a:prstGeom>
                    <a:noFill/>
                    <a:ln cmpd="sng">
                      <a:solidFill>
                        <a:srgbClr val="5B9BD5"/>
                      </a:solidFill>
                    </a:ln>
                  </pic:spPr>
                </pic:pic>
              </a:graphicData>
            </a:graphic>
          </wp:inline>
        </w:drawing>
      </w:r>
    </w:p>
    <w:p w14:paraId="2D205D8F" w14:textId="77777777" w:rsidR="00920634" w:rsidRDefault="00920634" w:rsidP="00207D43">
      <w:pPr>
        <w:pStyle w:val="ListParagraph"/>
        <w:numPr>
          <w:ilvl w:val="0"/>
          <w:numId w:val="101"/>
        </w:numPr>
        <w:ind w:left="630"/>
        <w:rPr>
          <w:rFonts w:asciiTheme="minorHAnsi" w:hAnsiTheme="minorHAnsi" w:cstheme="minorHAnsi"/>
        </w:rPr>
      </w:pPr>
      <w:r>
        <w:rPr>
          <w:rFonts w:asciiTheme="minorHAnsi" w:hAnsiTheme="minorHAnsi" w:cstheme="minorHAnsi"/>
        </w:rPr>
        <w:t xml:space="preserve">Click on </w:t>
      </w:r>
      <w:r w:rsidRPr="00E20F27">
        <w:rPr>
          <w:rFonts w:asciiTheme="minorHAnsi" w:eastAsia="Wingdings" w:hAnsiTheme="minorHAnsi" w:cstheme="minorHAnsi"/>
        </w:rPr>
        <w:t>à</w:t>
      </w:r>
      <w:r>
        <w:rPr>
          <w:rFonts w:asciiTheme="minorHAnsi" w:hAnsiTheme="minorHAnsi" w:cstheme="minorHAnsi"/>
        </w:rPr>
        <w:t xml:space="preserve"> Cron Expression and enter “0 0 0 ? * *  2099”</w:t>
      </w:r>
    </w:p>
    <w:p w14:paraId="423DF26F" w14:textId="77777777" w:rsidR="00920634" w:rsidRDefault="00920634" w:rsidP="00920634">
      <w:pPr>
        <w:pStyle w:val="ListParagraph"/>
        <w:ind w:left="630"/>
        <w:rPr>
          <w:rFonts w:asciiTheme="minorHAnsi" w:hAnsiTheme="minorHAnsi" w:cstheme="minorHAnsi"/>
        </w:rPr>
      </w:pPr>
    </w:p>
    <w:p w14:paraId="5D8A7718" w14:textId="0A05317B" w:rsidR="00920634" w:rsidRDefault="00920634" w:rsidP="00920634">
      <w:pPr>
        <w:pStyle w:val="Caption"/>
      </w:pPr>
      <w:bookmarkStart w:id="709" w:name="_Toc61521946"/>
      <w:r>
        <w:t xml:space="preserve">Figure </w:t>
      </w:r>
      <w:r w:rsidR="00BC222A">
        <w:fldChar w:fldCharType="begin"/>
      </w:r>
      <w:r w:rsidR="00BC222A">
        <w:instrText xml:space="preserve"> SEQ Figure \* ARABIC </w:instrText>
      </w:r>
      <w:r w:rsidR="00BC222A">
        <w:fldChar w:fldCharType="separate"/>
      </w:r>
      <w:r w:rsidR="00C825B7">
        <w:rPr>
          <w:noProof/>
        </w:rPr>
        <w:t>122</w:t>
      </w:r>
      <w:r w:rsidR="00BC222A">
        <w:rPr>
          <w:noProof/>
        </w:rPr>
        <w:fldChar w:fldCharType="end"/>
      </w:r>
      <w:r>
        <w:t xml:space="preserve"> : Cron Expression</w:t>
      </w:r>
      <w:bookmarkEnd w:id="709"/>
    </w:p>
    <w:p w14:paraId="2407CDB4" w14:textId="77777777" w:rsidR="00920634" w:rsidRDefault="00920634" w:rsidP="00920634">
      <w:pPr>
        <w:pStyle w:val="ListParagraph"/>
        <w:ind w:left="630"/>
        <w:rPr>
          <w:rFonts w:asciiTheme="minorHAnsi" w:hAnsiTheme="minorHAnsi" w:cstheme="minorHAnsi"/>
        </w:rPr>
      </w:pPr>
      <w:r w:rsidRPr="003C2D81">
        <w:rPr>
          <w:rFonts w:asciiTheme="minorHAnsi" w:hAnsiTheme="minorHAnsi" w:cstheme="minorHAnsi"/>
          <w:noProof/>
        </w:rPr>
        <w:drawing>
          <wp:inline distT="0" distB="0" distL="0" distR="0" wp14:anchorId="7607F764" wp14:editId="702815B2">
            <wp:extent cx="4564684" cy="2228095"/>
            <wp:effectExtent l="19050" t="19050" r="26670" b="2032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85499" cy="2238255"/>
                    </a:xfrm>
                    <a:prstGeom prst="rect">
                      <a:avLst/>
                    </a:prstGeom>
                    <a:ln cmpd="sng">
                      <a:solidFill>
                        <a:srgbClr val="5B9BD5"/>
                      </a:solidFill>
                    </a:ln>
                  </pic:spPr>
                </pic:pic>
              </a:graphicData>
            </a:graphic>
          </wp:inline>
        </w:drawing>
      </w:r>
    </w:p>
    <w:p w14:paraId="5A6B4124" w14:textId="77777777" w:rsidR="00920634" w:rsidRDefault="00920634" w:rsidP="00920634">
      <w:pPr>
        <w:pStyle w:val="ListParagraph"/>
        <w:ind w:left="630"/>
        <w:rPr>
          <w:rFonts w:asciiTheme="minorHAnsi" w:hAnsiTheme="minorHAnsi" w:cstheme="minorHAnsi"/>
        </w:rPr>
      </w:pPr>
    </w:p>
    <w:p w14:paraId="5FAED83E" w14:textId="77777777" w:rsidR="00920634" w:rsidRDefault="00920634" w:rsidP="00207D43">
      <w:pPr>
        <w:pStyle w:val="ListParagraph"/>
        <w:numPr>
          <w:ilvl w:val="0"/>
          <w:numId w:val="101"/>
        </w:numPr>
        <w:ind w:left="630"/>
        <w:rPr>
          <w:rFonts w:asciiTheme="minorHAnsi" w:hAnsiTheme="minorHAnsi" w:cstheme="minorHAnsi"/>
        </w:rPr>
      </w:pPr>
      <w:r>
        <w:rPr>
          <w:rFonts w:asciiTheme="minorHAnsi" w:hAnsiTheme="minorHAnsi" w:cstheme="minorHAnsi"/>
        </w:rPr>
        <w:t xml:space="preserve">Verify </w:t>
      </w:r>
      <w:r w:rsidRPr="00AB4AE1">
        <w:rPr>
          <w:rFonts w:asciiTheme="minorHAnsi" w:eastAsia="Wingdings" w:hAnsiTheme="minorHAnsi" w:cstheme="minorHAnsi"/>
        </w:rPr>
        <w:t>à</w:t>
      </w:r>
      <w:r>
        <w:rPr>
          <w:rFonts w:asciiTheme="minorHAnsi" w:hAnsiTheme="minorHAnsi" w:cstheme="minorHAnsi"/>
        </w:rPr>
        <w:t xml:space="preserve"> Next schedule timing is as per entered value.</w:t>
      </w:r>
    </w:p>
    <w:p w14:paraId="51AABE61" w14:textId="77777777" w:rsidR="00920634" w:rsidRDefault="00920634" w:rsidP="00920634">
      <w:pPr>
        <w:pStyle w:val="ListParagraph"/>
        <w:ind w:left="630"/>
        <w:rPr>
          <w:rFonts w:asciiTheme="minorHAnsi" w:hAnsiTheme="minorHAnsi" w:cstheme="minorHAnsi"/>
        </w:rPr>
      </w:pPr>
    </w:p>
    <w:p w14:paraId="1E5672BF" w14:textId="77777777" w:rsidR="00920634" w:rsidRDefault="00920634" w:rsidP="00920634">
      <w:pPr>
        <w:pStyle w:val="ListParagraph"/>
        <w:ind w:left="630"/>
        <w:rPr>
          <w:rFonts w:asciiTheme="minorHAnsi" w:hAnsiTheme="minorHAnsi" w:cstheme="minorHAnsi"/>
        </w:rPr>
      </w:pPr>
      <w:r>
        <w:rPr>
          <w:rFonts w:asciiTheme="minorHAnsi" w:hAnsiTheme="minorHAnsi" w:cstheme="minorHAnsi"/>
          <w:noProof/>
        </w:rPr>
        <w:drawing>
          <wp:inline distT="0" distB="0" distL="0" distR="0" wp14:anchorId="6E367D6E" wp14:editId="306D304B">
            <wp:extent cx="4652467" cy="511810"/>
            <wp:effectExtent l="19050" t="19050" r="15240" b="2159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59407" cy="512573"/>
                    </a:xfrm>
                    <a:prstGeom prst="rect">
                      <a:avLst/>
                    </a:prstGeom>
                    <a:noFill/>
                    <a:ln cmpd="sng">
                      <a:solidFill>
                        <a:srgbClr val="5B9BD5"/>
                      </a:solidFill>
                    </a:ln>
                  </pic:spPr>
                </pic:pic>
              </a:graphicData>
            </a:graphic>
          </wp:inline>
        </w:drawing>
      </w:r>
    </w:p>
    <w:p w14:paraId="757CC540" w14:textId="77777777" w:rsidR="00920634" w:rsidRDefault="00920634" w:rsidP="00207D43">
      <w:pPr>
        <w:pStyle w:val="ListParagraph"/>
        <w:numPr>
          <w:ilvl w:val="0"/>
          <w:numId w:val="101"/>
        </w:numPr>
        <w:ind w:left="630"/>
      </w:pPr>
      <w:r>
        <w:t>Now to Configure “Oracle HCM Full Atom Feed” job. Navigate to Admin</w:t>
      </w:r>
      <w:r>
        <w:rPr>
          <w:rFonts w:ascii="Wingdings" w:eastAsia="Wingdings" w:hAnsi="Wingdings" w:cs="Wingdings"/>
        </w:rPr>
        <w:t>à</w:t>
      </w:r>
      <w:r>
        <w:t xml:space="preserve"> Security System </w:t>
      </w:r>
      <w:r>
        <w:rPr>
          <w:rFonts w:ascii="Wingdings" w:eastAsia="Wingdings" w:hAnsi="Wingdings" w:cs="Wingdings"/>
        </w:rPr>
        <w:t>à</w:t>
      </w:r>
      <w:r>
        <w:t xml:space="preserve"> Click on “Endpoint“ </w:t>
      </w:r>
      <w:r>
        <w:rPr>
          <w:rFonts w:ascii="Wingdings" w:eastAsia="Wingdings" w:hAnsi="Wingdings" w:cs="Wingdings"/>
        </w:rPr>
        <w:t>à</w:t>
      </w:r>
      <w:r>
        <w:t xml:space="preserve"> Click on “Oracle HCM Full Atom Feed”</w:t>
      </w:r>
    </w:p>
    <w:p w14:paraId="4EA82D79" w14:textId="77777777" w:rsidR="00920634" w:rsidRDefault="00920634" w:rsidP="00920634">
      <w:pPr>
        <w:pStyle w:val="ListParagraph"/>
        <w:ind w:left="630"/>
      </w:pPr>
    </w:p>
    <w:p w14:paraId="24E5534D" w14:textId="76F3CBC9" w:rsidR="00920634" w:rsidRDefault="00920634" w:rsidP="00920634">
      <w:pPr>
        <w:pStyle w:val="Caption"/>
      </w:pPr>
      <w:bookmarkStart w:id="710" w:name="_Toc61521947"/>
      <w:r>
        <w:t xml:space="preserve">Figure </w:t>
      </w:r>
      <w:r w:rsidR="00BC222A">
        <w:fldChar w:fldCharType="begin"/>
      </w:r>
      <w:r w:rsidR="00BC222A">
        <w:instrText xml:space="preserve"> SEQ Figure \* ARABIC </w:instrText>
      </w:r>
      <w:r w:rsidR="00BC222A">
        <w:fldChar w:fldCharType="separate"/>
      </w:r>
      <w:r w:rsidR="00C825B7">
        <w:rPr>
          <w:noProof/>
        </w:rPr>
        <w:t>123</w:t>
      </w:r>
      <w:r w:rsidR="00BC222A">
        <w:rPr>
          <w:noProof/>
        </w:rPr>
        <w:fldChar w:fldCharType="end"/>
      </w:r>
      <w:r>
        <w:t xml:space="preserve"> : Endpoint</w:t>
      </w:r>
      <w:bookmarkEnd w:id="710"/>
    </w:p>
    <w:p w14:paraId="0CB96A5F" w14:textId="77777777" w:rsidR="00920634" w:rsidRDefault="00920634" w:rsidP="00920634">
      <w:pPr>
        <w:pStyle w:val="ListParagraph"/>
        <w:ind w:left="630"/>
      </w:pPr>
      <w:r>
        <w:rPr>
          <w:noProof/>
        </w:rPr>
        <w:drawing>
          <wp:inline distT="0" distB="0" distL="0" distR="0" wp14:anchorId="58BB8B2D" wp14:editId="15AA315B">
            <wp:extent cx="4543425" cy="2524125"/>
            <wp:effectExtent l="19050" t="19050" r="28575" b="28575"/>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543425" cy="2524125"/>
                    </a:xfrm>
                    <a:prstGeom prst="rect">
                      <a:avLst/>
                    </a:prstGeom>
                    <a:noFill/>
                    <a:ln cmpd="sng">
                      <a:solidFill>
                        <a:srgbClr val="5B9BD5"/>
                      </a:solidFill>
                    </a:ln>
                  </pic:spPr>
                </pic:pic>
              </a:graphicData>
            </a:graphic>
          </wp:inline>
        </w:drawing>
      </w:r>
    </w:p>
    <w:p w14:paraId="4032773C" w14:textId="77777777" w:rsidR="00920634" w:rsidRDefault="00920634" w:rsidP="00920634">
      <w:pPr>
        <w:pStyle w:val="ListParagraph"/>
        <w:ind w:left="630"/>
      </w:pPr>
    </w:p>
    <w:p w14:paraId="6B14FF87" w14:textId="77777777" w:rsidR="00920634" w:rsidRDefault="00920634" w:rsidP="00207D43">
      <w:pPr>
        <w:pStyle w:val="ListParagraph"/>
        <w:numPr>
          <w:ilvl w:val="0"/>
          <w:numId w:val="101"/>
        </w:numPr>
        <w:ind w:left="630"/>
      </w:pPr>
      <w:r>
        <w:t>Search for “</w:t>
      </w:r>
      <w:r w:rsidRPr="00701237">
        <w:t>Custom Property 5</w:t>
      </w:r>
      <w:r>
        <w:t xml:space="preserve">” field in Endpoint Detail tab. Custom property 5 field represents as </w:t>
      </w:r>
      <w:r>
        <w:rPr>
          <w:rFonts w:asciiTheme="majorHAnsi" w:hAnsiTheme="majorHAnsi" w:cstheme="majorHAnsi"/>
          <w:color w:val="000000"/>
        </w:rPr>
        <w:t>c</w:t>
      </w:r>
      <w:r w:rsidRPr="002276CA">
        <w:rPr>
          <w:rFonts w:asciiTheme="majorHAnsi" w:hAnsiTheme="majorHAnsi" w:cstheme="majorHAnsi"/>
          <w:color w:val="000000"/>
        </w:rPr>
        <w:t>urrent date minus number of days. This is used to fetch atom feed record from past date.</w:t>
      </w:r>
      <w:r>
        <w:t xml:space="preserve"> Set custom Property 5 as “1”. And click on “Update” button.</w:t>
      </w:r>
    </w:p>
    <w:p w14:paraId="1F9BC9DE" w14:textId="77777777" w:rsidR="00920634" w:rsidRDefault="00920634" w:rsidP="00920634">
      <w:pPr>
        <w:pStyle w:val="ListParagraph"/>
        <w:ind w:left="630"/>
      </w:pPr>
    </w:p>
    <w:p w14:paraId="369C0BD0" w14:textId="06FD84E7" w:rsidR="00920634" w:rsidRDefault="00920634" w:rsidP="00920634">
      <w:pPr>
        <w:pStyle w:val="Caption"/>
      </w:pPr>
      <w:bookmarkStart w:id="711" w:name="_Toc61521948"/>
      <w:r>
        <w:t xml:space="preserve">Figure </w:t>
      </w:r>
      <w:r w:rsidR="00BC222A">
        <w:fldChar w:fldCharType="begin"/>
      </w:r>
      <w:r w:rsidR="00BC222A">
        <w:instrText xml:space="preserve"> SEQ Figure \* ARABIC </w:instrText>
      </w:r>
      <w:r w:rsidR="00BC222A">
        <w:fldChar w:fldCharType="separate"/>
      </w:r>
      <w:r w:rsidR="00C825B7">
        <w:rPr>
          <w:noProof/>
        </w:rPr>
        <w:t>124</w:t>
      </w:r>
      <w:r w:rsidR="00BC222A">
        <w:rPr>
          <w:noProof/>
        </w:rPr>
        <w:fldChar w:fldCharType="end"/>
      </w:r>
      <w:r>
        <w:t xml:space="preserve"> : Endpoint Details</w:t>
      </w:r>
      <w:bookmarkEnd w:id="711"/>
    </w:p>
    <w:p w14:paraId="1B7DECF4" w14:textId="77777777" w:rsidR="00920634" w:rsidRDefault="00920634" w:rsidP="00920634">
      <w:pPr>
        <w:pStyle w:val="ListParagraph"/>
        <w:ind w:left="630"/>
      </w:pPr>
      <w:r>
        <w:rPr>
          <w:noProof/>
        </w:rPr>
        <w:drawing>
          <wp:inline distT="0" distB="0" distL="0" distR="0" wp14:anchorId="32A0DB95" wp14:editId="1050B461">
            <wp:extent cx="4562475" cy="3752850"/>
            <wp:effectExtent l="19050" t="19050" r="28575" b="1905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562475" cy="3752850"/>
                    </a:xfrm>
                    <a:prstGeom prst="rect">
                      <a:avLst/>
                    </a:prstGeom>
                    <a:noFill/>
                    <a:ln cmpd="sng">
                      <a:solidFill>
                        <a:srgbClr val="5B9BD5"/>
                      </a:solidFill>
                    </a:ln>
                  </pic:spPr>
                </pic:pic>
              </a:graphicData>
            </a:graphic>
          </wp:inline>
        </w:drawing>
      </w:r>
    </w:p>
    <w:p w14:paraId="48F7FD92" w14:textId="77777777" w:rsidR="00920634" w:rsidRDefault="00920634" w:rsidP="00920634">
      <w:pPr>
        <w:pStyle w:val="ListParagraph"/>
        <w:ind w:left="630"/>
      </w:pPr>
    </w:p>
    <w:p w14:paraId="6CC794F7" w14:textId="77777777" w:rsidR="00920634" w:rsidRDefault="00920634" w:rsidP="00207D43">
      <w:pPr>
        <w:pStyle w:val="ListParagraph"/>
        <w:numPr>
          <w:ilvl w:val="0"/>
          <w:numId w:val="101"/>
        </w:numPr>
        <w:ind w:left="630"/>
      </w:pPr>
      <w:r>
        <w:t xml:space="preserve">To run “Oracle HCM Full Atom Feed” job navigate to “Admin” </w:t>
      </w:r>
      <w:r>
        <w:rPr>
          <w:rFonts w:ascii="Wingdings" w:eastAsia="Wingdings" w:hAnsi="Wingdings" w:cs="Wingdings"/>
        </w:rPr>
        <w:t>à</w:t>
      </w:r>
      <w:r>
        <w:t xml:space="preserve"> Job Control Panel </w:t>
      </w:r>
      <w:r>
        <w:rPr>
          <w:rFonts w:ascii="Wingdings" w:eastAsia="Wingdings" w:hAnsi="Wingdings" w:cs="Wingdings"/>
        </w:rPr>
        <w:t>à</w:t>
      </w:r>
      <w:r>
        <w:t xml:space="preserve"> Click on Utility and search for “Trigger Chain Job” and click on it.</w:t>
      </w:r>
    </w:p>
    <w:p w14:paraId="3FAABA25" w14:textId="77777777" w:rsidR="00920634" w:rsidRDefault="00920634" w:rsidP="00920634">
      <w:pPr>
        <w:pStyle w:val="ListParagraph"/>
        <w:ind w:left="630"/>
      </w:pPr>
    </w:p>
    <w:p w14:paraId="13B4055F" w14:textId="77777777" w:rsidR="00920634" w:rsidRDefault="00920634" w:rsidP="00920634">
      <w:pPr>
        <w:pStyle w:val="ListParagraph"/>
        <w:ind w:left="630"/>
      </w:pPr>
      <w:r>
        <w:t xml:space="preserve"> </w:t>
      </w:r>
    </w:p>
    <w:p w14:paraId="7C3EBE83" w14:textId="4D525E21" w:rsidR="00920634" w:rsidRDefault="00920634" w:rsidP="00920634">
      <w:pPr>
        <w:pStyle w:val="Caption"/>
      </w:pPr>
      <w:bookmarkStart w:id="712" w:name="_Toc61521949"/>
      <w:r>
        <w:t xml:space="preserve">Figure </w:t>
      </w:r>
      <w:r w:rsidR="00BC222A">
        <w:fldChar w:fldCharType="begin"/>
      </w:r>
      <w:r w:rsidR="00BC222A">
        <w:instrText xml:space="preserve"> SEQ Figure \* ARABIC </w:instrText>
      </w:r>
      <w:r w:rsidR="00BC222A">
        <w:fldChar w:fldCharType="separate"/>
      </w:r>
      <w:r w:rsidR="00C825B7">
        <w:rPr>
          <w:noProof/>
        </w:rPr>
        <w:t>125</w:t>
      </w:r>
      <w:r w:rsidR="00BC222A">
        <w:rPr>
          <w:noProof/>
        </w:rPr>
        <w:fldChar w:fldCharType="end"/>
      </w:r>
      <w:r>
        <w:t xml:space="preserve"> : Trigger Chain Job</w:t>
      </w:r>
      <w:bookmarkEnd w:id="712"/>
    </w:p>
    <w:p w14:paraId="0E1F9FDA" w14:textId="77777777" w:rsidR="00920634" w:rsidRDefault="00920634" w:rsidP="00920634">
      <w:pPr>
        <w:pStyle w:val="ListParagraph"/>
        <w:ind w:left="630"/>
      </w:pPr>
      <w:r>
        <w:rPr>
          <w:noProof/>
        </w:rPr>
        <w:drawing>
          <wp:inline distT="0" distB="0" distL="0" distR="0" wp14:anchorId="12A5D5AE" wp14:editId="12760E36">
            <wp:extent cx="4657725" cy="1495425"/>
            <wp:effectExtent l="19050" t="19050" r="28575" b="28575"/>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657725" cy="1495425"/>
                    </a:xfrm>
                    <a:prstGeom prst="rect">
                      <a:avLst/>
                    </a:prstGeom>
                    <a:noFill/>
                    <a:ln cmpd="sng">
                      <a:solidFill>
                        <a:srgbClr val="5B9BD5"/>
                      </a:solidFill>
                    </a:ln>
                  </pic:spPr>
                </pic:pic>
              </a:graphicData>
            </a:graphic>
          </wp:inline>
        </w:drawing>
      </w:r>
    </w:p>
    <w:p w14:paraId="6E443633" w14:textId="77777777" w:rsidR="00920634" w:rsidRDefault="00920634" w:rsidP="00920634">
      <w:pPr>
        <w:pStyle w:val="ListParagraph"/>
        <w:ind w:left="630"/>
      </w:pPr>
    </w:p>
    <w:p w14:paraId="49E031B8" w14:textId="77777777" w:rsidR="00920634" w:rsidRDefault="00920634" w:rsidP="00207D43">
      <w:pPr>
        <w:pStyle w:val="ListParagraph"/>
        <w:numPr>
          <w:ilvl w:val="0"/>
          <w:numId w:val="101"/>
        </w:numPr>
        <w:ind w:left="630"/>
      </w:pPr>
      <w:r>
        <w:t xml:space="preserve">Click on </w:t>
      </w:r>
      <w:r>
        <w:rPr>
          <w:rFonts w:ascii="Wingdings" w:eastAsia="Wingdings" w:hAnsi="Wingdings" w:cs="Wingdings"/>
        </w:rPr>
        <w:t>à</w:t>
      </w:r>
      <w:r>
        <w:t xml:space="preserve"> Actions </w:t>
      </w:r>
      <w:r>
        <w:rPr>
          <w:rFonts w:ascii="Wingdings" w:eastAsia="Wingdings" w:hAnsi="Wingdings" w:cs="Wingdings"/>
        </w:rPr>
        <w:t>à</w:t>
      </w:r>
      <w:r>
        <w:t xml:space="preserve"> click Edit Trigger.</w:t>
      </w:r>
    </w:p>
    <w:p w14:paraId="38E04EF7" w14:textId="77777777" w:rsidR="00920634" w:rsidRDefault="00920634" w:rsidP="00920634">
      <w:pPr>
        <w:pStyle w:val="ListParagraph"/>
        <w:ind w:left="630"/>
      </w:pPr>
    </w:p>
    <w:p w14:paraId="10421B85" w14:textId="5579B5BC" w:rsidR="00920634" w:rsidRDefault="00920634" w:rsidP="00920634">
      <w:pPr>
        <w:pStyle w:val="Caption"/>
      </w:pPr>
      <w:bookmarkStart w:id="713" w:name="_Toc61521950"/>
      <w:r>
        <w:t xml:space="preserve">Figure </w:t>
      </w:r>
      <w:r w:rsidR="00BC222A">
        <w:fldChar w:fldCharType="begin"/>
      </w:r>
      <w:r w:rsidR="00BC222A">
        <w:instrText xml:space="preserve"> SEQ Figure \* ARABIC </w:instrText>
      </w:r>
      <w:r w:rsidR="00BC222A">
        <w:fldChar w:fldCharType="separate"/>
      </w:r>
      <w:r w:rsidR="00C825B7">
        <w:rPr>
          <w:noProof/>
        </w:rPr>
        <w:t>126</w:t>
      </w:r>
      <w:r w:rsidR="00BC222A">
        <w:rPr>
          <w:noProof/>
        </w:rPr>
        <w:fldChar w:fldCharType="end"/>
      </w:r>
      <w:r>
        <w:t xml:space="preserve"> : Trigger Chain Job</w:t>
      </w:r>
      <w:bookmarkEnd w:id="713"/>
    </w:p>
    <w:p w14:paraId="53268339" w14:textId="77777777" w:rsidR="00920634" w:rsidRDefault="00920634" w:rsidP="00920634">
      <w:pPr>
        <w:pStyle w:val="ListParagraph"/>
        <w:ind w:left="630"/>
      </w:pPr>
      <w:r>
        <w:rPr>
          <w:noProof/>
        </w:rPr>
        <w:drawing>
          <wp:inline distT="0" distB="0" distL="0" distR="0" wp14:anchorId="37CB7476" wp14:editId="2CD2614C">
            <wp:extent cx="4657725" cy="1495425"/>
            <wp:effectExtent l="19050" t="19050" r="28575" b="28575"/>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57725" cy="1495425"/>
                    </a:xfrm>
                    <a:prstGeom prst="rect">
                      <a:avLst/>
                    </a:prstGeom>
                    <a:noFill/>
                    <a:ln cmpd="sng">
                      <a:solidFill>
                        <a:srgbClr val="5B9BD5"/>
                      </a:solidFill>
                    </a:ln>
                  </pic:spPr>
                </pic:pic>
              </a:graphicData>
            </a:graphic>
          </wp:inline>
        </w:drawing>
      </w:r>
    </w:p>
    <w:p w14:paraId="07850D9C" w14:textId="77777777" w:rsidR="00920634" w:rsidRDefault="00920634" w:rsidP="00207D43">
      <w:pPr>
        <w:pStyle w:val="ListParagraph"/>
        <w:numPr>
          <w:ilvl w:val="0"/>
          <w:numId w:val="101"/>
        </w:numPr>
        <w:ind w:left="630"/>
      </w:pPr>
      <w:r>
        <w:t>Click on “Run Now” to run Oracle HCM Full Atom Feed job.</w:t>
      </w:r>
    </w:p>
    <w:p w14:paraId="1667BC5E" w14:textId="77777777" w:rsidR="00920634" w:rsidRDefault="00920634" w:rsidP="00920634">
      <w:pPr>
        <w:pStyle w:val="ListParagraph"/>
        <w:ind w:left="630"/>
      </w:pPr>
    </w:p>
    <w:p w14:paraId="24B21973" w14:textId="69D95D67" w:rsidR="00920634" w:rsidRDefault="00920634" w:rsidP="00920634">
      <w:pPr>
        <w:pStyle w:val="Caption"/>
      </w:pPr>
      <w:bookmarkStart w:id="714" w:name="_Toc61521951"/>
      <w:r>
        <w:t xml:space="preserve">Figure </w:t>
      </w:r>
      <w:r w:rsidR="00BC222A">
        <w:fldChar w:fldCharType="begin"/>
      </w:r>
      <w:r w:rsidR="00BC222A">
        <w:instrText xml:space="preserve"> SEQ Figure \* ARABIC </w:instrText>
      </w:r>
      <w:r w:rsidR="00BC222A">
        <w:fldChar w:fldCharType="separate"/>
      </w:r>
      <w:r w:rsidR="00C825B7">
        <w:rPr>
          <w:noProof/>
        </w:rPr>
        <w:t>127</w:t>
      </w:r>
      <w:r w:rsidR="00BC222A">
        <w:rPr>
          <w:noProof/>
        </w:rPr>
        <w:fldChar w:fldCharType="end"/>
      </w:r>
      <w:r>
        <w:t xml:space="preserve"> : Trigger Chain Job</w:t>
      </w:r>
      <w:bookmarkEnd w:id="714"/>
    </w:p>
    <w:p w14:paraId="5F870633" w14:textId="77777777" w:rsidR="00920634" w:rsidRDefault="00920634" w:rsidP="00920634">
      <w:pPr>
        <w:pStyle w:val="ListParagraph"/>
        <w:ind w:left="630"/>
      </w:pPr>
      <w:r>
        <w:rPr>
          <w:noProof/>
        </w:rPr>
        <w:drawing>
          <wp:inline distT="0" distB="0" distL="0" distR="0" wp14:anchorId="0E191EB0" wp14:editId="032A5E03">
            <wp:extent cx="4476750" cy="3600450"/>
            <wp:effectExtent l="19050" t="19050" r="19050" b="1905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476750" cy="3600450"/>
                    </a:xfrm>
                    <a:prstGeom prst="rect">
                      <a:avLst/>
                    </a:prstGeom>
                    <a:noFill/>
                    <a:ln cmpd="sng">
                      <a:solidFill>
                        <a:srgbClr val="5B9BD5"/>
                      </a:solidFill>
                    </a:ln>
                  </pic:spPr>
                </pic:pic>
              </a:graphicData>
            </a:graphic>
          </wp:inline>
        </w:drawing>
      </w:r>
    </w:p>
    <w:p w14:paraId="5A05BFEC" w14:textId="77777777" w:rsidR="00920634" w:rsidRDefault="00920634" w:rsidP="00920634">
      <w:pPr>
        <w:pStyle w:val="ListParagraph"/>
        <w:ind w:left="630"/>
      </w:pPr>
    </w:p>
    <w:p w14:paraId="29A0A211" w14:textId="77777777" w:rsidR="00920634" w:rsidRPr="00F76587" w:rsidRDefault="00920634" w:rsidP="00207D43">
      <w:pPr>
        <w:pStyle w:val="ListParagraph"/>
        <w:numPr>
          <w:ilvl w:val="0"/>
          <w:numId w:val="98"/>
        </w:numPr>
        <w:ind w:left="630"/>
        <w:rPr>
          <w:rFonts w:asciiTheme="minorHAnsi" w:hAnsiTheme="minorHAnsi" w:cstheme="minorHAnsi"/>
        </w:rPr>
      </w:pPr>
      <w:r>
        <w:t>Once “Oracle HCM Full Atom Feed” job is completed, then re-schedule “Oracle HCM Atom Feed” for every 1 hour.</w:t>
      </w:r>
      <w:r w:rsidRPr="00EC4EB8">
        <w:rPr>
          <w:rFonts w:asciiTheme="minorHAnsi" w:hAnsiTheme="minorHAnsi" w:cstheme="minorHAnsi"/>
        </w:rPr>
        <w:t xml:space="preserve"> </w:t>
      </w:r>
      <w:r w:rsidRPr="00F76587">
        <w:rPr>
          <w:rFonts w:asciiTheme="minorHAnsi" w:hAnsiTheme="minorHAnsi" w:cstheme="minorHAnsi"/>
        </w:rPr>
        <w:t xml:space="preserve">Then navigate to Utility and click on </w:t>
      </w:r>
      <w:r w:rsidRPr="003C2D81">
        <w:rPr>
          <w:rFonts w:asciiTheme="minorHAnsi" w:eastAsia="Wingdings" w:hAnsiTheme="minorHAnsi" w:cstheme="minorHAnsi"/>
        </w:rPr>
        <w:t>à</w:t>
      </w:r>
      <w:r w:rsidRPr="00F76587">
        <w:rPr>
          <w:rFonts w:asciiTheme="minorHAnsi" w:hAnsiTheme="minorHAnsi" w:cstheme="minorHAnsi"/>
        </w:rPr>
        <w:t xml:space="preserve"> Trigger Job and click on “ORACLE_HCM_USER_IMPORT”.</w:t>
      </w:r>
    </w:p>
    <w:p w14:paraId="12763E25" w14:textId="77777777" w:rsidR="00920634" w:rsidRDefault="00920634" w:rsidP="00920634">
      <w:pPr>
        <w:pStyle w:val="ListParagraph"/>
        <w:ind w:left="630"/>
        <w:rPr>
          <w:rFonts w:asciiTheme="minorHAnsi" w:hAnsiTheme="minorHAnsi" w:cstheme="minorHAnsi"/>
        </w:rPr>
      </w:pPr>
    </w:p>
    <w:p w14:paraId="5D3ACE5B" w14:textId="68784DD1" w:rsidR="00920634" w:rsidRDefault="00920634" w:rsidP="00920634">
      <w:pPr>
        <w:pStyle w:val="Caption"/>
      </w:pPr>
      <w:bookmarkStart w:id="715" w:name="_Toc61521952"/>
      <w:r>
        <w:t xml:space="preserve">Figure </w:t>
      </w:r>
      <w:r w:rsidR="00BC222A">
        <w:fldChar w:fldCharType="begin"/>
      </w:r>
      <w:r w:rsidR="00BC222A">
        <w:instrText xml:space="preserve"> SEQ Figure \* ARABIC </w:instrText>
      </w:r>
      <w:r w:rsidR="00BC222A">
        <w:fldChar w:fldCharType="separate"/>
      </w:r>
      <w:r w:rsidR="00C825B7">
        <w:rPr>
          <w:noProof/>
        </w:rPr>
        <w:t>128</w:t>
      </w:r>
      <w:r w:rsidR="00BC222A">
        <w:rPr>
          <w:noProof/>
        </w:rPr>
        <w:fldChar w:fldCharType="end"/>
      </w:r>
      <w:r>
        <w:t xml:space="preserve"> : Job Control Panel</w:t>
      </w:r>
      <w:bookmarkEnd w:id="715"/>
    </w:p>
    <w:p w14:paraId="340B6CC0" w14:textId="77777777" w:rsidR="00920634" w:rsidRDefault="00920634" w:rsidP="00920634">
      <w:pPr>
        <w:pStyle w:val="ListParagraph"/>
        <w:ind w:left="630"/>
        <w:rPr>
          <w:rFonts w:asciiTheme="minorHAnsi" w:hAnsiTheme="minorHAnsi" w:cstheme="minorHAnsi"/>
        </w:rPr>
      </w:pPr>
      <w:r w:rsidRPr="003C2D81">
        <w:rPr>
          <w:rFonts w:asciiTheme="minorHAnsi" w:hAnsiTheme="minorHAnsi" w:cstheme="minorHAnsi"/>
          <w:noProof/>
        </w:rPr>
        <w:drawing>
          <wp:inline distT="0" distB="0" distL="0" distR="0" wp14:anchorId="4283BA40" wp14:editId="65C5C0C6">
            <wp:extent cx="4564684" cy="3122930"/>
            <wp:effectExtent l="19050" t="19050" r="26670" b="2032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73409" cy="3128899"/>
                    </a:xfrm>
                    <a:prstGeom prst="rect">
                      <a:avLst/>
                    </a:prstGeom>
                    <a:ln cmpd="sng">
                      <a:solidFill>
                        <a:srgbClr val="5B9BD5"/>
                      </a:solidFill>
                    </a:ln>
                  </pic:spPr>
                </pic:pic>
              </a:graphicData>
            </a:graphic>
          </wp:inline>
        </w:drawing>
      </w:r>
    </w:p>
    <w:p w14:paraId="3557C69C" w14:textId="77777777" w:rsidR="00920634" w:rsidRDefault="00920634" w:rsidP="00920634">
      <w:pPr>
        <w:pStyle w:val="ListParagraph"/>
        <w:ind w:left="630"/>
        <w:rPr>
          <w:rFonts w:asciiTheme="minorHAnsi" w:hAnsiTheme="minorHAnsi" w:cstheme="minorHAnsi"/>
        </w:rPr>
      </w:pPr>
    </w:p>
    <w:p w14:paraId="036B25BE" w14:textId="77777777" w:rsidR="00920634" w:rsidRDefault="00920634" w:rsidP="00920634">
      <w:pPr>
        <w:pStyle w:val="ListParagraph"/>
        <w:ind w:left="630"/>
        <w:rPr>
          <w:rFonts w:asciiTheme="minorHAnsi" w:hAnsiTheme="minorHAnsi" w:cstheme="minorHAnsi"/>
        </w:rPr>
      </w:pPr>
    </w:p>
    <w:p w14:paraId="4093A00C" w14:textId="77777777" w:rsidR="00920634" w:rsidRDefault="00920634" w:rsidP="00207D43">
      <w:pPr>
        <w:pStyle w:val="ListParagraph"/>
        <w:numPr>
          <w:ilvl w:val="0"/>
          <w:numId w:val="98"/>
        </w:numPr>
        <w:ind w:left="630"/>
        <w:rPr>
          <w:rFonts w:asciiTheme="minorHAnsi" w:hAnsiTheme="minorHAnsi" w:cstheme="minorHAnsi"/>
        </w:rPr>
      </w:pPr>
      <w:r>
        <w:rPr>
          <w:rFonts w:asciiTheme="minorHAnsi" w:hAnsiTheme="minorHAnsi" w:cstheme="minorHAnsi"/>
        </w:rPr>
        <w:t xml:space="preserve">Search for “Oracle HCM User Import” job and click on </w:t>
      </w:r>
      <w:r w:rsidRPr="00312934">
        <w:rPr>
          <w:rFonts w:asciiTheme="minorHAnsi" w:eastAsia="Wingdings" w:hAnsiTheme="minorHAnsi" w:cstheme="minorHAnsi"/>
        </w:rPr>
        <w:t>à</w:t>
      </w:r>
      <w:r>
        <w:rPr>
          <w:rFonts w:asciiTheme="minorHAnsi" w:hAnsiTheme="minorHAnsi" w:cstheme="minorHAnsi"/>
        </w:rPr>
        <w:t xml:space="preserve"> “Action” button and then click on </w:t>
      </w:r>
      <w:r w:rsidRPr="00312934">
        <w:rPr>
          <w:rFonts w:asciiTheme="minorHAnsi" w:eastAsia="Wingdings" w:hAnsiTheme="minorHAnsi" w:cstheme="minorHAnsi"/>
        </w:rPr>
        <w:t>à</w:t>
      </w:r>
      <w:r>
        <w:rPr>
          <w:rFonts w:asciiTheme="minorHAnsi" w:hAnsiTheme="minorHAnsi" w:cstheme="minorHAnsi"/>
        </w:rPr>
        <w:t xml:space="preserve"> Edit Trigger. </w:t>
      </w:r>
    </w:p>
    <w:p w14:paraId="7A6FC4C6" w14:textId="77777777" w:rsidR="00920634" w:rsidRPr="00312934" w:rsidRDefault="00920634" w:rsidP="00920634">
      <w:pPr>
        <w:pStyle w:val="ListParagraph"/>
        <w:ind w:left="630"/>
        <w:rPr>
          <w:rFonts w:asciiTheme="minorHAnsi" w:hAnsiTheme="minorHAnsi" w:cstheme="minorHAnsi"/>
        </w:rPr>
      </w:pPr>
    </w:p>
    <w:p w14:paraId="2CDCC6A8" w14:textId="77777777" w:rsidR="00920634" w:rsidRDefault="00920634" w:rsidP="00920634">
      <w:pPr>
        <w:pStyle w:val="ListParagraph"/>
        <w:ind w:left="630"/>
        <w:rPr>
          <w:rFonts w:asciiTheme="minorHAnsi" w:hAnsiTheme="minorHAnsi" w:cstheme="minorHAnsi"/>
        </w:rPr>
      </w:pPr>
      <w:r>
        <w:rPr>
          <w:rFonts w:asciiTheme="minorHAnsi" w:hAnsiTheme="minorHAnsi" w:cstheme="minorHAnsi"/>
          <w:noProof/>
        </w:rPr>
        <w:drawing>
          <wp:inline distT="0" distB="0" distL="0" distR="0" wp14:anchorId="07B94FA7" wp14:editId="1FEC8484">
            <wp:extent cx="4710988" cy="2728595"/>
            <wp:effectExtent l="19050" t="19050" r="13970" b="14605"/>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14578" cy="2730675"/>
                    </a:xfrm>
                    <a:prstGeom prst="rect">
                      <a:avLst/>
                    </a:prstGeom>
                    <a:noFill/>
                    <a:ln cmpd="sng">
                      <a:solidFill>
                        <a:srgbClr val="5B9BD5"/>
                      </a:solidFill>
                    </a:ln>
                  </pic:spPr>
                </pic:pic>
              </a:graphicData>
            </a:graphic>
          </wp:inline>
        </w:drawing>
      </w:r>
    </w:p>
    <w:p w14:paraId="2CBDF612" w14:textId="77777777" w:rsidR="00920634" w:rsidRDefault="00920634" w:rsidP="00920634">
      <w:pPr>
        <w:pStyle w:val="ListParagraph"/>
        <w:ind w:left="630"/>
        <w:rPr>
          <w:rFonts w:asciiTheme="minorHAnsi" w:hAnsiTheme="minorHAnsi" w:cstheme="minorHAnsi"/>
        </w:rPr>
      </w:pPr>
    </w:p>
    <w:p w14:paraId="0E95DE9E" w14:textId="77777777" w:rsidR="00920634" w:rsidRDefault="00920634" w:rsidP="00920634">
      <w:pPr>
        <w:pStyle w:val="ListParagraph"/>
        <w:ind w:left="630"/>
        <w:rPr>
          <w:rFonts w:asciiTheme="minorHAnsi" w:hAnsiTheme="minorHAnsi" w:cstheme="minorHAnsi"/>
        </w:rPr>
      </w:pPr>
    </w:p>
    <w:p w14:paraId="268A1137" w14:textId="77777777" w:rsidR="00920634" w:rsidRDefault="00920634" w:rsidP="00207D43">
      <w:pPr>
        <w:pStyle w:val="ListParagraph"/>
        <w:numPr>
          <w:ilvl w:val="0"/>
          <w:numId w:val="98"/>
        </w:numPr>
        <w:ind w:left="630"/>
        <w:rPr>
          <w:rFonts w:asciiTheme="minorHAnsi" w:hAnsiTheme="minorHAnsi" w:cstheme="minorHAnsi"/>
        </w:rPr>
      </w:pPr>
      <w:r>
        <w:rPr>
          <w:rFonts w:asciiTheme="minorHAnsi" w:hAnsiTheme="minorHAnsi" w:cstheme="minorHAnsi"/>
        </w:rPr>
        <w:t xml:space="preserve">Click on </w:t>
      </w:r>
      <w:r w:rsidRPr="00046205">
        <w:rPr>
          <w:rFonts w:asciiTheme="minorHAnsi" w:eastAsia="Wingdings" w:hAnsiTheme="minorHAnsi" w:cstheme="minorHAnsi"/>
        </w:rPr>
        <w:t>à</w:t>
      </w:r>
      <w:r>
        <w:rPr>
          <w:rFonts w:asciiTheme="minorHAnsi" w:hAnsiTheme="minorHAnsi" w:cstheme="minorHAnsi"/>
        </w:rPr>
        <w:t xml:space="preserve"> “Next” button.</w:t>
      </w:r>
    </w:p>
    <w:p w14:paraId="19C33F34" w14:textId="77777777" w:rsidR="00920634" w:rsidRDefault="00920634" w:rsidP="00920634">
      <w:pPr>
        <w:pStyle w:val="ListParagraph"/>
        <w:ind w:left="630"/>
        <w:rPr>
          <w:rFonts w:asciiTheme="minorHAnsi" w:hAnsiTheme="minorHAnsi" w:cstheme="minorHAnsi"/>
        </w:rPr>
      </w:pPr>
    </w:p>
    <w:p w14:paraId="725C67A8" w14:textId="19CABC0F" w:rsidR="00920634" w:rsidRDefault="00920634" w:rsidP="00920634">
      <w:pPr>
        <w:pStyle w:val="Caption"/>
      </w:pPr>
      <w:bookmarkStart w:id="716" w:name="_Toc61521953"/>
      <w:r>
        <w:t xml:space="preserve">Figure </w:t>
      </w:r>
      <w:r w:rsidR="00BC222A">
        <w:fldChar w:fldCharType="begin"/>
      </w:r>
      <w:r w:rsidR="00BC222A">
        <w:instrText xml:space="preserve"> SEQ Figure \* ARABIC </w:instrText>
      </w:r>
      <w:r w:rsidR="00BC222A">
        <w:fldChar w:fldCharType="separate"/>
      </w:r>
      <w:r w:rsidR="00C825B7">
        <w:rPr>
          <w:noProof/>
        </w:rPr>
        <w:t>129</w:t>
      </w:r>
      <w:r w:rsidR="00BC222A">
        <w:rPr>
          <w:noProof/>
        </w:rPr>
        <w:fldChar w:fldCharType="end"/>
      </w:r>
      <w:r>
        <w:t xml:space="preserve"> : Trigger Details</w:t>
      </w:r>
      <w:bookmarkEnd w:id="716"/>
    </w:p>
    <w:p w14:paraId="5E0199F5" w14:textId="77777777" w:rsidR="00920634" w:rsidRDefault="00920634" w:rsidP="00920634">
      <w:pPr>
        <w:pStyle w:val="ListParagraph"/>
        <w:ind w:left="630"/>
        <w:rPr>
          <w:rFonts w:asciiTheme="minorHAnsi" w:hAnsiTheme="minorHAnsi" w:cstheme="minorHAnsi"/>
        </w:rPr>
      </w:pPr>
      <w:r>
        <w:rPr>
          <w:rFonts w:asciiTheme="minorHAnsi" w:hAnsiTheme="minorHAnsi" w:cstheme="minorHAnsi"/>
          <w:noProof/>
        </w:rPr>
        <w:drawing>
          <wp:inline distT="0" distB="0" distL="0" distR="0" wp14:anchorId="5F88D4E4" wp14:editId="419936D2">
            <wp:extent cx="4606290" cy="3252158"/>
            <wp:effectExtent l="19050" t="19050" r="22860" b="24765"/>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612789" cy="3256746"/>
                    </a:xfrm>
                    <a:prstGeom prst="rect">
                      <a:avLst/>
                    </a:prstGeom>
                    <a:noFill/>
                    <a:ln cmpd="sng">
                      <a:solidFill>
                        <a:srgbClr val="5B9BD5"/>
                      </a:solidFill>
                    </a:ln>
                  </pic:spPr>
                </pic:pic>
              </a:graphicData>
            </a:graphic>
          </wp:inline>
        </w:drawing>
      </w:r>
    </w:p>
    <w:p w14:paraId="7E7C24A4" w14:textId="77777777" w:rsidR="00920634" w:rsidRDefault="00920634" w:rsidP="00207D43">
      <w:pPr>
        <w:pStyle w:val="ListParagraph"/>
        <w:numPr>
          <w:ilvl w:val="0"/>
          <w:numId w:val="98"/>
        </w:numPr>
        <w:ind w:left="630"/>
        <w:rPr>
          <w:rFonts w:asciiTheme="minorHAnsi" w:hAnsiTheme="minorHAnsi" w:cstheme="minorHAnsi"/>
        </w:rPr>
      </w:pPr>
      <w:r>
        <w:rPr>
          <w:rFonts w:asciiTheme="minorHAnsi" w:hAnsiTheme="minorHAnsi" w:cstheme="minorHAnsi"/>
        </w:rPr>
        <w:t>Click on Hourly and select Every to 1 hours and click on Submit button.</w:t>
      </w:r>
    </w:p>
    <w:p w14:paraId="7B96A335" w14:textId="77777777" w:rsidR="00920634" w:rsidRDefault="00920634" w:rsidP="00920634">
      <w:pPr>
        <w:pStyle w:val="ListParagraph"/>
        <w:ind w:left="630"/>
        <w:rPr>
          <w:rFonts w:asciiTheme="minorHAnsi" w:hAnsiTheme="minorHAnsi" w:cstheme="minorHAnsi"/>
        </w:rPr>
      </w:pPr>
    </w:p>
    <w:p w14:paraId="5D001D5E" w14:textId="414A39CE" w:rsidR="00920634" w:rsidRDefault="00920634" w:rsidP="00920634">
      <w:pPr>
        <w:pStyle w:val="Caption"/>
      </w:pPr>
      <w:bookmarkStart w:id="717" w:name="_Toc61521954"/>
      <w:r>
        <w:t xml:space="preserve">Figure </w:t>
      </w:r>
      <w:r w:rsidR="00BC222A">
        <w:fldChar w:fldCharType="begin"/>
      </w:r>
      <w:r w:rsidR="00BC222A">
        <w:instrText xml:space="preserve"> SEQ Figure \* ARABIC </w:instrText>
      </w:r>
      <w:r w:rsidR="00BC222A">
        <w:fldChar w:fldCharType="separate"/>
      </w:r>
      <w:r w:rsidR="00C825B7">
        <w:rPr>
          <w:noProof/>
        </w:rPr>
        <w:t>130</w:t>
      </w:r>
      <w:r w:rsidR="00BC222A">
        <w:rPr>
          <w:noProof/>
        </w:rPr>
        <w:fldChar w:fldCharType="end"/>
      </w:r>
      <w:r>
        <w:t xml:space="preserve"> : Job Trigger Schedule</w:t>
      </w:r>
      <w:bookmarkEnd w:id="717"/>
    </w:p>
    <w:p w14:paraId="68737564" w14:textId="77777777" w:rsidR="00920634" w:rsidRDefault="00920634" w:rsidP="00920634">
      <w:pPr>
        <w:pStyle w:val="ListParagraph"/>
        <w:ind w:left="630"/>
        <w:rPr>
          <w:rFonts w:asciiTheme="minorHAnsi" w:hAnsiTheme="minorHAnsi" w:cstheme="minorHAnsi"/>
        </w:rPr>
      </w:pPr>
      <w:r w:rsidRPr="00CE79A8">
        <w:rPr>
          <w:rFonts w:asciiTheme="minorHAnsi" w:hAnsiTheme="minorHAnsi" w:cstheme="minorHAnsi"/>
          <w:noProof/>
        </w:rPr>
        <w:drawing>
          <wp:inline distT="0" distB="0" distL="0" distR="0" wp14:anchorId="2BF5B511" wp14:editId="48047171">
            <wp:extent cx="4701396" cy="2222500"/>
            <wp:effectExtent l="19050" t="19050" r="23495" b="2540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707221" cy="2225253"/>
                    </a:xfrm>
                    <a:prstGeom prst="rect">
                      <a:avLst/>
                    </a:prstGeom>
                    <a:ln cmpd="sng">
                      <a:solidFill>
                        <a:srgbClr val="5B9BD5"/>
                      </a:solidFill>
                    </a:ln>
                  </pic:spPr>
                </pic:pic>
              </a:graphicData>
            </a:graphic>
          </wp:inline>
        </w:drawing>
      </w:r>
    </w:p>
    <w:p w14:paraId="306B59CA" w14:textId="77777777" w:rsidR="00920634" w:rsidRDefault="00920634" w:rsidP="00920634">
      <w:pPr>
        <w:pStyle w:val="ListParagraph"/>
        <w:ind w:left="630"/>
      </w:pPr>
    </w:p>
    <w:p w14:paraId="60729CD3" w14:textId="45EA0B0F" w:rsidR="00CD65F6" w:rsidRDefault="00CD65F6">
      <w:pPr>
        <w:pStyle w:val="Heading3"/>
        <w:rPr>
          <w:rFonts w:asciiTheme="minorHAnsi" w:hAnsiTheme="minorHAnsi"/>
          <w:bCs w:val="0"/>
          <w:color w:val="243F60"/>
        </w:rPr>
      </w:pPr>
      <w:bookmarkStart w:id="718" w:name="_Toc61521774"/>
      <w:r w:rsidRPr="00332B4E">
        <w:rPr>
          <w:rFonts w:asciiTheme="minorHAnsi" w:hAnsiTheme="minorHAnsi"/>
          <w:bCs w:val="0"/>
          <w:color w:val="243F60"/>
        </w:rPr>
        <w:t>Onboard existing contingent worker into Oracle HCM and Saviynt</w:t>
      </w:r>
      <w:bookmarkEnd w:id="718"/>
    </w:p>
    <w:p w14:paraId="4750905D" w14:textId="5029E0A6" w:rsidR="00CD65F6" w:rsidRPr="00332B4E" w:rsidRDefault="00CD65F6" w:rsidP="00CD65F6">
      <w:pPr>
        <w:rPr>
          <w:rFonts w:asciiTheme="minorHAnsi" w:eastAsiaTheme="minorHAnsi" w:hAnsiTheme="minorHAnsi" w:cstheme="minorHAnsi"/>
        </w:rPr>
      </w:pPr>
      <w:r w:rsidRPr="00332B4E">
        <w:rPr>
          <w:rFonts w:asciiTheme="minorHAnsi" w:eastAsiaTheme="minorHAnsi" w:hAnsiTheme="minorHAnsi" w:cstheme="minorHAnsi"/>
        </w:rPr>
        <w:t xml:space="preserve">Following step are required to perform to onboard </w:t>
      </w:r>
      <w:r>
        <w:rPr>
          <w:rFonts w:asciiTheme="minorHAnsi" w:eastAsiaTheme="minorHAnsi" w:hAnsiTheme="minorHAnsi" w:cstheme="minorHAnsi"/>
        </w:rPr>
        <w:t>existing contingent worker</w:t>
      </w:r>
      <w:r w:rsidRPr="00332B4E">
        <w:rPr>
          <w:rFonts w:asciiTheme="minorHAnsi" w:eastAsiaTheme="minorHAnsi" w:hAnsiTheme="minorHAnsi" w:cstheme="minorHAnsi"/>
        </w:rPr>
        <w:t xml:space="preserve"> in Oracle HCM</w:t>
      </w:r>
      <w:r>
        <w:rPr>
          <w:rFonts w:asciiTheme="minorHAnsi" w:eastAsiaTheme="minorHAnsi" w:hAnsiTheme="minorHAnsi" w:cstheme="minorHAnsi"/>
        </w:rPr>
        <w:t xml:space="preserve"> which are currently not present in Oracle HCM</w:t>
      </w:r>
      <w:r w:rsidRPr="00332B4E">
        <w:rPr>
          <w:rFonts w:asciiTheme="minorHAnsi" w:eastAsiaTheme="minorHAnsi" w:hAnsiTheme="minorHAnsi" w:cstheme="minorHAnsi"/>
        </w:rPr>
        <w:t xml:space="preserve"> and manually</w:t>
      </w:r>
      <w:r>
        <w:rPr>
          <w:rFonts w:asciiTheme="minorHAnsi" w:eastAsiaTheme="minorHAnsi" w:hAnsiTheme="minorHAnsi" w:cstheme="minorHAnsi"/>
        </w:rPr>
        <w:t>/load CSV</w:t>
      </w:r>
      <w:r w:rsidRPr="00332B4E">
        <w:rPr>
          <w:rFonts w:asciiTheme="minorHAnsi" w:eastAsiaTheme="minorHAnsi" w:hAnsiTheme="minorHAnsi" w:cstheme="minorHAnsi"/>
        </w:rPr>
        <w:t xml:space="preserve"> update </w:t>
      </w:r>
      <w:r>
        <w:rPr>
          <w:rFonts w:asciiTheme="minorHAnsi" w:eastAsiaTheme="minorHAnsi" w:hAnsiTheme="minorHAnsi" w:cstheme="minorHAnsi"/>
        </w:rPr>
        <w:t xml:space="preserve">their </w:t>
      </w:r>
      <w:r w:rsidRPr="00332B4E">
        <w:rPr>
          <w:rFonts w:asciiTheme="minorHAnsi" w:eastAsiaTheme="minorHAnsi" w:hAnsiTheme="minorHAnsi" w:cstheme="minorHAnsi"/>
        </w:rPr>
        <w:t>employee id into Saviynt.</w:t>
      </w:r>
    </w:p>
    <w:p w14:paraId="168FA038" w14:textId="1E155764" w:rsidR="00CD65F6" w:rsidRDefault="00CD65F6" w:rsidP="00CD65F6">
      <w:pPr>
        <w:pStyle w:val="Caption"/>
      </w:pPr>
      <w:bookmarkStart w:id="719" w:name="_Toc56095692"/>
      <w:bookmarkStart w:id="720" w:name="_Toc61521955"/>
      <w:r>
        <w:t xml:space="preserve">Figure </w:t>
      </w:r>
      <w:r w:rsidR="00BC222A">
        <w:fldChar w:fldCharType="begin"/>
      </w:r>
      <w:r w:rsidR="00BC222A">
        <w:instrText xml:space="preserve"> SEQ Figure \* ARABIC </w:instrText>
      </w:r>
      <w:r w:rsidR="00BC222A">
        <w:fldChar w:fldCharType="separate"/>
      </w:r>
      <w:r w:rsidR="00C825B7">
        <w:rPr>
          <w:noProof/>
        </w:rPr>
        <w:t>131</w:t>
      </w:r>
      <w:r w:rsidR="00BC222A">
        <w:rPr>
          <w:noProof/>
        </w:rPr>
        <w:fldChar w:fldCharType="end"/>
      </w:r>
      <w:r>
        <w:t xml:space="preserve"> </w:t>
      </w:r>
      <w:r w:rsidRPr="0075556C">
        <w:t>: Incremental User Reconciliation</w:t>
      </w:r>
      <w:bookmarkEnd w:id="719"/>
      <w:bookmarkEnd w:id="720"/>
    </w:p>
    <w:p w14:paraId="1F025199" w14:textId="16110831" w:rsidR="00CD65F6" w:rsidRDefault="007B7DC8" w:rsidP="00CD65F6">
      <w:r>
        <w:object w:dxaOrig="10126" w:dyaOrig="5011" w14:anchorId="4D0010C1">
          <v:shape id="_x0000_i1026" type="#_x0000_t75" style="width:466.5pt;height:231pt" o:ole="">
            <v:imagedata r:id="rId145" o:title=""/>
          </v:shape>
          <o:OLEObject Type="Embed" ProgID="Visio.Drawing.15" ShapeID="_x0000_i1026" DrawAspect="Content" ObjectID="_1804478471" r:id="rId146"/>
        </w:object>
      </w:r>
    </w:p>
    <w:p w14:paraId="37011879" w14:textId="77777777" w:rsidR="00CD65F6" w:rsidRPr="00332B4E" w:rsidRDefault="00CD65F6" w:rsidP="00207D43">
      <w:pPr>
        <w:pStyle w:val="ListParagraph"/>
        <w:numPr>
          <w:ilvl w:val="0"/>
          <w:numId w:val="97"/>
        </w:numPr>
        <w:rPr>
          <w:rFonts w:asciiTheme="minorHAnsi" w:hAnsiTheme="minorHAnsi" w:cstheme="minorHAnsi"/>
          <w:szCs w:val="20"/>
        </w:rPr>
      </w:pPr>
      <w:r w:rsidRPr="00332B4E">
        <w:rPr>
          <w:rFonts w:asciiTheme="minorHAnsi" w:hAnsiTheme="minorHAnsi" w:cstheme="minorHAnsi"/>
          <w:szCs w:val="20"/>
        </w:rPr>
        <w:t>Iden</w:t>
      </w:r>
      <w:r>
        <w:rPr>
          <w:rFonts w:asciiTheme="minorHAnsi" w:hAnsiTheme="minorHAnsi" w:cstheme="minorHAnsi"/>
          <w:szCs w:val="20"/>
        </w:rPr>
        <w:t>t</w:t>
      </w:r>
      <w:r w:rsidRPr="00332B4E">
        <w:rPr>
          <w:rFonts w:asciiTheme="minorHAnsi" w:hAnsiTheme="minorHAnsi" w:cstheme="minorHAnsi"/>
          <w:szCs w:val="20"/>
        </w:rPr>
        <w:t>i</w:t>
      </w:r>
      <w:r>
        <w:rPr>
          <w:rFonts w:asciiTheme="minorHAnsi" w:hAnsiTheme="minorHAnsi" w:cstheme="minorHAnsi"/>
          <w:szCs w:val="20"/>
        </w:rPr>
        <w:t>f</w:t>
      </w:r>
      <w:r w:rsidRPr="00332B4E">
        <w:rPr>
          <w:rFonts w:asciiTheme="minorHAnsi" w:hAnsiTheme="minorHAnsi" w:cstheme="minorHAnsi"/>
          <w:szCs w:val="20"/>
        </w:rPr>
        <w:t>y contingent worker that needs to onboard into Oracle HCM.</w:t>
      </w:r>
    </w:p>
    <w:p w14:paraId="4014B525" w14:textId="77777777" w:rsidR="00CD65F6" w:rsidRPr="00332B4E" w:rsidRDefault="00CD65F6" w:rsidP="00207D43">
      <w:pPr>
        <w:pStyle w:val="ListParagraph"/>
        <w:numPr>
          <w:ilvl w:val="0"/>
          <w:numId w:val="97"/>
        </w:numPr>
        <w:rPr>
          <w:rFonts w:asciiTheme="minorHAnsi" w:hAnsiTheme="minorHAnsi" w:cstheme="minorHAnsi"/>
          <w:szCs w:val="20"/>
        </w:rPr>
      </w:pPr>
      <w:r w:rsidRPr="00332B4E">
        <w:rPr>
          <w:rFonts w:asciiTheme="minorHAnsi" w:hAnsiTheme="minorHAnsi" w:cstheme="minorHAnsi"/>
          <w:szCs w:val="20"/>
        </w:rPr>
        <w:t>Before identity is onboarded into Oracle HCM, Saviynt user import job needs to be stop.</w:t>
      </w:r>
    </w:p>
    <w:p w14:paraId="75762873" w14:textId="77777777" w:rsidR="00CD65F6" w:rsidRPr="00332B4E" w:rsidRDefault="00CD65F6" w:rsidP="00207D43">
      <w:pPr>
        <w:pStyle w:val="ListParagraph"/>
        <w:numPr>
          <w:ilvl w:val="0"/>
          <w:numId w:val="97"/>
        </w:numPr>
        <w:rPr>
          <w:rFonts w:asciiTheme="minorHAnsi" w:hAnsiTheme="minorHAnsi" w:cstheme="minorHAnsi"/>
          <w:szCs w:val="20"/>
        </w:rPr>
      </w:pPr>
      <w:r w:rsidRPr="00332B4E">
        <w:rPr>
          <w:rFonts w:asciiTheme="minorHAnsi" w:hAnsiTheme="minorHAnsi" w:cstheme="minorHAnsi"/>
          <w:szCs w:val="20"/>
        </w:rPr>
        <w:t>Then load contingent worker into Oracle HCM.</w:t>
      </w:r>
    </w:p>
    <w:p w14:paraId="50FAC614" w14:textId="77777777" w:rsidR="00CD65F6" w:rsidRPr="00332B4E" w:rsidRDefault="00CD65F6" w:rsidP="00207D43">
      <w:pPr>
        <w:pStyle w:val="ListParagraph"/>
        <w:numPr>
          <w:ilvl w:val="0"/>
          <w:numId w:val="97"/>
        </w:numPr>
        <w:rPr>
          <w:rFonts w:asciiTheme="minorHAnsi" w:hAnsiTheme="minorHAnsi" w:cstheme="minorHAnsi"/>
          <w:szCs w:val="20"/>
        </w:rPr>
      </w:pPr>
      <w:r w:rsidRPr="00332B4E">
        <w:rPr>
          <w:rFonts w:asciiTheme="minorHAnsi" w:hAnsiTheme="minorHAnsi" w:cstheme="minorHAnsi"/>
          <w:szCs w:val="20"/>
        </w:rPr>
        <w:t>Manually update person number into Saviynt in employee id field and then start user import job</w:t>
      </w:r>
    </w:p>
    <w:p w14:paraId="3F8DC24F" w14:textId="5E35E3F3" w:rsidR="00CD65F6" w:rsidRDefault="00CD65F6" w:rsidP="00207D43">
      <w:pPr>
        <w:pStyle w:val="ListParagraph"/>
        <w:numPr>
          <w:ilvl w:val="0"/>
          <w:numId w:val="97"/>
        </w:numPr>
        <w:rPr>
          <w:rFonts w:asciiTheme="minorHAnsi" w:hAnsiTheme="minorHAnsi" w:cstheme="minorHAnsi"/>
          <w:szCs w:val="20"/>
        </w:rPr>
      </w:pPr>
      <w:r w:rsidRPr="00332B4E">
        <w:rPr>
          <w:rFonts w:asciiTheme="minorHAnsi" w:hAnsiTheme="minorHAnsi" w:cstheme="minorHAnsi"/>
          <w:szCs w:val="20"/>
        </w:rPr>
        <w:t>After Saviynt user import is ran, then newly created contingent worker in Oracle HCM will be co-relate</w:t>
      </w:r>
      <w:r>
        <w:rPr>
          <w:rFonts w:asciiTheme="minorHAnsi" w:hAnsiTheme="minorHAnsi" w:cstheme="minorHAnsi"/>
          <w:szCs w:val="20"/>
        </w:rPr>
        <w:t>d</w:t>
      </w:r>
      <w:r w:rsidRPr="00332B4E">
        <w:rPr>
          <w:rFonts w:asciiTheme="minorHAnsi" w:hAnsiTheme="minorHAnsi" w:cstheme="minorHAnsi"/>
          <w:szCs w:val="20"/>
        </w:rPr>
        <w:t xml:space="preserve"> with Saviynt identity.</w:t>
      </w:r>
    </w:p>
    <w:p w14:paraId="245422D8" w14:textId="77777777" w:rsidR="006A52BD" w:rsidRDefault="006A52BD" w:rsidP="00CD65F6">
      <w:pPr>
        <w:ind w:left="360"/>
        <w:rPr>
          <w:rFonts w:asciiTheme="minorHAnsi" w:hAnsiTheme="minorHAnsi" w:cstheme="minorHAnsi"/>
        </w:rPr>
      </w:pPr>
    </w:p>
    <w:p w14:paraId="033F1F9E" w14:textId="6F4CDCEB" w:rsidR="006A52BD" w:rsidRDefault="006A52BD" w:rsidP="006A52BD">
      <w:pPr>
        <w:ind w:left="360"/>
        <w:rPr>
          <w:rFonts w:asciiTheme="minorHAnsi" w:hAnsiTheme="minorHAnsi" w:cstheme="minorHAnsi"/>
        </w:rPr>
      </w:pPr>
      <w:r>
        <w:rPr>
          <w:rFonts w:asciiTheme="minorHAnsi" w:hAnsiTheme="minorHAnsi" w:cstheme="minorHAnsi"/>
        </w:rPr>
        <w:t>Following are the step that is required to perform in Saviynt for on boarding existing Contingent worker process.</w:t>
      </w:r>
    </w:p>
    <w:p w14:paraId="72C41B7A" w14:textId="3C5626F7" w:rsidR="006A52BD" w:rsidRDefault="006A52BD" w:rsidP="00207D43">
      <w:pPr>
        <w:pStyle w:val="ListParagraph"/>
        <w:numPr>
          <w:ilvl w:val="0"/>
          <w:numId w:val="98"/>
        </w:numPr>
        <w:rPr>
          <w:rFonts w:asciiTheme="minorHAnsi" w:hAnsiTheme="minorHAnsi" w:cstheme="minorHAnsi"/>
        </w:rPr>
      </w:pPr>
      <w:r>
        <w:rPr>
          <w:rFonts w:asciiTheme="minorHAnsi" w:hAnsiTheme="minorHAnsi" w:cstheme="minorHAnsi"/>
        </w:rPr>
        <w:t>Before all Contingent worker loading into Oracle HCM. Oracle HCM Atom Feed job must be stop.</w:t>
      </w:r>
    </w:p>
    <w:p w14:paraId="5021AD38" w14:textId="02C49EF4" w:rsidR="006A52BD" w:rsidRDefault="006A52BD" w:rsidP="00207D43">
      <w:pPr>
        <w:pStyle w:val="ListParagraph"/>
        <w:numPr>
          <w:ilvl w:val="0"/>
          <w:numId w:val="98"/>
        </w:numPr>
        <w:rPr>
          <w:rFonts w:asciiTheme="minorHAnsi" w:hAnsiTheme="minorHAnsi" w:cstheme="minorHAnsi"/>
        </w:rPr>
      </w:pPr>
      <w:r>
        <w:rPr>
          <w:rFonts w:asciiTheme="minorHAnsi" w:hAnsiTheme="minorHAnsi" w:cstheme="minorHAnsi"/>
        </w:rPr>
        <w:t xml:space="preserve">Navigate to </w:t>
      </w:r>
      <w:r w:rsidRPr="006A52BD">
        <w:rPr>
          <w:rFonts w:asciiTheme="minorHAnsi" w:eastAsia="Wingdings" w:hAnsiTheme="minorHAnsi" w:cstheme="minorHAnsi"/>
        </w:rPr>
        <w:t>à</w:t>
      </w:r>
      <w:r>
        <w:rPr>
          <w:rFonts w:asciiTheme="minorHAnsi" w:hAnsiTheme="minorHAnsi" w:cstheme="minorHAnsi"/>
        </w:rPr>
        <w:t xml:space="preserve"> Admin </w:t>
      </w:r>
      <w:r w:rsidRPr="006A52BD">
        <w:rPr>
          <w:rFonts w:asciiTheme="minorHAnsi" w:eastAsia="Wingdings" w:hAnsiTheme="minorHAnsi" w:cstheme="minorHAnsi"/>
        </w:rPr>
        <w:t>à</w:t>
      </w:r>
      <w:r>
        <w:rPr>
          <w:rFonts w:asciiTheme="minorHAnsi" w:hAnsiTheme="minorHAnsi" w:cstheme="minorHAnsi"/>
        </w:rPr>
        <w:t xml:space="preserve"> Job Control Panel</w:t>
      </w:r>
    </w:p>
    <w:p w14:paraId="4C12AFF6" w14:textId="03F5487D" w:rsidR="006A52BD" w:rsidRDefault="006A52BD" w:rsidP="006A52BD">
      <w:pPr>
        <w:pStyle w:val="ListParagraph"/>
        <w:rPr>
          <w:rFonts w:asciiTheme="minorHAnsi" w:hAnsiTheme="minorHAnsi" w:cstheme="minorHAnsi"/>
        </w:rPr>
      </w:pPr>
    </w:p>
    <w:p w14:paraId="056595E2" w14:textId="6770E5C0" w:rsidR="006A52BD" w:rsidRDefault="006A52BD" w:rsidP="006A52BD">
      <w:pPr>
        <w:pStyle w:val="Caption"/>
      </w:pPr>
      <w:bookmarkStart w:id="721" w:name="_Toc61521956"/>
      <w:r>
        <w:t xml:space="preserve">Figure </w:t>
      </w:r>
      <w:r w:rsidR="00BC222A">
        <w:fldChar w:fldCharType="begin"/>
      </w:r>
      <w:r w:rsidR="00BC222A">
        <w:instrText xml:space="preserve"> SEQ Figure \* ARABIC </w:instrText>
      </w:r>
      <w:r w:rsidR="00BC222A">
        <w:fldChar w:fldCharType="separate"/>
      </w:r>
      <w:r w:rsidR="00C825B7">
        <w:rPr>
          <w:noProof/>
        </w:rPr>
        <w:t>132</w:t>
      </w:r>
      <w:r w:rsidR="00BC222A">
        <w:rPr>
          <w:noProof/>
        </w:rPr>
        <w:fldChar w:fldCharType="end"/>
      </w:r>
      <w:r>
        <w:t xml:space="preserve"> : Job Control Panel</w:t>
      </w:r>
      <w:bookmarkEnd w:id="721"/>
    </w:p>
    <w:p w14:paraId="73EA9EE6" w14:textId="33E616A4" w:rsidR="006A52BD" w:rsidRDefault="006A52BD" w:rsidP="006A52BD">
      <w:pPr>
        <w:pStyle w:val="ListParagraph"/>
        <w:rPr>
          <w:rFonts w:asciiTheme="minorHAnsi" w:hAnsiTheme="minorHAnsi" w:cstheme="minorHAnsi"/>
        </w:rPr>
      </w:pPr>
      <w:r w:rsidRPr="006A52BD">
        <w:rPr>
          <w:rFonts w:asciiTheme="minorHAnsi" w:hAnsiTheme="minorHAnsi" w:cstheme="minorHAnsi"/>
          <w:noProof/>
        </w:rPr>
        <w:drawing>
          <wp:inline distT="0" distB="0" distL="0" distR="0" wp14:anchorId="7C3DBF56" wp14:editId="4C56994A">
            <wp:extent cx="4542155" cy="3122930"/>
            <wp:effectExtent l="19050" t="19050" r="10795" b="2032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43419" cy="3123799"/>
                    </a:xfrm>
                    <a:prstGeom prst="rect">
                      <a:avLst/>
                    </a:prstGeom>
                    <a:ln cmpd="sng">
                      <a:solidFill>
                        <a:srgbClr val="5B9BD5"/>
                      </a:solidFill>
                    </a:ln>
                  </pic:spPr>
                </pic:pic>
              </a:graphicData>
            </a:graphic>
          </wp:inline>
        </w:drawing>
      </w:r>
    </w:p>
    <w:p w14:paraId="1CFF71B7" w14:textId="0EBA2EAF" w:rsidR="003C2D81" w:rsidRDefault="003C2D81" w:rsidP="006A52BD">
      <w:pPr>
        <w:pStyle w:val="ListParagraph"/>
        <w:rPr>
          <w:rFonts w:asciiTheme="minorHAnsi" w:hAnsiTheme="minorHAnsi" w:cstheme="minorHAnsi"/>
        </w:rPr>
      </w:pPr>
    </w:p>
    <w:p w14:paraId="399D961A" w14:textId="3BB79D97" w:rsidR="00BA631C" w:rsidRDefault="003C2D81" w:rsidP="00207D43">
      <w:pPr>
        <w:pStyle w:val="ListParagraph"/>
        <w:numPr>
          <w:ilvl w:val="0"/>
          <w:numId w:val="98"/>
        </w:numPr>
        <w:rPr>
          <w:rFonts w:asciiTheme="minorHAnsi" w:hAnsiTheme="minorHAnsi" w:cstheme="minorHAnsi"/>
        </w:rPr>
      </w:pPr>
      <w:r w:rsidRPr="00BA631C">
        <w:rPr>
          <w:rFonts w:asciiTheme="minorHAnsi" w:hAnsiTheme="minorHAnsi" w:cstheme="minorHAnsi"/>
        </w:rPr>
        <w:t xml:space="preserve">Then navigate to Utility and click on </w:t>
      </w:r>
      <w:r w:rsidRPr="003C2D81">
        <w:rPr>
          <w:rFonts w:asciiTheme="minorHAnsi" w:eastAsia="Wingdings" w:hAnsiTheme="minorHAnsi" w:cstheme="minorHAnsi"/>
        </w:rPr>
        <w:t>à</w:t>
      </w:r>
      <w:r w:rsidRPr="00BA631C">
        <w:rPr>
          <w:rFonts w:asciiTheme="minorHAnsi" w:hAnsiTheme="minorHAnsi" w:cstheme="minorHAnsi"/>
        </w:rPr>
        <w:t xml:space="preserve"> Trigger Job</w:t>
      </w:r>
      <w:r w:rsidR="00E26715">
        <w:rPr>
          <w:rFonts w:asciiTheme="minorHAnsi" w:hAnsiTheme="minorHAnsi" w:cstheme="minorHAnsi"/>
        </w:rPr>
        <w:t>.</w:t>
      </w:r>
    </w:p>
    <w:p w14:paraId="12A18BB1" w14:textId="77777777" w:rsidR="00BA631C" w:rsidRPr="00BA631C" w:rsidRDefault="00BA631C" w:rsidP="00BA631C">
      <w:pPr>
        <w:pStyle w:val="ListParagraph"/>
        <w:rPr>
          <w:rFonts w:asciiTheme="minorHAnsi" w:hAnsiTheme="minorHAnsi" w:cstheme="minorHAnsi"/>
        </w:rPr>
      </w:pPr>
    </w:p>
    <w:p w14:paraId="301B5134" w14:textId="33E29836" w:rsidR="00BA631C" w:rsidRDefault="00BA631C" w:rsidP="00BA631C">
      <w:pPr>
        <w:pStyle w:val="Caption"/>
      </w:pPr>
      <w:bookmarkStart w:id="722" w:name="_Toc61521957"/>
      <w:r>
        <w:t xml:space="preserve">Figure </w:t>
      </w:r>
      <w:r w:rsidR="00BC222A">
        <w:fldChar w:fldCharType="begin"/>
      </w:r>
      <w:r w:rsidR="00BC222A">
        <w:instrText xml:space="preserve"> SEQ Figure \* ARABIC </w:instrText>
      </w:r>
      <w:r w:rsidR="00BC222A">
        <w:fldChar w:fldCharType="separate"/>
      </w:r>
      <w:r w:rsidR="00C825B7">
        <w:rPr>
          <w:noProof/>
        </w:rPr>
        <w:t>133</w:t>
      </w:r>
      <w:r w:rsidR="00BC222A">
        <w:rPr>
          <w:noProof/>
        </w:rPr>
        <w:fldChar w:fldCharType="end"/>
      </w:r>
      <w:r>
        <w:t xml:space="preserve"> : Utility</w:t>
      </w:r>
      <w:bookmarkEnd w:id="722"/>
    </w:p>
    <w:p w14:paraId="586FAAAC" w14:textId="4279B5DA" w:rsidR="003C2D81" w:rsidRPr="00BA631C" w:rsidRDefault="00BA631C" w:rsidP="00BA631C">
      <w:pPr>
        <w:ind w:left="720"/>
        <w:rPr>
          <w:rFonts w:asciiTheme="minorHAnsi" w:hAnsiTheme="minorHAnsi" w:cstheme="minorHAnsi"/>
        </w:rPr>
      </w:pPr>
      <w:r w:rsidRPr="00BA631C">
        <w:rPr>
          <w:rFonts w:asciiTheme="minorHAnsi" w:hAnsiTheme="minorHAnsi" w:cstheme="minorHAnsi"/>
          <w:noProof/>
        </w:rPr>
        <w:drawing>
          <wp:inline distT="0" distB="0" distL="0" distR="0" wp14:anchorId="5242497B" wp14:editId="6B245107">
            <wp:extent cx="4542739" cy="1843405"/>
            <wp:effectExtent l="19050" t="19050" r="10795" b="23495"/>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50551" cy="1846575"/>
                    </a:xfrm>
                    <a:prstGeom prst="rect">
                      <a:avLst/>
                    </a:prstGeom>
                    <a:ln cmpd="sng">
                      <a:solidFill>
                        <a:srgbClr val="5B9BD5"/>
                      </a:solidFill>
                    </a:ln>
                  </pic:spPr>
                </pic:pic>
              </a:graphicData>
            </a:graphic>
          </wp:inline>
        </w:drawing>
      </w:r>
    </w:p>
    <w:p w14:paraId="6A045C57" w14:textId="7F14DD35" w:rsidR="003C2D81" w:rsidRDefault="003C2D81" w:rsidP="003C2D81">
      <w:pPr>
        <w:pStyle w:val="ListParagraph"/>
        <w:rPr>
          <w:rFonts w:asciiTheme="minorHAnsi" w:hAnsiTheme="minorHAnsi" w:cstheme="minorHAnsi"/>
        </w:rPr>
      </w:pPr>
    </w:p>
    <w:p w14:paraId="5E772BC5" w14:textId="2117811D" w:rsidR="00871B1B" w:rsidRDefault="00CE79A8" w:rsidP="00207D43">
      <w:pPr>
        <w:pStyle w:val="ListParagraph"/>
        <w:numPr>
          <w:ilvl w:val="0"/>
          <w:numId w:val="98"/>
        </w:numPr>
        <w:rPr>
          <w:rFonts w:asciiTheme="minorHAnsi" w:hAnsiTheme="minorHAnsi" w:cstheme="minorHAnsi"/>
        </w:rPr>
      </w:pPr>
      <w:r>
        <w:rPr>
          <w:rFonts w:asciiTheme="minorHAnsi" w:hAnsiTheme="minorHAnsi" w:cstheme="minorHAnsi"/>
        </w:rPr>
        <w:t xml:space="preserve">Click on </w:t>
      </w:r>
      <w:r w:rsidRPr="00CE79A8">
        <w:rPr>
          <w:rFonts w:asciiTheme="minorHAnsi" w:eastAsia="Wingdings" w:hAnsiTheme="minorHAnsi" w:cstheme="minorHAnsi"/>
        </w:rPr>
        <w:t>à</w:t>
      </w:r>
      <w:r>
        <w:rPr>
          <w:rFonts w:asciiTheme="minorHAnsi" w:hAnsiTheme="minorHAnsi" w:cstheme="minorHAnsi"/>
        </w:rPr>
        <w:t xml:space="preserve"> Edit Trigger button</w:t>
      </w:r>
      <w:r w:rsidR="00871B1B">
        <w:rPr>
          <w:rFonts w:asciiTheme="minorHAnsi" w:hAnsiTheme="minorHAnsi" w:cstheme="minorHAnsi"/>
        </w:rPr>
        <w:t xml:space="preserve"> and then click on “Action” button of “</w:t>
      </w:r>
      <w:r w:rsidR="00871B1B" w:rsidRPr="003C2D81">
        <w:rPr>
          <w:rFonts w:asciiTheme="minorHAnsi" w:hAnsiTheme="minorHAnsi" w:cstheme="minorHAnsi"/>
        </w:rPr>
        <w:t>ORACLE_HCM_USER_IMPORT</w:t>
      </w:r>
      <w:r w:rsidR="00871B1B">
        <w:rPr>
          <w:rFonts w:asciiTheme="minorHAnsi" w:hAnsiTheme="minorHAnsi" w:cstheme="minorHAnsi"/>
        </w:rPr>
        <w:t>”.</w:t>
      </w:r>
    </w:p>
    <w:p w14:paraId="0E4A6498" w14:textId="58DB4D9D" w:rsidR="00871B1B" w:rsidRDefault="00871B1B" w:rsidP="00871B1B">
      <w:pPr>
        <w:pStyle w:val="Caption"/>
      </w:pPr>
      <w:bookmarkStart w:id="723" w:name="_Toc61521958"/>
      <w:r>
        <w:t xml:space="preserve">Figure </w:t>
      </w:r>
      <w:r w:rsidR="00BC222A">
        <w:fldChar w:fldCharType="begin"/>
      </w:r>
      <w:r w:rsidR="00BC222A">
        <w:instrText xml:space="preserve"> SEQ Figure \* ARABIC </w:instrText>
      </w:r>
      <w:r w:rsidR="00BC222A">
        <w:fldChar w:fldCharType="separate"/>
      </w:r>
      <w:r w:rsidR="00C825B7">
        <w:rPr>
          <w:noProof/>
        </w:rPr>
        <w:t>134</w:t>
      </w:r>
      <w:r w:rsidR="00BC222A">
        <w:rPr>
          <w:noProof/>
        </w:rPr>
        <w:fldChar w:fldCharType="end"/>
      </w:r>
      <w:r>
        <w:t xml:space="preserve"> : Edit Trigger</w:t>
      </w:r>
      <w:bookmarkEnd w:id="723"/>
    </w:p>
    <w:p w14:paraId="3FBE2AF6" w14:textId="1F002DC2" w:rsidR="003C2D81" w:rsidRDefault="003C2D81" w:rsidP="003C2D81">
      <w:pPr>
        <w:pStyle w:val="ListParagraph"/>
        <w:rPr>
          <w:rFonts w:asciiTheme="minorHAnsi" w:hAnsiTheme="minorHAnsi" w:cstheme="minorHAnsi"/>
        </w:rPr>
      </w:pPr>
      <w:r>
        <w:rPr>
          <w:rFonts w:asciiTheme="minorHAnsi" w:hAnsiTheme="minorHAnsi" w:cstheme="minorHAnsi"/>
          <w:noProof/>
        </w:rPr>
        <w:drawing>
          <wp:inline distT="0" distB="0" distL="0" distR="0" wp14:anchorId="439D484C" wp14:editId="0CB38622">
            <wp:extent cx="4710988" cy="2728595"/>
            <wp:effectExtent l="19050" t="19050" r="13970" b="1460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14578" cy="2730675"/>
                    </a:xfrm>
                    <a:prstGeom prst="rect">
                      <a:avLst/>
                    </a:prstGeom>
                    <a:noFill/>
                    <a:ln cmpd="sng">
                      <a:solidFill>
                        <a:srgbClr val="5B9BD5"/>
                      </a:solidFill>
                    </a:ln>
                  </pic:spPr>
                </pic:pic>
              </a:graphicData>
            </a:graphic>
          </wp:inline>
        </w:drawing>
      </w:r>
    </w:p>
    <w:p w14:paraId="64E83B80" w14:textId="1D748E71" w:rsidR="003C2D81" w:rsidRDefault="003C2D81" w:rsidP="003C2D81">
      <w:pPr>
        <w:pStyle w:val="ListParagraph"/>
        <w:rPr>
          <w:rFonts w:asciiTheme="minorHAnsi" w:hAnsiTheme="minorHAnsi" w:cstheme="minorHAnsi"/>
        </w:rPr>
      </w:pPr>
    </w:p>
    <w:p w14:paraId="7B83B69D" w14:textId="13F19584" w:rsidR="00E20F27" w:rsidRDefault="00E20F27" w:rsidP="00207D43">
      <w:pPr>
        <w:pStyle w:val="ListParagraph"/>
        <w:numPr>
          <w:ilvl w:val="0"/>
          <w:numId w:val="98"/>
        </w:numPr>
        <w:rPr>
          <w:rFonts w:asciiTheme="minorHAnsi" w:hAnsiTheme="minorHAnsi" w:cstheme="minorHAnsi"/>
        </w:rPr>
      </w:pPr>
      <w:r>
        <w:rPr>
          <w:rFonts w:asciiTheme="minorHAnsi" w:hAnsiTheme="minorHAnsi" w:cstheme="minorHAnsi"/>
        </w:rPr>
        <w:t xml:space="preserve">Click on </w:t>
      </w:r>
      <w:r w:rsidRPr="00CE79A8">
        <w:rPr>
          <w:rFonts w:asciiTheme="minorHAnsi" w:eastAsia="Wingdings" w:hAnsiTheme="minorHAnsi" w:cstheme="minorHAnsi"/>
        </w:rPr>
        <w:t>à</w:t>
      </w:r>
      <w:r>
        <w:rPr>
          <w:rFonts w:asciiTheme="minorHAnsi" w:hAnsiTheme="minorHAnsi" w:cstheme="minorHAnsi"/>
        </w:rPr>
        <w:t xml:space="preserve"> Next button to change scheduler timing.</w:t>
      </w:r>
    </w:p>
    <w:p w14:paraId="1B8940B2" w14:textId="77777777" w:rsidR="00E20F27" w:rsidRDefault="00E20F27" w:rsidP="003C2D81">
      <w:pPr>
        <w:pStyle w:val="ListParagraph"/>
        <w:rPr>
          <w:rFonts w:asciiTheme="minorHAnsi" w:hAnsiTheme="minorHAnsi" w:cstheme="minorHAnsi"/>
        </w:rPr>
      </w:pPr>
    </w:p>
    <w:p w14:paraId="7D056040" w14:textId="524A5FED" w:rsidR="003C2D81" w:rsidRDefault="003C2D81" w:rsidP="003C2D81">
      <w:pPr>
        <w:pStyle w:val="ListParagraph"/>
        <w:rPr>
          <w:rFonts w:asciiTheme="minorHAnsi" w:hAnsiTheme="minorHAnsi" w:cstheme="minorHAnsi"/>
        </w:rPr>
      </w:pPr>
    </w:p>
    <w:p w14:paraId="00A51A6C" w14:textId="6D6E92B0" w:rsidR="00E20F27" w:rsidRDefault="00E20F27" w:rsidP="00E20F27">
      <w:pPr>
        <w:pStyle w:val="Caption"/>
      </w:pPr>
      <w:bookmarkStart w:id="724" w:name="_Toc61521959"/>
      <w:r>
        <w:t xml:space="preserve">Figure </w:t>
      </w:r>
      <w:r w:rsidR="00BC222A">
        <w:fldChar w:fldCharType="begin"/>
      </w:r>
      <w:r w:rsidR="00BC222A">
        <w:instrText xml:space="preserve"> SEQ Figure \* ARABIC </w:instrText>
      </w:r>
      <w:r w:rsidR="00BC222A">
        <w:fldChar w:fldCharType="separate"/>
      </w:r>
      <w:r w:rsidR="00C825B7">
        <w:rPr>
          <w:noProof/>
        </w:rPr>
        <w:t>135</w:t>
      </w:r>
      <w:r w:rsidR="00BC222A">
        <w:rPr>
          <w:noProof/>
        </w:rPr>
        <w:fldChar w:fldCharType="end"/>
      </w:r>
      <w:r>
        <w:t xml:space="preserve"> : Job Details</w:t>
      </w:r>
      <w:bookmarkEnd w:id="724"/>
    </w:p>
    <w:p w14:paraId="0A4ED780" w14:textId="42D1F562" w:rsidR="003C2D81" w:rsidRDefault="00E20F27" w:rsidP="003C2D81">
      <w:pPr>
        <w:pStyle w:val="ListParagraph"/>
        <w:rPr>
          <w:rFonts w:asciiTheme="minorHAnsi" w:hAnsiTheme="minorHAnsi" w:cstheme="minorHAnsi"/>
        </w:rPr>
      </w:pPr>
      <w:r>
        <w:rPr>
          <w:rFonts w:asciiTheme="minorHAnsi" w:hAnsiTheme="minorHAnsi" w:cstheme="minorHAnsi"/>
          <w:noProof/>
        </w:rPr>
        <w:drawing>
          <wp:inline distT="0" distB="0" distL="0" distR="0" wp14:anchorId="570845FF" wp14:editId="1C630892">
            <wp:extent cx="4572000" cy="3606393"/>
            <wp:effectExtent l="19050" t="19050" r="19050" b="13335"/>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75072" cy="3608816"/>
                    </a:xfrm>
                    <a:prstGeom prst="rect">
                      <a:avLst/>
                    </a:prstGeom>
                    <a:noFill/>
                    <a:ln cmpd="sng">
                      <a:solidFill>
                        <a:srgbClr val="5B9BD5"/>
                      </a:solidFill>
                    </a:ln>
                  </pic:spPr>
                </pic:pic>
              </a:graphicData>
            </a:graphic>
          </wp:inline>
        </w:drawing>
      </w:r>
    </w:p>
    <w:p w14:paraId="39DCB835" w14:textId="63939DC5" w:rsidR="00E20F27" w:rsidRDefault="00E20F27" w:rsidP="003C2D81">
      <w:pPr>
        <w:pStyle w:val="ListParagraph"/>
        <w:rPr>
          <w:rFonts w:asciiTheme="minorHAnsi" w:hAnsiTheme="minorHAnsi" w:cstheme="minorHAnsi"/>
        </w:rPr>
      </w:pPr>
    </w:p>
    <w:p w14:paraId="31188A93" w14:textId="50131F3D" w:rsidR="00E20F27" w:rsidRDefault="00E20F27" w:rsidP="00207D43">
      <w:pPr>
        <w:pStyle w:val="ListParagraph"/>
        <w:numPr>
          <w:ilvl w:val="0"/>
          <w:numId w:val="98"/>
        </w:numPr>
        <w:rPr>
          <w:rFonts w:asciiTheme="minorHAnsi" w:hAnsiTheme="minorHAnsi" w:cstheme="minorHAnsi"/>
        </w:rPr>
      </w:pPr>
      <w:r>
        <w:rPr>
          <w:rFonts w:asciiTheme="minorHAnsi" w:hAnsiTheme="minorHAnsi" w:cstheme="minorHAnsi"/>
        </w:rPr>
        <w:t xml:space="preserve">Click on </w:t>
      </w:r>
      <w:r w:rsidRPr="00E20F27">
        <w:rPr>
          <w:rFonts w:asciiTheme="minorHAnsi" w:eastAsia="Wingdings" w:hAnsiTheme="minorHAnsi" w:cstheme="minorHAnsi"/>
        </w:rPr>
        <w:t>à</w:t>
      </w:r>
      <w:r>
        <w:rPr>
          <w:rFonts w:asciiTheme="minorHAnsi" w:hAnsiTheme="minorHAnsi" w:cstheme="minorHAnsi"/>
        </w:rPr>
        <w:t xml:space="preserve"> Cron Expression and enter “0 0 0 ? * *  2099”</w:t>
      </w:r>
    </w:p>
    <w:p w14:paraId="3D27A0D6" w14:textId="00D4B10D" w:rsidR="003C2D81" w:rsidRDefault="003C2D81" w:rsidP="003C2D81">
      <w:pPr>
        <w:pStyle w:val="ListParagraph"/>
        <w:rPr>
          <w:rFonts w:asciiTheme="minorHAnsi" w:hAnsiTheme="minorHAnsi" w:cstheme="minorHAnsi"/>
        </w:rPr>
      </w:pPr>
    </w:p>
    <w:p w14:paraId="27C9ADF7" w14:textId="279F8FA9" w:rsidR="003C2D81" w:rsidRDefault="003C2D81" w:rsidP="003C2D81">
      <w:pPr>
        <w:pStyle w:val="ListParagraph"/>
        <w:rPr>
          <w:rFonts w:asciiTheme="minorHAnsi" w:hAnsiTheme="minorHAnsi" w:cstheme="minorHAnsi"/>
        </w:rPr>
      </w:pPr>
    </w:p>
    <w:p w14:paraId="1E08AC47" w14:textId="6C4BD170" w:rsidR="002F0B0F" w:rsidRDefault="002F0B0F" w:rsidP="00520E6A">
      <w:pPr>
        <w:pStyle w:val="Caption"/>
      </w:pPr>
      <w:bookmarkStart w:id="725" w:name="_Toc61521960"/>
      <w:r>
        <w:t xml:space="preserve">Figure </w:t>
      </w:r>
      <w:r w:rsidR="00BC222A">
        <w:fldChar w:fldCharType="begin"/>
      </w:r>
      <w:r w:rsidR="00BC222A">
        <w:instrText xml:space="preserve"> SEQ Figure \* ARABIC </w:instrText>
      </w:r>
      <w:r w:rsidR="00BC222A">
        <w:fldChar w:fldCharType="separate"/>
      </w:r>
      <w:r w:rsidR="00C825B7">
        <w:rPr>
          <w:noProof/>
        </w:rPr>
        <w:t>136</w:t>
      </w:r>
      <w:r w:rsidR="00BC222A">
        <w:rPr>
          <w:noProof/>
        </w:rPr>
        <w:fldChar w:fldCharType="end"/>
      </w:r>
      <w:r>
        <w:t xml:space="preserve"> : Cron Expression</w:t>
      </w:r>
      <w:bookmarkEnd w:id="725"/>
    </w:p>
    <w:p w14:paraId="2F570C27" w14:textId="4F444C3D" w:rsidR="003C2D81" w:rsidRDefault="003C2D81" w:rsidP="003C2D81">
      <w:pPr>
        <w:pStyle w:val="ListParagraph"/>
        <w:rPr>
          <w:rFonts w:asciiTheme="minorHAnsi" w:hAnsiTheme="minorHAnsi" w:cstheme="minorHAnsi"/>
        </w:rPr>
      </w:pPr>
      <w:r w:rsidRPr="003C2D81">
        <w:rPr>
          <w:rFonts w:asciiTheme="minorHAnsi" w:hAnsiTheme="minorHAnsi" w:cstheme="minorHAnsi"/>
          <w:noProof/>
        </w:rPr>
        <w:drawing>
          <wp:inline distT="0" distB="0" distL="0" distR="0" wp14:anchorId="78D749CC" wp14:editId="5C8370A7">
            <wp:extent cx="4564684" cy="2228095"/>
            <wp:effectExtent l="19050" t="19050" r="26670" b="2032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85499" cy="2238255"/>
                    </a:xfrm>
                    <a:prstGeom prst="rect">
                      <a:avLst/>
                    </a:prstGeom>
                    <a:ln cmpd="sng">
                      <a:solidFill>
                        <a:srgbClr val="5B9BD5"/>
                      </a:solidFill>
                    </a:ln>
                  </pic:spPr>
                </pic:pic>
              </a:graphicData>
            </a:graphic>
          </wp:inline>
        </w:drawing>
      </w:r>
    </w:p>
    <w:p w14:paraId="0A2DAC49" w14:textId="59D24EBB" w:rsidR="003C2D81" w:rsidRDefault="003C2D81" w:rsidP="003C2D81">
      <w:pPr>
        <w:pStyle w:val="ListParagraph"/>
        <w:rPr>
          <w:rFonts w:asciiTheme="minorHAnsi" w:hAnsiTheme="minorHAnsi" w:cstheme="minorHAnsi"/>
        </w:rPr>
      </w:pPr>
    </w:p>
    <w:p w14:paraId="74234C2C" w14:textId="7BEB74B6" w:rsidR="003C2D81" w:rsidRDefault="001C4966" w:rsidP="00207D43">
      <w:pPr>
        <w:pStyle w:val="ListParagraph"/>
        <w:numPr>
          <w:ilvl w:val="0"/>
          <w:numId w:val="98"/>
        </w:numPr>
        <w:rPr>
          <w:rFonts w:asciiTheme="minorHAnsi" w:hAnsiTheme="minorHAnsi" w:cstheme="minorHAnsi"/>
        </w:rPr>
      </w:pPr>
      <w:r>
        <w:rPr>
          <w:rFonts w:asciiTheme="minorHAnsi" w:hAnsiTheme="minorHAnsi" w:cstheme="minorHAnsi"/>
        </w:rPr>
        <w:t>Verify</w:t>
      </w:r>
      <w:r w:rsidR="00AB4AE1">
        <w:rPr>
          <w:rFonts w:asciiTheme="minorHAnsi" w:hAnsiTheme="minorHAnsi" w:cstheme="minorHAnsi"/>
        </w:rPr>
        <w:t xml:space="preserve"> </w:t>
      </w:r>
      <w:r w:rsidR="00AB4AE1" w:rsidRPr="00AB4AE1">
        <w:rPr>
          <w:rFonts w:asciiTheme="minorHAnsi" w:eastAsia="Wingdings" w:hAnsiTheme="minorHAnsi" w:cstheme="minorHAnsi"/>
        </w:rPr>
        <w:t>à</w:t>
      </w:r>
      <w:r w:rsidR="00AB4AE1">
        <w:rPr>
          <w:rFonts w:asciiTheme="minorHAnsi" w:hAnsiTheme="minorHAnsi" w:cstheme="minorHAnsi"/>
        </w:rPr>
        <w:t xml:space="preserve"> </w:t>
      </w:r>
      <w:r>
        <w:rPr>
          <w:rFonts w:asciiTheme="minorHAnsi" w:hAnsiTheme="minorHAnsi" w:cstheme="minorHAnsi"/>
        </w:rPr>
        <w:t xml:space="preserve">Next schedule </w:t>
      </w:r>
      <w:r w:rsidR="00AF52C9">
        <w:rPr>
          <w:rFonts w:asciiTheme="minorHAnsi" w:hAnsiTheme="minorHAnsi" w:cstheme="minorHAnsi"/>
        </w:rPr>
        <w:t xml:space="preserve">timing </w:t>
      </w:r>
      <w:r>
        <w:rPr>
          <w:rFonts w:asciiTheme="minorHAnsi" w:hAnsiTheme="minorHAnsi" w:cstheme="minorHAnsi"/>
        </w:rPr>
        <w:t>is as per entered value.</w:t>
      </w:r>
    </w:p>
    <w:p w14:paraId="4D24A0B8" w14:textId="113684F8" w:rsidR="003C2D81" w:rsidRDefault="003C2D81" w:rsidP="003C2D81">
      <w:pPr>
        <w:pStyle w:val="ListParagraph"/>
        <w:rPr>
          <w:rFonts w:asciiTheme="minorHAnsi" w:hAnsiTheme="minorHAnsi" w:cstheme="minorHAnsi"/>
        </w:rPr>
      </w:pPr>
    </w:p>
    <w:p w14:paraId="7397D490" w14:textId="061622E3" w:rsidR="003C2D81" w:rsidRDefault="003C2D81" w:rsidP="003C2D81">
      <w:pPr>
        <w:pStyle w:val="ListParagraph"/>
        <w:rPr>
          <w:rFonts w:asciiTheme="minorHAnsi" w:hAnsiTheme="minorHAnsi" w:cstheme="minorHAnsi"/>
        </w:rPr>
      </w:pPr>
      <w:r>
        <w:rPr>
          <w:rFonts w:asciiTheme="minorHAnsi" w:hAnsiTheme="minorHAnsi" w:cstheme="minorHAnsi"/>
          <w:noProof/>
        </w:rPr>
        <w:drawing>
          <wp:inline distT="0" distB="0" distL="0" distR="0" wp14:anchorId="0AF17029" wp14:editId="6CA04E69">
            <wp:extent cx="4652467" cy="511810"/>
            <wp:effectExtent l="19050" t="19050" r="15240" b="2159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59407" cy="512573"/>
                    </a:xfrm>
                    <a:prstGeom prst="rect">
                      <a:avLst/>
                    </a:prstGeom>
                    <a:noFill/>
                    <a:ln cmpd="sng">
                      <a:solidFill>
                        <a:srgbClr val="5B9BD5"/>
                      </a:solidFill>
                    </a:ln>
                  </pic:spPr>
                </pic:pic>
              </a:graphicData>
            </a:graphic>
          </wp:inline>
        </w:drawing>
      </w:r>
    </w:p>
    <w:p w14:paraId="7215C465" w14:textId="481C5851" w:rsidR="003C2D81" w:rsidRDefault="003C2D81" w:rsidP="003C2D81">
      <w:pPr>
        <w:pStyle w:val="ListParagraph"/>
        <w:rPr>
          <w:rFonts w:asciiTheme="minorHAnsi" w:hAnsiTheme="minorHAnsi" w:cstheme="minorHAnsi"/>
        </w:rPr>
      </w:pPr>
    </w:p>
    <w:p w14:paraId="1A108225" w14:textId="4AB9EFA9" w:rsidR="003C2D81" w:rsidRDefault="00F93E8C" w:rsidP="00207D43">
      <w:pPr>
        <w:pStyle w:val="ListParagraph"/>
        <w:numPr>
          <w:ilvl w:val="0"/>
          <w:numId w:val="98"/>
        </w:numPr>
        <w:rPr>
          <w:rFonts w:asciiTheme="minorHAnsi" w:hAnsiTheme="minorHAnsi" w:cstheme="minorHAnsi"/>
        </w:rPr>
      </w:pPr>
      <w:r>
        <w:rPr>
          <w:rFonts w:asciiTheme="minorHAnsi" w:hAnsiTheme="minorHAnsi" w:cstheme="minorHAnsi"/>
        </w:rPr>
        <w:t xml:space="preserve">Now contingent worker should be onboarded on Oracle HCM application, Once record is created into Oracle HCM. Then take newly created person number of user and then search user into Saviynt with username and update person number into Employee Id field of Saviynt. </w:t>
      </w:r>
    </w:p>
    <w:p w14:paraId="76A43340" w14:textId="75652122" w:rsidR="001E475F" w:rsidRDefault="001E475F" w:rsidP="00207D43">
      <w:pPr>
        <w:pStyle w:val="ListParagraph"/>
        <w:numPr>
          <w:ilvl w:val="0"/>
          <w:numId w:val="98"/>
        </w:numPr>
        <w:rPr>
          <w:rFonts w:asciiTheme="minorHAnsi" w:hAnsiTheme="minorHAnsi" w:cstheme="minorHAnsi"/>
        </w:rPr>
      </w:pPr>
      <w:r>
        <w:rPr>
          <w:rFonts w:asciiTheme="minorHAnsi" w:hAnsiTheme="minorHAnsi" w:cstheme="minorHAnsi"/>
        </w:rPr>
        <w:t>Following are steps to update person number into Saviynt</w:t>
      </w:r>
      <w:r w:rsidR="005B08C4">
        <w:rPr>
          <w:rFonts w:asciiTheme="minorHAnsi" w:hAnsiTheme="minorHAnsi" w:cstheme="minorHAnsi"/>
        </w:rPr>
        <w:t xml:space="preserve">. Navigate to </w:t>
      </w:r>
      <w:r w:rsidR="005B08C4" w:rsidRPr="005B08C4">
        <w:rPr>
          <w:rFonts w:asciiTheme="minorHAnsi" w:eastAsia="Wingdings" w:hAnsiTheme="minorHAnsi" w:cstheme="minorHAnsi"/>
        </w:rPr>
        <w:t>à</w:t>
      </w:r>
      <w:r w:rsidR="005B08C4">
        <w:rPr>
          <w:rFonts w:asciiTheme="minorHAnsi" w:hAnsiTheme="minorHAnsi" w:cstheme="minorHAnsi"/>
        </w:rPr>
        <w:t xml:space="preserve"> Admin </w:t>
      </w:r>
      <w:r w:rsidR="005B08C4" w:rsidRPr="005B08C4">
        <w:rPr>
          <w:rFonts w:asciiTheme="minorHAnsi" w:eastAsia="Wingdings" w:hAnsiTheme="minorHAnsi" w:cstheme="minorHAnsi"/>
        </w:rPr>
        <w:t>à</w:t>
      </w:r>
      <w:r w:rsidR="005B08C4">
        <w:rPr>
          <w:rFonts w:asciiTheme="minorHAnsi" w:hAnsiTheme="minorHAnsi" w:cstheme="minorHAnsi"/>
        </w:rPr>
        <w:t xml:space="preserve"> click on </w:t>
      </w:r>
      <w:r w:rsidR="00C1499D">
        <w:rPr>
          <w:rFonts w:asciiTheme="minorHAnsi" w:hAnsiTheme="minorHAnsi" w:cstheme="minorHAnsi"/>
        </w:rPr>
        <w:t xml:space="preserve">Identity Repository </w:t>
      </w:r>
      <w:r w:rsidR="00C1499D" w:rsidRPr="00C1499D">
        <w:rPr>
          <w:rFonts w:asciiTheme="minorHAnsi" w:eastAsia="Wingdings" w:hAnsiTheme="minorHAnsi" w:cstheme="minorHAnsi"/>
        </w:rPr>
        <w:t>à</w:t>
      </w:r>
      <w:r w:rsidR="00C1499D">
        <w:rPr>
          <w:rFonts w:asciiTheme="minorHAnsi" w:hAnsiTheme="minorHAnsi" w:cstheme="minorHAnsi"/>
        </w:rPr>
        <w:t xml:space="preserve"> Users </w:t>
      </w:r>
    </w:p>
    <w:p w14:paraId="09AE6DBA" w14:textId="03B41F63" w:rsidR="005B08C4" w:rsidRDefault="005B08C4" w:rsidP="005B08C4">
      <w:pPr>
        <w:pStyle w:val="ListParagraph"/>
        <w:rPr>
          <w:rFonts w:asciiTheme="minorHAnsi" w:hAnsiTheme="minorHAnsi" w:cstheme="minorHAnsi"/>
        </w:rPr>
      </w:pPr>
    </w:p>
    <w:p w14:paraId="4C98A07B" w14:textId="31DDBE0D" w:rsidR="00375985" w:rsidRDefault="00375985" w:rsidP="00375985">
      <w:pPr>
        <w:pStyle w:val="Caption"/>
      </w:pPr>
      <w:bookmarkStart w:id="726" w:name="_Toc61521961"/>
      <w:r>
        <w:t xml:space="preserve">Figure </w:t>
      </w:r>
      <w:r w:rsidR="00BC222A">
        <w:fldChar w:fldCharType="begin"/>
      </w:r>
      <w:r w:rsidR="00BC222A">
        <w:instrText xml:space="preserve"> SEQ Figure \* ARABIC </w:instrText>
      </w:r>
      <w:r w:rsidR="00BC222A">
        <w:fldChar w:fldCharType="separate"/>
      </w:r>
      <w:r w:rsidR="00C825B7">
        <w:rPr>
          <w:noProof/>
        </w:rPr>
        <w:t>137</w:t>
      </w:r>
      <w:r w:rsidR="00BC222A">
        <w:rPr>
          <w:noProof/>
        </w:rPr>
        <w:fldChar w:fldCharType="end"/>
      </w:r>
      <w:r>
        <w:t xml:space="preserve"> : Users</w:t>
      </w:r>
      <w:bookmarkEnd w:id="726"/>
    </w:p>
    <w:p w14:paraId="3024CFE3" w14:textId="7C55EC47" w:rsidR="005B08C4" w:rsidRDefault="005B08C4" w:rsidP="005B08C4">
      <w:pPr>
        <w:pStyle w:val="ListParagraph"/>
        <w:rPr>
          <w:rFonts w:asciiTheme="minorHAnsi" w:hAnsiTheme="minorHAnsi" w:cstheme="minorHAnsi"/>
        </w:rPr>
      </w:pPr>
      <w:r>
        <w:rPr>
          <w:rFonts w:asciiTheme="minorHAnsi" w:hAnsiTheme="minorHAnsi" w:cstheme="minorHAnsi"/>
          <w:noProof/>
        </w:rPr>
        <w:drawing>
          <wp:inline distT="0" distB="0" distL="0" distR="0" wp14:anchorId="3AA88F6F" wp14:editId="4A8AE3C6">
            <wp:extent cx="4557369" cy="1440815"/>
            <wp:effectExtent l="19050" t="19050" r="15240" b="260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60170" cy="1441701"/>
                    </a:xfrm>
                    <a:prstGeom prst="rect">
                      <a:avLst/>
                    </a:prstGeom>
                    <a:noFill/>
                    <a:ln cmpd="sng">
                      <a:solidFill>
                        <a:srgbClr val="5B9BD5"/>
                      </a:solidFill>
                    </a:ln>
                  </pic:spPr>
                </pic:pic>
              </a:graphicData>
            </a:graphic>
          </wp:inline>
        </w:drawing>
      </w:r>
    </w:p>
    <w:p w14:paraId="075668EA" w14:textId="19039C12" w:rsidR="00375985" w:rsidRDefault="00375985" w:rsidP="005B08C4">
      <w:pPr>
        <w:pStyle w:val="ListParagraph"/>
        <w:rPr>
          <w:rFonts w:asciiTheme="minorHAnsi" w:hAnsiTheme="minorHAnsi" w:cstheme="minorHAnsi"/>
        </w:rPr>
      </w:pPr>
    </w:p>
    <w:p w14:paraId="3A8727D2" w14:textId="18FEE3B6" w:rsidR="00375985" w:rsidRDefault="00375985" w:rsidP="00207D43">
      <w:pPr>
        <w:pStyle w:val="ListParagraph"/>
        <w:numPr>
          <w:ilvl w:val="0"/>
          <w:numId w:val="98"/>
        </w:numPr>
        <w:rPr>
          <w:rFonts w:asciiTheme="minorHAnsi" w:hAnsiTheme="minorHAnsi" w:cstheme="minorHAnsi"/>
        </w:rPr>
      </w:pPr>
      <w:r>
        <w:rPr>
          <w:rFonts w:asciiTheme="minorHAnsi" w:hAnsiTheme="minorHAnsi" w:cstheme="minorHAnsi"/>
        </w:rPr>
        <w:t>Suppose new existing contingent worker is onboarded into Oracle HCM as “KelyPenkiny”</w:t>
      </w:r>
      <w:r w:rsidR="001C4BFC">
        <w:rPr>
          <w:rFonts w:asciiTheme="minorHAnsi" w:hAnsiTheme="minorHAnsi" w:cstheme="minorHAnsi"/>
        </w:rPr>
        <w:t xml:space="preserve">. Then </w:t>
      </w:r>
      <w:r w:rsidR="00521D87">
        <w:rPr>
          <w:rFonts w:asciiTheme="minorHAnsi" w:hAnsiTheme="minorHAnsi" w:cstheme="minorHAnsi"/>
        </w:rPr>
        <w:t>search</w:t>
      </w:r>
      <w:r w:rsidR="001C4BFC">
        <w:rPr>
          <w:rFonts w:asciiTheme="minorHAnsi" w:hAnsiTheme="minorHAnsi" w:cstheme="minorHAnsi"/>
        </w:rPr>
        <w:t xml:space="preserve"> user in user list with username as “KelyPenkiny”. And then click on username.</w:t>
      </w:r>
    </w:p>
    <w:p w14:paraId="4B1F8CF0" w14:textId="2494E47D" w:rsidR="004851EA" w:rsidRDefault="004851EA" w:rsidP="004851EA">
      <w:pPr>
        <w:pStyle w:val="Caption"/>
      </w:pPr>
      <w:bookmarkStart w:id="727" w:name="_Toc61521962"/>
      <w:r>
        <w:t xml:space="preserve">Figure </w:t>
      </w:r>
      <w:r w:rsidR="00BC222A">
        <w:fldChar w:fldCharType="begin"/>
      </w:r>
      <w:r w:rsidR="00BC222A">
        <w:instrText xml:space="preserve"> SEQ Figure \* ARABIC </w:instrText>
      </w:r>
      <w:r w:rsidR="00BC222A">
        <w:fldChar w:fldCharType="separate"/>
      </w:r>
      <w:r w:rsidR="00C825B7">
        <w:rPr>
          <w:noProof/>
        </w:rPr>
        <w:t>138</w:t>
      </w:r>
      <w:r w:rsidR="00BC222A">
        <w:rPr>
          <w:noProof/>
        </w:rPr>
        <w:fldChar w:fldCharType="end"/>
      </w:r>
      <w:r>
        <w:t xml:space="preserve"> : User List</w:t>
      </w:r>
      <w:bookmarkEnd w:id="727"/>
    </w:p>
    <w:p w14:paraId="61350432" w14:textId="00BD41C9" w:rsidR="00375985" w:rsidRDefault="00375985" w:rsidP="005B08C4">
      <w:pPr>
        <w:pStyle w:val="ListParagraph"/>
        <w:rPr>
          <w:rFonts w:asciiTheme="minorHAnsi" w:hAnsiTheme="minorHAnsi" w:cstheme="minorHAnsi"/>
        </w:rPr>
      </w:pPr>
      <w:r>
        <w:rPr>
          <w:rFonts w:asciiTheme="minorHAnsi" w:hAnsiTheme="minorHAnsi" w:cstheme="minorHAnsi"/>
          <w:noProof/>
        </w:rPr>
        <w:drawing>
          <wp:inline distT="0" distB="0" distL="0" distR="0" wp14:anchorId="382F37D7" wp14:editId="13472308">
            <wp:extent cx="4652010" cy="2223770"/>
            <wp:effectExtent l="19050" t="19050" r="15240" b="2413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654853" cy="2225129"/>
                    </a:xfrm>
                    <a:prstGeom prst="rect">
                      <a:avLst/>
                    </a:prstGeom>
                    <a:noFill/>
                    <a:ln cmpd="sng">
                      <a:solidFill>
                        <a:srgbClr val="5B9BD5"/>
                      </a:solidFill>
                    </a:ln>
                  </pic:spPr>
                </pic:pic>
              </a:graphicData>
            </a:graphic>
          </wp:inline>
        </w:drawing>
      </w:r>
    </w:p>
    <w:p w14:paraId="77916BF8" w14:textId="20E812E4" w:rsidR="00521D87" w:rsidRDefault="00521D87" w:rsidP="005B08C4">
      <w:pPr>
        <w:pStyle w:val="ListParagraph"/>
        <w:rPr>
          <w:rFonts w:asciiTheme="minorHAnsi" w:hAnsiTheme="minorHAnsi" w:cstheme="minorHAnsi"/>
        </w:rPr>
      </w:pPr>
    </w:p>
    <w:p w14:paraId="02297558" w14:textId="6FE61558" w:rsidR="00521D87" w:rsidRPr="001E475F" w:rsidRDefault="00521D87" w:rsidP="00207D43">
      <w:pPr>
        <w:pStyle w:val="ListParagraph"/>
        <w:numPr>
          <w:ilvl w:val="0"/>
          <w:numId w:val="98"/>
        </w:numPr>
        <w:rPr>
          <w:rFonts w:asciiTheme="minorHAnsi" w:hAnsiTheme="minorHAnsi" w:cstheme="minorHAnsi"/>
        </w:rPr>
      </w:pPr>
      <w:r>
        <w:rPr>
          <w:rFonts w:asciiTheme="minorHAnsi" w:hAnsiTheme="minorHAnsi" w:cstheme="minorHAnsi"/>
        </w:rPr>
        <w:t xml:space="preserve">Search for Employee ID field on user profile. And manually enter newly created contingent worker </w:t>
      </w:r>
      <w:r w:rsidR="00DC27F6">
        <w:rPr>
          <w:rFonts w:asciiTheme="minorHAnsi" w:hAnsiTheme="minorHAnsi" w:cstheme="minorHAnsi"/>
        </w:rPr>
        <w:t xml:space="preserve">user’s </w:t>
      </w:r>
      <w:r>
        <w:rPr>
          <w:rFonts w:asciiTheme="minorHAnsi" w:hAnsiTheme="minorHAnsi" w:cstheme="minorHAnsi"/>
        </w:rPr>
        <w:t>perso</w:t>
      </w:r>
      <w:r w:rsidR="00DC27F6">
        <w:rPr>
          <w:rFonts w:asciiTheme="minorHAnsi" w:hAnsiTheme="minorHAnsi" w:cstheme="minorHAnsi"/>
        </w:rPr>
        <w:t>n number into Employee ID field and then click n Update button.</w:t>
      </w:r>
    </w:p>
    <w:p w14:paraId="7E997C70" w14:textId="47D4EA2E" w:rsidR="00AF6A75" w:rsidRDefault="00AF6A75" w:rsidP="00AF6A75">
      <w:pPr>
        <w:pStyle w:val="Caption"/>
      </w:pPr>
      <w:bookmarkStart w:id="728" w:name="_Toc61521963"/>
      <w:r>
        <w:t xml:space="preserve">Figure </w:t>
      </w:r>
      <w:r w:rsidR="00BC222A">
        <w:fldChar w:fldCharType="begin"/>
      </w:r>
      <w:r w:rsidR="00BC222A">
        <w:instrText xml:space="preserve"> SEQ Figure \* ARABIC </w:instrText>
      </w:r>
      <w:r w:rsidR="00BC222A">
        <w:fldChar w:fldCharType="separate"/>
      </w:r>
      <w:r w:rsidR="00C825B7">
        <w:rPr>
          <w:noProof/>
        </w:rPr>
        <w:t>139</w:t>
      </w:r>
      <w:r w:rsidR="00BC222A">
        <w:rPr>
          <w:noProof/>
        </w:rPr>
        <w:fldChar w:fldCharType="end"/>
      </w:r>
      <w:r>
        <w:t xml:space="preserve"> : Profile</w:t>
      </w:r>
      <w:bookmarkEnd w:id="728"/>
    </w:p>
    <w:p w14:paraId="42653D97" w14:textId="5C5C0A8E" w:rsidR="00151459" w:rsidRDefault="00151459" w:rsidP="003C2D81">
      <w:pPr>
        <w:pStyle w:val="ListParagraph"/>
        <w:rPr>
          <w:rFonts w:asciiTheme="minorHAnsi" w:hAnsiTheme="minorHAnsi" w:cstheme="minorHAnsi"/>
        </w:rPr>
      </w:pPr>
      <w:r>
        <w:rPr>
          <w:rFonts w:asciiTheme="minorHAnsi" w:hAnsiTheme="minorHAnsi" w:cstheme="minorHAnsi"/>
          <w:noProof/>
        </w:rPr>
        <w:drawing>
          <wp:inline distT="0" distB="0" distL="0" distR="0" wp14:anchorId="14C6F515" wp14:editId="2ADFCF16">
            <wp:extent cx="4520565" cy="1737189"/>
            <wp:effectExtent l="19050" t="19050" r="13335" b="1587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529920" cy="1740784"/>
                    </a:xfrm>
                    <a:prstGeom prst="rect">
                      <a:avLst/>
                    </a:prstGeom>
                    <a:noFill/>
                    <a:ln cmpd="sng">
                      <a:solidFill>
                        <a:srgbClr val="5B9BD5"/>
                      </a:solidFill>
                    </a:ln>
                  </pic:spPr>
                </pic:pic>
              </a:graphicData>
            </a:graphic>
          </wp:inline>
        </w:drawing>
      </w:r>
    </w:p>
    <w:p w14:paraId="520DD4CF" w14:textId="77A9E043" w:rsidR="00105A8B" w:rsidRDefault="00105A8B" w:rsidP="003C2D81">
      <w:pPr>
        <w:pStyle w:val="ListParagraph"/>
        <w:rPr>
          <w:rFonts w:asciiTheme="minorHAnsi" w:hAnsiTheme="minorHAnsi" w:cstheme="minorHAnsi"/>
        </w:rPr>
      </w:pPr>
    </w:p>
    <w:p w14:paraId="4B0D6D17" w14:textId="35E6DB0B" w:rsidR="00105A8B" w:rsidRDefault="00105A8B" w:rsidP="003C2D81">
      <w:pPr>
        <w:pStyle w:val="ListParagraph"/>
        <w:rPr>
          <w:rFonts w:asciiTheme="minorHAnsi" w:hAnsiTheme="minorHAnsi" w:cstheme="minorHAnsi"/>
        </w:rPr>
      </w:pPr>
      <w:r>
        <w:rPr>
          <w:rFonts w:asciiTheme="minorHAnsi" w:hAnsiTheme="minorHAnsi" w:cstheme="minorHAnsi"/>
          <w:noProof/>
        </w:rPr>
        <w:drawing>
          <wp:inline distT="0" distB="0" distL="0" distR="0" wp14:anchorId="28F0ABB7" wp14:editId="50B751BB">
            <wp:extent cx="4520793" cy="1188720"/>
            <wp:effectExtent l="19050" t="19050" r="13335" b="1143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524454" cy="1189683"/>
                    </a:xfrm>
                    <a:prstGeom prst="rect">
                      <a:avLst/>
                    </a:prstGeom>
                    <a:noFill/>
                    <a:ln cmpd="sng">
                      <a:solidFill>
                        <a:srgbClr val="5B9BD5"/>
                      </a:solidFill>
                    </a:ln>
                  </pic:spPr>
                </pic:pic>
              </a:graphicData>
            </a:graphic>
          </wp:inline>
        </w:drawing>
      </w:r>
    </w:p>
    <w:p w14:paraId="746E029E" w14:textId="3B676E7F" w:rsidR="00F76587" w:rsidRDefault="00F76587" w:rsidP="003C2D81">
      <w:pPr>
        <w:pStyle w:val="ListParagraph"/>
        <w:rPr>
          <w:rFonts w:asciiTheme="minorHAnsi" w:hAnsiTheme="minorHAnsi" w:cstheme="minorHAnsi"/>
        </w:rPr>
      </w:pPr>
    </w:p>
    <w:p w14:paraId="1009EF95" w14:textId="1CB0A8AF" w:rsidR="00CE79A8" w:rsidRPr="00F76587" w:rsidRDefault="00F76587" w:rsidP="00207D43">
      <w:pPr>
        <w:pStyle w:val="ListParagraph"/>
        <w:numPr>
          <w:ilvl w:val="0"/>
          <w:numId w:val="98"/>
        </w:numPr>
        <w:rPr>
          <w:rFonts w:asciiTheme="minorHAnsi" w:hAnsiTheme="minorHAnsi" w:cstheme="minorHAnsi"/>
        </w:rPr>
      </w:pPr>
      <w:r w:rsidRPr="00F76587">
        <w:rPr>
          <w:rFonts w:asciiTheme="minorHAnsi" w:hAnsiTheme="minorHAnsi" w:cstheme="minorHAnsi"/>
        </w:rPr>
        <w:t xml:space="preserve">Now schedule Oracle HCM Atom feed. </w:t>
      </w:r>
      <w:r w:rsidR="00CE79A8" w:rsidRPr="00F76587">
        <w:rPr>
          <w:rFonts w:asciiTheme="minorHAnsi" w:hAnsiTheme="minorHAnsi" w:cstheme="minorHAnsi"/>
        </w:rPr>
        <w:t xml:space="preserve">Then navigate to Utility and click on </w:t>
      </w:r>
      <w:r w:rsidR="00CE79A8" w:rsidRPr="003C2D81">
        <w:rPr>
          <w:rFonts w:asciiTheme="minorHAnsi" w:eastAsia="Wingdings" w:hAnsiTheme="minorHAnsi" w:cstheme="minorHAnsi"/>
        </w:rPr>
        <w:t>à</w:t>
      </w:r>
      <w:r w:rsidR="00CE79A8" w:rsidRPr="00F76587">
        <w:rPr>
          <w:rFonts w:asciiTheme="minorHAnsi" w:hAnsiTheme="minorHAnsi" w:cstheme="minorHAnsi"/>
        </w:rPr>
        <w:t xml:space="preserve"> Trigger Job and click on “ORACLE_HCM_USER_IMPORT”.</w:t>
      </w:r>
    </w:p>
    <w:p w14:paraId="6838E35E" w14:textId="77777777" w:rsidR="00CE79A8" w:rsidRDefault="00CE79A8" w:rsidP="00CE79A8">
      <w:pPr>
        <w:pStyle w:val="ListParagraph"/>
        <w:rPr>
          <w:rFonts w:asciiTheme="minorHAnsi" w:hAnsiTheme="minorHAnsi" w:cstheme="minorHAnsi"/>
        </w:rPr>
      </w:pPr>
    </w:p>
    <w:p w14:paraId="3A2BFC82" w14:textId="075F75CE" w:rsidR="000A1B0B" w:rsidRDefault="000A1B0B" w:rsidP="000A1B0B">
      <w:pPr>
        <w:pStyle w:val="Caption"/>
      </w:pPr>
      <w:bookmarkStart w:id="729" w:name="_Toc61521964"/>
      <w:r>
        <w:t xml:space="preserve">Figure </w:t>
      </w:r>
      <w:r w:rsidR="00BC222A">
        <w:fldChar w:fldCharType="begin"/>
      </w:r>
      <w:r w:rsidR="00BC222A">
        <w:instrText xml:space="preserve"> SEQ Figure \* ARABIC </w:instrText>
      </w:r>
      <w:r w:rsidR="00BC222A">
        <w:fldChar w:fldCharType="separate"/>
      </w:r>
      <w:r w:rsidR="00C825B7">
        <w:rPr>
          <w:noProof/>
        </w:rPr>
        <w:t>140</w:t>
      </w:r>
      <w:r w:rsidR="00BC222A">
        <w:rPr>
          <w:noProof/>
        </w:rPr>
        <w:fldChar w:fldCharType="end"/>
      </w:r>
      <w:r>
        <w:t xml:space="preserve"> : Job Control Panel</w:t>
      </w:r>
      <w:bookmarkEnd w:id="729"/>
    </w:p>
    <w:p w14:paraId="69778ED9" w14:textId="0045E47B" w:rsidR="00CE79A8" w:rsidRDefault="00CE79A8" w:rsidP="00CE79A8">
      <w:pPr>
        <w:pStyle w:val="ListParagraph"/>
        <w:rPr>
          <w:rFonts w:asciiTheme="minorHAnsi" w:hAnsiTheme="minorHAnsi" w:cstheme="minorHAnsi"/>
        </w:rPr>
      </w:pPr>
      <w:r w:rsidRPr="003C2D81">
        <w:rPr>
          <w:rFonts w:asciiTheme="minorHAnsi" w:hAnsiTheme="minorHAnsi" w:cstheme="minorHAnsi"/>
          <w:noProof/>
        </w:rPr>
        <w:drawing>
          <wp:inline distT="0" distB="0" distL="0" distR="0" wp14:anchorId="6D4BA6DF" wp14:editId="4FCEEE7C">
            <wp:extent cx="4564684" cy="3122930"/>
            <wp:effectExtent l="19050" t="19050" r="26670" b="2032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73409" cy="3128899"/>
                    </a:xfrm>
                    <a:prstGeom prst="rect">
                      <a:avLst/>
                    </a:prstGeom>
                    <a:ln cmpd="sng">
                      <a:solidFill>
                        <a:srgbClr val="5B9BD5"/>
                      </a:solidFill>
                    </a:ln>
                  </pic:spPr>
                </pic:pic>
              </a:graphicData>
            </a:graphic>
          </wp:inline>
        </w:drawing>
      </w:r>
    </w:p>
    <w:p w14:paraId="145AE2FB" w14:textId="7DC275AC" w:rsidR="00C1499D" w:rsidRDefault="00C1499D" w:rsidP="00CE79A8">
      <w:pPr>
        <w:pStyle w:val="ListParagraph"/>
        <w:rPr>
          <w:rFonts w:asciiTheme="minorHAnsi" w:hAnsiTheme="minorHAnsi" w:cstheme="minorHAnsi"/>
        </w:rPr>
      </w:pPr>
    </w:p>
    <w:p w14:paraId="2829426D" w14:textId="51E60DB6" w:rsidR="00C1499D" w:rsidRDefault="00C1499D" w:rsidP="00CE79A8">
      <w:pPr>
        <w:pStyle w:val="ListParagraph"/>
        <w:rPr>
          <w:rFonts w:asciiTheme="minorHAnsi" w:hAnsiTheme="minorHAnsi" w:cstheme="minorHAnsi"/>
        </w:rPr>
      </w:pPr>
    </w:p>
    <w:p w14:paraId="2AB004C8" w14:textId="45C9726B" w:rsidR="00CE79A8" w:rsidRDefault="00312934" w:rsidP="00207D43">
      <w:pPr>
        <w:pStyle w:val="ListParagraph"/>
        <w:numPr>
          <w:ilvl w:val="0"/>
          <w:numId w:val="98"/>
        </w:numPr>
        <w:rPr>
          <w:rFonts w:asciiTheme="minorHAnsi" w:hAnsiTheme="minorHAnsi" w:cstheme="minorHAnsi"/>
        </w:rPr>
      </w:pPr>
      <w:r>
        <w:rPr>
          <w:rFonts w:asciiTheme="minorHAnsi" w:hAnsiTheme="minorHAnsi" w:cstheme="minorHAnsi"/>
        </w:rPr>
        <w:t xml:space="preserve">Search for “Oracle HCM User Import” job and click on </w:t>
      </w:r>
      <w:r w:rsidRPr="00312934">
        <w:rPr>
          <w:rFonts w:asciiTheme="minorHAnsi" w:eastAsia="Wingdings" w:hAnsiTheme="minorHAnsi" w:cstheme="minorHAnsi"/>
        </w:rPr>
        <w:t>à</w:t>
      </w:r>
      <w:r>
        <w:rPr>
          <w:rFonts w:asciiTheme="minorHAnsi" w:hAnsiTheme="minorHAnsi" w:cstheme="minorHAnsi"/>
        </w:rPr>
        <w:t xml:space="preserve"> “Action” button and then click on </w:t>
      </w:r>
      <w:r w:rsidRPr="00312934">
        <w:rPr>
          <w:rFonts w:asciiTheme="minorHAnsi" w:eastAsia="Wingdings" w:hAnsiTheme="minorHAnsi" w:cstheme="minorHAnsi"/>
        </w:rPr>
        <w:t>à</w:t>
      </w:r>
      <w:r>
        <w:rPr>
          <w:rFonts w:asciiTheme="minorHAnsi" w:hAnsiTheme="minorHAnsi" w:cstheme="minorHAnsi"/>
        </w:rPr>
        <w:t xml:space="preserve"> Edit Trigger. </w:t>
      </w:r>
    </w:p>
    <w:p w14:paraId="4A0063AE" w14:textId="77777777" w:rsidR="00312934" w:rsidRPr="00312934" w:rsidRDefault="00312934" w:rsidP="00312934">
      <w:pPr>
        <w:pStyle w:val="ListParagraph"/>
        <w:rPr>
          <w:rFonts w:asciiTheme="minorHAnsi" w:hAnsiTheme="minorHAnsi" w:cstheme="minorHAnsi"/>
        </w:rPr>
      </w:pPr>
    </w:p>
    <w:p w14:paraId="3DB4405A" w14:textId="77777777" w:rsidR="00CE79A8" w:rsidRDefault="00CE79A8" w:rsidP="00CE79A8">
      <w:pPr>
        <w:pStyle w:val="ListParagraph"/>
        <w:rPr>
          <w:rFonts w:asciiTheme="minorHAnsi" w:hAnsiTheme="minorHAnsi" w:cstheme="minorHAnsi"/>
        </w:rPr>
      </w:pPr>
      <w:r>
        <w:rPr>
          <w:rFonts w:asciiTheme="minorHAnsi" w:hAnsiTheme="minorHAnsi" w:cstheme="minorHAnsi"/>
          <w:noProof/>
        </w:rPr>
        <w:drawing>
          <wp:inline distT="0" distB="0" distL="0" distR="0" wp14:anchorId="60743F6C" wp14:editId="385697A2">
            <wp:extent cx="4564380" cy="2728272"/>
            <wp:effectExtent l="19050" t="19050" r="26670" b="1524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576245" cy="2735364"/>
                    </a:xfrm>
                    <a:prstGeom prst="rect">
                      <a:avLst/>
                    </a:prstGeom>
                    <a:noFill/>
                    <a:ln cmpd="sng">
                      <a:solidFill>
                        <a:srgbClr val="5B9BD5"/>
                      </a:solidFill>
                    </a:ln>
                  </pic:spPr>
                </pic:pic>
              </a:graphicData>
            </a:graphic>
          </wp:inline>
        </w:drawing>
      </w:r>
    </w:p>
    <w:p w14:paraId="4715926A" w14:textId="77777777" w:rsidR="00CE79A8" w:rsidRDefault="00CE79A8" w:rsidP="00CE79A8">
      <w:pPr>
        <w:pStyle w:val="ListParagraph"/>
        <w:rPr>
          <w:rFonts w:asciiTheme="minorHAnsi" w:hAnsiTheme="minorHAnsi" w:cstheme="minorHAnsi"/>
        </w:rPr>
      </w:pPr>
    </w:p>
    <w:p w14:paraId="219EBE8E" w14:textId="77777777" w:rsidR="00CE79A8" w:rsidRDefault="00CE79A8" w:rsidP="00CE79A8">
      <w:pPr>
        <w:pStyle w:val="ListParagraph"/>
        <w:rPr>
          <w:rFonts w:asciiTheme="minorHAnsi" w:hAnsiTheme="minorHAnsi" w:cstheme="minorHAnsi"/>
        </w:rPr>
      </w:pPr>
    </w:p>
    <w:p w14:paraId="62012374" w14:textId="03185159" w:rsidR="00CE79A8" w:rsidRDefault="00312934" w:rsidP="00207D43">
      <w:pPr>
        <w:pStyle w:val="ListParagraph"/>
        <w:numPr>
          <w:ilvl w:val="0"/>
          <w:numId w:val="98"/>
        </w:numPr>
        <w:rPr>
          <w:rFonts w:asciiTheme="minorHAnsi" w:hAnsiTheme="minorHAnsi" w:cstheme="minorHAnsi"/>
        </w:rPr>
      </w:pPr>
      <w:r>
        <w:rPr>
          <w:rFonts w:asciiTheme="minorHAnsi" w:hAnsiTheme="minorHAnsi" w:cstheme="minorHAnsi"/>
        </w:rPr>
        <w:t xml:space="preserve">Click on </w:t>
      </w:r>
      <w:r w:rsidR="00046205" w:rsidRPr="00046205">
        <w:rPr>
          <w:rFonts w:asciiTheme="minorHAnsi" w:eastAsia="Wingdings" w:hAnsiTheme="minorHAnsi" w:cstheme="minorHAnsi"/>
        </w:rPr>
        <w:t>à</w:t>
      </w:r>
      <w:r w:rsidR="00046205">
        <w:rPr>
          <w:rFonts w:asciiTheme="minorHAnsi" w:hAnsiTheme="minorHAnsi" w:cstheme="minorHAnsi"/>
        </w:rPr>
        <w:t xml:space="preserve"> “</w:t>
      </w:r>
      <w:r>
        <w:rPr>
          <w:rFonts w:asciiTheme="minorHAnsi" w:hAnsiTheme="minorHAnsi" w:cstheme="minorHAnsi"/>
        </w:rPr>
        <w:t>Next</w:t>
      </w:r>
      <w:r w:rsidR="00046205">
        <w:rPr>
          <w:rFonts w:asciiTheme="minorHAnsi" w:hAnsiTheme="minorHAnsi" w:cstheme="minorHAnsi"/>
        </w:rPr>
        <w:t>”</w:t>
      </w:r>
      <w:r>
        <w:rPr>
          <w:rFonts w:asciiTheme="minorHAnsi" w:hAnsiTheme="minorHAnsi" w:cstheme="minorHAnsi"/>
        </w:rPr>
        <w:t xml:space="preserve"> button.</w:t>
      </w:r>
    </w:p>
    <w:p w14:paraId="60B9F91F" w14:textId="77777777" w:rsidR="00CE79A8" w:rsidRDefault="00CE79A8" w:rsidP="00CE79A8">
      <w:pPr>
        <w:pStyle w:val="ListParagraph"/>
        <w:rPr>
          <w:rFonts w:asciiTheme="minorHAnsi" w:hAnsiTheme="minorHAnsi" w:cstheme="minorHAnsi"/>
        </w:rPr>
      </w:pPr>
    </w:p>
    <w:p w14:paraId="4DE1533A" w14:textId="6DC17A21" w:rsidR="00046205" w:rsidRDefault="00046205" w:rsidP="00046205">
      <w:pPr>
        <w:pStyle w:val="Caption"/>
      </w:pPr>
      <w:bookmarkStart w:id="730" w:name="_Toc61521965"/>
      <w:r>
        <w:t xml:space="preserve">Figure </w:t>
      </w:r>
      <w:r w:rsidR="00BC222A">
        <w:fldChar w:fldCharType="begin"/>
      </w:r>
      <w:r w:rsidR="00BC222A">
        <w:instrText xml:space="preserve"> SEQ Figure \* ARABIC </w:instrText>
      </w:r>
      <w:r w:rsidR="00BC222A">
        <w:fldChar w:fldCharType="separate"/>
      </w:r>
      <w:r w:rsidR="00C825B7">
        <w:rPr>
          <w:noProof/>
        </w:rPr>
        <w:t>141</w:t>
      </w:r>
      <w:r w:rsidR="00BC222A">
        <w:rPr>
          <w:noProof/>
        </w:rPr>
        <w:fldChar w:fldCharType="end"/>
      </w:r>
      <w:r>
        <w:t xml:space="preserve"> : Trigger Details</w:t>
      </w:r>
      <w:bookmarkEnd w:id="730"/>
    </w:p>
    <w:p w14:paraId="59970E40" w14:textId="3D367B99" w:rsidR="00CE79A8" w:rsidRDefault="00046205" w:rsidP="00CE79A8">
      <w:pPr>
        <w:pStyle w:val="ListParagraph"/>
        <w:rPr>
          <w:rFonts w:asciiTheme="minorHAnsi" w:hAnsiTheme="minorHAnsi" w:cstheme="minorHAnsi"/>
        </w:rPr>
      </w:pPr>
      <w:r>
        <w:rPr>
          <w:rFonts w:asciiTheme="minorHAnsi" w:hAnsiTheme="minorHAnsi" w:cstheme="minorHAnsi"/>
          <w:noProof/>
        </w:rPr>
        <w:drawing>
          <wp:inline distT="0" distB="0" distL="0" distR="0" wp14:anchorId="073FEFF7" wp14:editId="3D1042C0">
            <wp:extent cx="4606290" cy="3252158"/>
            <wp:effectExtent l="19050" t="19050" r="22860" b="24765"/>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612789" cy="3256746"/>
                    </a:xfrm>
                    <a:prstGeom prst="rect">
                      <a:avLst/>
                    </a:prstGeom>
                    <a:noFill/>
                    <a:ln cmpd="sng">
                      <a:solidFill>
                        <a:srgbClr val="5B9BD5"/>
                      </a:solidFill>
                    </a:ln>
                  </pic:spPr>
                </pic:pic>
              </a:graphicData>
            </a:graphic>
          </wp:inline>
        </w:drawing>
      </w:r>
    </w:p>
    <w:p w14:paraId="6E306290" w14:textId="58296515" w:rsidR="000A466E" w:rsidRDefault="00A47C8A" w:rsidP="00207D43">
      <w:pPr>
        <w:pStyle w:val="ListParagraph"/>
        <w:numPr>
          <w:ilvl w:val="0"/>
          <w:numId w:val="98"/>
        </w:numPr>
        <w:rPr>
          <w:rFonts w:asciiTheme="minorHAnsi" w:hAnsiTheme="minorHAnsi" w:cstheme="minorHAnsi"/>
        </w:rPr>
      </w:pPr>
      <w:r>
        <w:rPr>
          <w:rFonts w:asciiTheme="minorHAnsi" w:hAnsiTheme="minorHAnsi" w:cstheme="minorHAnsi"/>
        </w:rPr>
        <w:t>Click on Hourly and select Every to 1 hours and click on Submit button.</w:t>
      </w:r>
    </w:p>
    <w:p w14:paraId="15BF955E" w14:textId="71D1EB4C" w:rsidR="00E26715" w:rsidRDefault="00E26715" w:rsidP="00CE79A8">
      <w:pPr>
        <w:pStyle w:val="ListParagraph"/>
        <w:rPr>
          <w:rFonts w:asciiTheme="minorHAnsi" w:hAnsiTheme="minorHAnsi" w:cstheme="minorHAnsi"/>
        </w:rPr>
      </w:pPr>
    </w:p>
    <w:p w14:paraId="3A5BA934" w14:textId="7E7E3EEF" w:rsidR="000A466E" w:rsidRDefault="000A466E" w:rsidP="000A466E">
      <w:pPr>
        <w:pStyle w:val="Caption"/>
      </w:pPr>
      <w:bookmarkStart w:id="731" w:name="_Toc61521966"/>
      <w:r>
        <w:t xml:space="preserve">Figure </w:t>
      </w:r>
      <w:r w:rsidR="00BC222A">
        <w:fldChar w:fldCharType="begin"/>
      </w:r>
      <w:r w:rsidR="00BC222A">
        <w:instrText xml:space="preserve"> SEQ Figure \* ARABIC </w:instrText>
      </w:r>
      <w:r w:rsidR="00BC222A">
        <w:fldChar w:fldCharType="separate"/>
      </w:r>
      <w:r w:rsidR="00C825B7">
        <w:rPr>
          <w:noProof/>
        </w:rPr>
        <w:t>142</w:t>
      </w:r>
      <w:r w:rsidR="00BC222A">
        <w:rPr>
          <w:noProof/>
        </w:rPr>
        <w:fldChar w:fldCharType="end"/>
      </w:r>
      <w:r>
        <w:t xml:space="preserve"> : Job Trigger</w:t>
      </w:r>
      <w:r w:rsidR="00C24B50">
        <w:t xml:space="preserve"> Schedule</w:t>
      </w:r>
      <w:bookmarkEnd w:id="731"/>
    </w:p>
    <w:p w14:paraId="4433D1F9" w14:textId="3B11E327" w:rsidR="00CE79A8" w:rsidRDefault="00CE79A8" w:rsidP="003C2D81">
      <w:pPr>
        <w:pStyle w:val="ListParagraph"/>
        <w:rPr>
          <w:rFonts w:asciiTheme="minorHAnsi" w:hAnsiTheme="minorHAnsi" w:cstheme="minorHAnsi"/>
        </w:rPr>
      </w:pPr>
      <w:r w:rsidRPr="00CE79A8">
        <w:rPr>
          <w:rFonts w:asciiTheme="minorHAnsi" w:hAnsiTheme="minorHAnsi" w:cstheme="minorHAnsi"/>
          <w:noProof/>
        </w:rPr>
        <w:drawing>
          <wp:inline distT="0" distB="0" distL="0" distR="0" wp14:anchorId="3844263D" wp14:editId="3829DBFD">
            <wp:extent cx="4701396" cy="2222500"/>
            <wp:effectExtent l="19050" t="19050" r="23495" b="2540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707221" cy="2225253"/>
                    </a:xfrm>
                    <a:prstGeom prst="rect">
                      <a:avLst/>
                    </a:prstGeom>
                    <a:ln cmpd="sng">
                      <a:solidFill>
                        <a:srgbClr val="5B9BD5"/>
                      </a:solidFill>
                    </a:ln>
                  </pic:spPr>
                </pic:pic>
              </a:graphicData>
            </a:graphic>
          </wp:inline>
        </w:drawing>
      </w:r>
    </w:p>
    <w:p w14:paraId="3EB710A5" w14:textId="1B63D920" w:rsidR="00CD65F6" w:rsidRDefault="00157FF4" w:rsidP="003216EB">
      <w:pPr>
        <w:pStyle w:val="Heading3"/>
        <w:rPr>
          <w:rFonts w:asciiTheme="minorHAnsi" w:hAnsiTheme="minorHAnsi"/>
          <w:color w:val="243F60"/>
        </w:rPr>
      </w:pPr>
      <w:bookmarkStart w:id="732" w:name="_Toc61521775"/>
      <w:r>
        <w:rPr>
          <w:rFonts w:asciiTheme="minorHAnsi" w:hAnsiTheme="minorHAnsi"/>
          <w:color w:val="243F60"/>
        </w:rPr>
        <w:t>Chang</w:t>
      </w:r>
      <w:r w:rsidR="00854B20">
        <w:rPr>
          <w:rFonts w:asciiTheme="minorHAnsi" w:hAnsiTheme="minorHAnsi"/>
          <w:color w:val="243F60"/>
        </w:rPr>
        <w:t>e</w:t>
      </w:r>
      <w:r w:rsidR="00E26715">
        <w:rPr>
          <w:rFonts w:asciiTheme="minorHAnsi" w:hAnsiTheme="minorHAnsi"/>
          <w:color w:val="243F60"/>
        </w:rPr>
        <w:t xml:space="preserve"> in </w:t>
      </w:r>
      <w:r w:rsidR="00854B20">
        <w:rPr>
          <w:rFonts w:asciiTheme="minorHAnsi" w:hAnsiTheme="minorHAnsi"/>
          <w:color w:val="243F60"/>
        </w:rPr>
        <w:t>First name</w:t>
      </w:r>
      <w:r w:rsidR="00E26715">
        <w:rPr>
          <w:rFonts w:asciiTheme="minorHAnsi" w:hAnsiTheme="minorHAnsi"/>
          <w:color w:val="243F60"/>
        </w:rPr>
        <w:t xml:space="preserve">, </w:t>
      </w:r>
      <w:r w:rsidR="00854B20">
        <w:rPr>
          <w:rFonts w:asciiTheme="minorHAnsi" w:hAnsiTheme="minorHAnsi"/>
          <w:color w:val="243F60"/>
        </w:rPr>
        <w:t>L</w:t>
      </w:r>
      <w:r w:rsidR="00E26715">
        <w:rPr>
          <w:rFonts w:asciiTheme="minorHAnsi" w:hAnsiTheme="minorHAnsi"/>
          <w:color w:val="243F60"/>
        </w:rPr>
        <w:t>ast name</w:t>
      </w:r>
      <w:r w:rsidR="00854B20">
        <w:rPr>
          <w:rFonts w:asciiTheme="minorHAnsi" w:hAnsiTheme="minorHAnsi"/>
          <w:color w:val="243F60"/>
        </w:rPr>
        <w:t>, Display name</w:t>
      </w:r>
      <w:r w:rsidR="00E26715">
        <w:rPr>
          <w:rFonts w:asciiTheme="minorHAnsi" w:hAnsiTheme="minorHAnsi"/>
          <w:color w:val="243F60"/>
        </w:rPr>
        <w:t xml:space="preserve"> </w:t>
      </w:r>
      <w:r>
        <w:rPr>
          <w:rFonts w:asciiTheme="minorHAnsi" w:hAnsiTheme="minorHAnsi"/>
          <w:color w:val="243F60"/>
        </w:rPr>
        <w:t xml:space="preserve">and </w:t>
      </w:r>
      <w:r w:rsidR="00854B20">
        <w:rPr>
          <w:rFonts w:asciiTheme="minorHAnsi" w:hAnsiTheme="minorHAnsi"/>
          <w:color w:val="243F60"/>
        </w:rPr>
        <w:t>U</w:t>
      </w:r>
      <w:r>
        <w:rPr>
          <w:rFonts w:asciiTheme="minorHAnsi" w:hAnsiTheme="minorHAnsi"/>
          <w:color w:val="243F60"/>
        </w:rPr>
        <w:t>sername</w:t>
      </w:r>
      <w:r w:rsidR="00854B20">
        <w:rPr>
          <w:rFonts w:asciiTheme="minorHAnsi" w:hAnsiTheme="minorHAnsi"/>
          <w:color w:val="243F60"/>
        </w:rPr>
        <w:t>.</w:t>
      </w:r>
      <w:bookmarkEnd w:id="732"/>
    </w:p>
    <w:p w14:paraId="3951D107" w14:textId="170CAC8E" w:rsidR="00854B20" w:rsidRDefault="00854B20" w:rsidP="00854B20">
      <w:pPr>
        <w:ind w:left="720"/>
      </w:pPr>
      <w:r>
        <w:t xml:space="preserve">Suppose user request HR to change their first name and last name in system. Whenever HR change first name and last name in Oracle HCM then first name and last name will sync Saviynt and Active Directory, but user’s Display name and system username will not be able sync in Saviynt. </w:t>
      </w:r>
    </w:p>
    <w:p w14:paraId="608D70CC" w14:textId="6616E45A" w:rsidR="00854B20" w:rsidRDefault="00854B20" w:rsidP="00854B20">
      <w:pPr>
        <w:ind w:left="720"/>
      </w:pPr>
      <w:r>
        <w:t>To sync display name and system username in Active Directory, then display name and system username must be updated manually in Saviynt. Once display name and system username is updated in Saviynt</w:t>
      </w:r>
      <w:r w:rsidR="00CD2B98">
        <w:t xml:space="preserve"> it will get sync to Active directory and update user’s CN and display name.</w:t>
      </w:r>
    </w:p>
    <w:p w14:paraId="42A9B866" w14:textId="644A6964" w:rsidR="00CD2B98" w:rsidRDefault="000913A2" w:rsidP="00652673">
      <w:pPr>
        <w:ind w:left="720"/>
      </w:pPr>
      <w:r>
        <w:t>Suppose user “</w:t>
      </w:r>
      <w:r w:rsidRPr="000913A2">
        <w:t>Alex</w:t>
      </w:r>
      <w:r>
        <w:t xml:space="preserve"> </w:t>
      </w:r>
      <w:r w:rsidRPr="000913A2">
        <w:t>Ahlman</w:t>
      </w:r>
      <w:r>
        <w:t>”</w:t>
      </w:r>
      <w:r w:rsidRPr="000913A2">
        <w:t xml:space="preserve"> </w:t>
      </w:r>
      <w:r>
        <w:t>wants to change his last name to “Wall” .</w:t>
      </w:r>
      <w:r w:rsidR="00652673">
        <w:t>Then IAM admin must to perform f</w:t>
      </w:r>
      <w:r w:rsidR="00CD2B98">
        <w:t>ollowing step</w:t>
      </w:r>
      <w:r w:rsidR="00652673">
        <w:t>s</w:t>
      </w:r>
      <w:r w:rsidR="00CD2B98">
        <w:t xml:space="preserve"> to update Display name and System username</w:t>
      </w:r>
      <w:r w:rsidR="00652673">
        <w:t xml:space="preserve"> in Active Directory.</w:t>
      </w:r>
    </w:p>
    <w:p w14:paraId="1743363A" w14:textId="6E0D6DEE" w:rsidR="00CD2B98" w:rsidRDefault="00CD2B98" w:rsidP="00207D43">
      <w:pPr>
        <w:pStyle w:val="ListParagraph"/>
        <w:numPr>
          <w:ilvl w:val="0"/>
          <w:numId w:val="99"/>
        </w:numPr>
      </w:pPr>
      <w:r>
        <w:t xml:space="preserve"> </w:t>
      </w:r>
      <w:r w:rsidR="005A2AE4">
        <w:t xml:space="preserve">Login into Saviynt as IAM admin </w:t>
      </w:r>
    </w:p>
    <w:p w14:paraId="143F39C7" w14:textId="3BABF2C0" w:rsidR="005A2AE4" w:rsidRDefault="005A2AE4" w:rsidP="00207D43">
      <w:pPr>
        <w:pStyle w:val="ListParagraph"/>
        <w:numPr>
          <w:ilvl w:val="0"/>
          <w:numId w:val="99"/>
        </w:numPr>
      </w:pPr>
      <w:r>
        <w:t xml:space="preserve">Navigate to Admin </w:t>
      </w:r>
      <w:r>
        <w:rPr>
          <w:rFonts w:ascii="Wingdings" w:eastAsia="Wingdings" w:hAnsi="Wingdings" w:cs="Wingdings"/>
        </w:rPr>
        <w:t>à</w:t>
      </w:r>
      <w:r>
        <w:t xml:space="preserve"> Identity </w:t>
      </w:r>
      <w:r w:rsidR="008E3317">
        <w:t xml:space="preserve">Repository </w:t>
      </w:r>
      <w:r w:rsidR="008E3317">
        <w:rPr>
          <w:rFonts w:ascii="Wingdings" w:eastAsia="Wingdings" w:hAnsi="Wingdings" w:cs="Wingdings"/>
        </w:rPr>
        <w:t>à</w:t>
      </w:r>
      <w:r w:rsidR="008E3317">
        <w:t xml:space="preserve"> click on </w:t>
      </w:r>
      <w:r w:rsidR="008E3317">
        <w:rPr>
          <w:rFonts w:ascii="Wingdings" w:eastAsia="Wingdings" w:hAnsi="Wingdings" w:cs="Wingdings"/>
        </w:rPr>
        <w:t>à</w:t>
      </w:r>
      <w:r w:rsidR="008E3317">
        <w:t xml:space="preserve"> Users</w:t>
      </w:r>
    </w:p>
    <w:p w14:paraId="155BD884" w14:textId="5723DFFC" w:rsidR="005A2AE4" w:rsidRDefault="005A2AE4" w:rsidP="005A2AE4">
      <w:pPr>
        <w:pStyle w:val="ListParagraph"/>
      </w:pPr>
    </w:p>
    <w:p w14:paraId="3B3726E1" w14:textId="2F8C72E3" w:rsidR="00C315A7" w:rsidRDefault="00C315A7" w:rsidP="00C315A7">
      <w:pPr>
        <w:pStyle w:val="Caption"/>
      </w:pPr>
      <w:bookmarkStart w:id="733" w:name="_Toc61521967"/>
      <w:r>
        <w:t xml:space="preserve">Figure </w:t>
      </w:r>
      <w:r w:rsidR="00BC222A">
        <w:fldChar w:fldCharType="begin"/>
      </w:r>
      <w:r w:rsidR="00BC222A">
        <w:instrText xml:space="preserve"> SEQ Figure \* ARABIC </w:instrText>
      </w:r>
      <w:r w:rsidR="00BC222A">
        <w:fldChar w:fldCharType="separate"/>
      </w:r>
      <w:r w:rsidR="00C825B7">
        <w:rPr>
          <w:noProof/>
        </w:rPr>
        <w:t>143</w:t>
      </w:r>
      <w:r w:rsidR="00BC222A">
        <w:rPr>
          <w:noProof/>
        </w:rPr>
        <w:fldChar w:fldCharType="end"/>
      </w:r>
      <w:r>
        <w:t xml:space="preserve"> : Job Control Panel</w:t>
      </w:r>
      <w:bookmarkEnd w:id="733"/>
    </w:p>
    <w:p w14:paraId="1654A88E" w14:textId="0C0051F5" w:rsidR="008E3317" w:rsidRDefault="008E3317" w:rsidP="005A2AE4">
      <w:pPr>
        <w:pStyle w:val="ListParagraph"/>
      </w:pPr>
      <w:r>
        <w:rPr>
          <w:rFonts w:asciiTheme="minorHAnsi" w:hAnsiTheme="minorHAnsi" w:cstheme="minorHAnsi"/>
          <w:noProof/>
        </w:rPr>
        <w:drawing>
          <wp:inline distT="0" distB="0" distL="0" distR="0" wp14:anchorId="6587A7AF" wp14:editId="2ED6E763">
            <wp:extent cx="4557369" cy="1440815"/>
            <wp:effectExtent l="19050" t="19050" r="15240" b="260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60170" cy="1441701"/>
                    </a:xfrm>
                    <a:prstGeom prst="rect">
                      <a:avLst/>
                    </a:prstGeom>
                    <a:noFill/>
                    <a:ln cmpd="sng">
                      <a:solidFill>
                        <a:srgbClr val="5B9BD5"/>
                      </a:solidFill>
                    </a:ln>
                  </pic:spPr>
                </pic:pic>
              </a:graphicData>
            </a:graphic>
          </wp:inline>
        </w:drawing>
      </w:r>
    </w:p>
    <w:p w14:paraId="27F867F5" w14:textId="2EEEA446" w:rsidR="00BA1753" w:rsidRDefault="00BA1753" w:rsidP="00207D43">
      <w:pPr>
        <w:pStyle w:val="ListParagraph"/>
        <w:numPr>
          <w:ilvl w:val="0"/>
          <w:numId w:val="98"/>
        </w:numPr>
        <w:rPr>
          <w:rFonts w:asciiTheme="minorHAnsi" w:hAnsiTheme="minorHAnsi" w:cstheme="minorHAnsi"/>
        </w:rPr>
      </w:pPr>
      <w:r>
        <w:t>Navigate to search bar</w:t>
      </w:r>
      <w:r>
        <w:rPr>
          <w:rFonts w:asciiTheme="minorHAnsi" w:hAnsiTheme="minorHAnsi" w:cstheme="minorHAnsi"/>
        </w:rPr>
        <w:t>. Then search user in user list with username as “</w:t>
      </w:r>
      <w:r w:rsidR="00124154" w:rsidRPr="00124154">
        <w:rPr>
          <w:rFonts w:asciiTheme="minorHAnsi" w:hAnsiTheme="minorHAnsi" w:cstheme="minorHAnsi"/>
        </w:rPr>
        <w:t>AAAhlman</w:t>
      </w:r>
      <w:r>
        <w:rPr>
          <w:rFonts w:asciiTheme="minorHAnsi" w:hAnsiTheme="minorHAnsi" w:cstheme="minorHAnsi"/>
        </w:rPr>
        <w:t>”. And then click on username.</w:t>
      </w:r>
    </w:p>
    <w:p w14:paraId="7FB8D926" w14:textId="4E199377" w:rsidR="00BA1753" w:rsidRDefault="00BA1753" w:rsidP="00BA1753">
      <w:pPr>
        <w:pStyle w:val="Caption"/>
      </w:pPr>
      <w:bookmarkStart w:id="734" w:name="_Toc61521968"/>
      <w:r>
        <w:t xml:space="preserve">Figure </w:t>
      </w:r>
      <w:r w:rsidR="00BC222A">
        <w:fldChar w:fldCharType="begin"/>
      </w:r>
      <w:r w:rsidR="00BC222A">
        <w:instrText xml:space="preserve"> SEQ Figure \* ARABIC </w:instrText>
      </w:r>
      <w:r w:rsidR="00BC222A">
        <w:fldChar w:fldCharType="separate"/>
      </w:r>
      <w:r w:rsidR="00C825B7">
        <w:rPr>
          <w:noProof/>
        </w:rPr>
        <w:t>144</w:t>
      </w:r>
      <w:r w:rsidR="00BC222A">
        <w:rPr>
          <w:noProof/>
        </w:rPr>
        <w:fldChar w:fldCharType="end"/>
      </w:r>
      <w:r>
        <w:t xml:space="preserve"> : User List</w:t>
      </w:r>
      <w:bookmarkEnd w:id="734"/>
    </w:p>
    <w:p w14:paraId="716F7B04" w14:textId="299CA559" w:rsidR="00BA1753" w:rsidRDefault="00124154" w:rsidP="00BA1753">
      <w:pPr>
        <w:pStyle w:val="ListParagraph"/>
        <w:rPr>
          <w:rFonts w:asciiTheme="minorHAnsi" w:hAnsiTheme="minorHAnsi" w:cstheme="minorHAnsi"/>
        </w:rPr>
      </w:pPr>
      <w:r>
        <w:rPr>
          <w:rFonts w:asciiTheme="minorHAnsi" w:hAnsiTheme="minorHAnsi" w:cstheme="minorHAnsi"/>
          <w:noProof/>
        </w:rPr>
        <w:drawing>
          <wp:inline distT="0" distB="0" distL="0" distR="0" wp14:anchorId="476DA114" wp14:editId="50460266">
            <wp:extent cx="4556760" cy="2390775"/>
            <wp:effectExtent l="19050" t="19050" r="15240" b="2857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56760" cy="2390775"/>
                    </a:xfrm>
                    <a:prstGeom prst="rect">
                      <a:avLst/>
                    </a:prstGeom>
                    <a:noFill/>
                    <a:ln cmpd="sng">
                      <a:solidFill>
                        <a:srgbClr val="5B9BD5"/>
                      </a:solidFill>
                    </a:ln>
                  </pic:spPr>
                </pic:pic>
              </a:graphicData>
            </a:graphic>
          </wp:inline>
        </w:drawing>
      </w:r>
    </w:p>
    <w:p w14:paraId="5CCF3E2A" w14:textId="77777777" w:rsidR="00BA1753" w:rsidRDefault="00BA1753" w:rsidP="00BA1753">
      <w:pPr>
        <w:pStyle w:val="ListParagraph"/>
        <w:rPr>
          <w:rFonts w:asciiTheme="minorHAnsi" w:hAnsiTheme="minorHAnsi" w:cstheme="minorHAnsi"/>
        </w:rPr>
      </w:pPr>
    </w:p>
    <w:p w14:paraId="0354D469" w14:textId="2C5689C1" w:rsidR="00BA1753" w:rsidRDefault="00C04550" w:rsidP="00207D43">
      <w:pPr>
        <w:pStyle w:val="ListParagraph"/>
        <w:numPr>
          <w:ilvl w:val="0"/>
          <w:numId w:val="99"/>
        </w:numPr>
      </w:pPr>
      <w:r>
        <w:t>Search for Display Name field.</w:t>
      </w:r>
      <w:r w:rsidR="00B61CF8">
        <w:t xml:space="preserve"> And update last name as “Wall” in display as “</w:t>
      </w:r>
      <w:r w:rsidR="00B61CF8" w:rsidRPr="00B61CF8">
        <w:t>Ahlman_</w:t>
      </w:r>
      <w:r w:rsidR="00B61CF8" w:rsidRPr="00B61CF8">
        <w:rPr>
          <w:b/>
          <w:bCs/>
        </w:rPr>
        <w:t>Wall</w:t>
      </w:r>
      <w:r w:rsidR="00B61CF8" w:rsidRPr="00B61CF8">
        <w:t>_A</w:t>
      </w:r>
      <w:r w:rsidR="00B61CF8">
        <w:t xml:space="preserve">”. </w:t>
      </w:r>
    </w:p>
    <w:p w14:paraId="39B47B78" w14:textId="0657FB99" w:rsidR="009A2D2D" w:rsidRDefault="009A2D2D" w:rsidP="009A2D2D">
      <w:pPr>
        <w:pStyle w:val="Caption"/>
      </w:pPr>
      <w:bookmarkStart w:id="735" w:name="_Toc61521969"/>
      <w:r>
        <w:t xml:space="preserve">Figure </w:t>
      </w:r>
      <w:r w:rsidR="00BC222A">
        <w:fldChar w:fldCharType="begin"/>
      </w:r>
      <w:r w:rsidR="00BC222A">
        <w:instrText xml:space="preserve"> SEQ Figure \* ARABIC </w:instrText>
      </w:r>
      <w:r w:rsidR="00BC222A">
        <w:fldChar w:fldCharType="separate"/>
      </w:r>
      <w:r w:rsidR="00C825B7">
        <w:rPr>
          <w:noProof/>
        </w:rPr>
        <w:t>145</w:t>
      </w:r>
      <w:r w:rsidR="00BC222A">
        <w:rPr>
          <w:noProof/>
        </w:rPr>
        <w:fldChar w:fldCharType="end"/>
      </w:r>
      <w:r>
        <w:t xml:space="preserve"> : User Profile</w:t>
      </w:r>
      <w:bookmarkEnd w:id="735"/>
    </w:p>
    <w:p w14:paraId="6070BD38" w14:textId="5590CCE2" w:rsidR="00C04550" w:rsidRDefault="009A2D2D" w:rsidP="00C04550">
      <w:pPr>
        <w:pStyle w:val="ListParagraph"/>
      </w:pPr>
      <w:r>
        <w:rPr>
          <w:noProof/>
        </w:rPr>
        <w:drawing>
          <wp:inline distT="0" distB="0" distL="0" distR="0" wp14:anchorId="4E827A6B" wp14:editId="59961387">
            <wp:extent cx="4556760" cy="1628775"/>
            <wp:effectExtent l="19050" t="19050" r="15240" b="2857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556760" cy="1628775"/>
                    </a:xfrm>
                    <a:prstGeom prst="rect">
                      <a:avLst/>
                    </a:prstGeom>
                    <a:noFill/>
                    <a:ln cmpd="sng">
                      <a:solidFill>
                        <a:srgbClr val="5B9BD5"/>
                      </a:solidFill>
                    </a:ln>
                  </pic:spPr>
                </pic:pic>
              </a:graphicData>
            </a:graphic>
          </wp:inline>
        </w:drawing>
      </w:r>
    </w:p>
    <w:p w14:paraId="2F10CDA6" w14:textId="77777777" w:rsidR="00B61CF8" w:rsidRDefault="00B61CF8" w:rsidP="00C04550">
      <w:pPr>
        <w:pStyle w:val="ListParagraph"/>
      </w:pPr>
    </w:p>
    <w:p w14:paraId="05DB9FDE" w14:textId="4E30D6AC" w:rsidR="00B61CF8" w:rsidRDefault="00B61CF8" w:rsidP="00207D43">
      <w:pPr>
        <w:pStyle w:val="ListParagraph"/>
        <w:numPr>
          <w:ilvl w:val="0"/>
          <w:numId w:val="99"/>
        </w:numPr>
      </w:pPr>
      <w:r>
        <w:t xml:space="preserve">Search for System Username field. And update system </w:t>
      </w:r>
      <w:r w:rsidR="00414D50">
        <w:t>username</w:t>
      </w:r>
      <w:r>
        <w:t xml:space="preserve"> as “</w:t>
      </w:r>
      <w:r w:rsidRPr="00B6249B">
        <w:rPr>
          <w:b/>
          <w:bCs/>
        </w:rPr>
        <w:t>Wall</w:t>
      </w:r>
      <w:r>
        <w:t>” in system user name as “</w:t>
      </w:r>
      <w:r w:rsidRPr="00B61CF8">
        <w:t>Ahlman_</w:t>
      </w:r>
      <w:r w:rsidRPr="00B61CF8">
        <w:rPr>
          <w:b/>
          <w:bCs/>
        </w:rPr>
        <w:t>Wall</w:t>
      </w:r>
      <w:r w:rsidRPr="00B61CF8">
        <w:t>_A</w:t>
      </w:r>
      <w:r>
        <w:t xml:space="preserve">”. </w:t>
      </w:r>
      <w:r w:rsidR="00414D50">
        <w:t xml:space="preserve"> And the click on Update button.</w:t>
      </w:r>
    </w:p>
    <w:p w14:paraId="3CCC54BD" w14:textId="77777777" w:rsidR="00B61CF8" w:rsidRDefault="00B61CF8" w:rsidP="00C04550">
      <w:pPr>
        <w:pStyle w:val="ListParagraph"/>
      </w:pPr>
    </w:p>
    <w:p w14:paraId="6EADF9CA" w14:textId="45EF2F23" w:rsidR="00B61CF8" w:rsidRDefault="00B61CF8" w:rsidP="00B61CF8">
      <w:pPr>
        <w:pStyle w:val="Caption"/>
      </w:pPr>
      <w:bookmarkStart w:id="736" w:name="_Toc61521970"/>
      <w:r>
        <w:t xml:space="preserve">Figure </w:t>
      </w:r>
      <w:r w:rsidR="00BC222A">
        <w:fldChar w:fldCharType="begin"/>
      </w:r>
      <w:r w:rsidR="00BC222A">
        <w:instrText xml:space="preserve"> SEQ Figure \* ARABIC </w:instrText>
      </w:r>
      <w:r w:rsidR="00BC222A">
        <w:fldChar w:fldCharType="separate"/>
      </w:r>
      <w:r w:rsidR="00C825B7">
        <w:rPr>
          <w:noProof/>
        </w:rPr>
        <w:t>146</w:t>
      </w:r>
      <w:r w:rsidR="00BC222A">
        <w:rPr>
          <w:noProof/>
        </w:rPr>
        <w:fldChar w:fldCharType="end"/>
      </w:r>
      <w:r>
        <w:t xml:space="preserve"> : User Profile</w:t>
      </w:r>
      <w:bookmarkEnd w:id="736"/>
    </w:p>
    <w:p w14:paraId="14FD97F9" w14:textId="10663D5E" w:rsidR="00B61CF8" w:rsidRDefault="00B61CF8" w:rsidP="00C04550">
      <w:pPr>
        <w:pStyle w:val="ListParagraph"/>
      </w:pPr>
      <w:r w:rsidRPr="00B61CF8">
        <w:rPr>
          <w:noProof/>
        </w:rPr>
        <w:drawing>
          <wp:inline distT="0" distB="0" distL="0" distR="0" wp14:anchorId="3D4CF5C6" wp14:editId="3D38BBBA">
            <wp:extent cx="4533900" cy="1676400"/>
            <wp:effectExtent l="19050" t="19050" r="19050" b="1905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34534" cy="1676634"/>
                    </a:xfrm>
                    <a:prstGeom prst="rect">
                      <a:avLst/>
                    </a:prstGeom>
                    <a:ln cmpd="sng">
                      <a:solidFill>
                        <a:srgbClr val="5B9BD5"/>
                      </a:solidFill>
                    </a:ln>
                  </pic:spPr>
                </pic:pic>
              </a:graphicData>
            </a:graphic>
          </wp:inline>
        </w:drawing>
      </w:r>
    </w:p>
    <w:p w14:paraId="2F48C971" w14:textId="1014A872" w:rsidR="00FC7F3E" w:rsidRDefault="00157FF4" w:rsidP="00FC7F3E">
      <w:pPr>
        <w:pStyle w:val="Heading3"/>
        <w:rPr>
          <w:rFonts w:asciiTheme="minorHAnsi" w:hAnsiTheme="minorHAnsi"/>
          <w:color w:val="243F60"/>
        </w:rPr>
      </w:pPr>
      <w:bookmarkStart w:id="737" w:name="_Toc61521776"/>
      <w:r>
        <w:rPr>
          <w:rFonts w:asciiTheme="minorHAnsi" w:hAnsiTheme="minorHAnsi"/>
          <w:color w:val="243F60"/>
        </w:rPr>
        <w:t>Updating UPN address</w:t>
      </w:r>
      <w:r w:rsidR="00FB3574">
        <w:rPr>
          <w:rFonts w:asciiTheme="minorHAnsi" w:hAnsiTheme="minorHAnsi"/>
          <w:color w:val="243F60"/>
        </w:rPr>
        <w:t xml:space="preserve"> in Saviynt</w:t>
      </w:r>
      <w:bookmarkEnd w:id="737"/>
    </w:p>
    <w:p w14:paraId="35FE15A5" w14:textId="4EF9EE0A" w:rsidR="00101172" w:rsidRDefault="00101172" w:rsidP="00101172">
      <w:pPr>
        <w:ind w:left="720"/>
      </w:pPr>
      <w:r>
        <w:t xml:space="preserve">Suppose user request HR to change their first name and last name in system. Whenever HR change first name and last name in Oracle HCM then first name and last name will sync Saviynt and Active Directory, but user’s first name and last name in “UPN” field will not be able update for existing user’s UPN. </w:t>
      </w:r>
    </w:p>
    <w:p w14:paraId="6F912BF0" w14:textId="56F038CF" w:rsidR="00101172" w:rsidRDefault="00101172" w:rsidP="00101172">
      <w:pPr>
        <w:ind w:left="720"/>
      </w:pPr>
      <w:r>
        <w:t>To sync user’s UPN in Active Directory, UPN field must be updated manually in Saviynt. Once UPN is updated in Saviynt it will get sync to Active directory and update user’s userPrin</w:t>
      </w:r>
      <w:r w:rsidR="009E67C3">
        <w:t>ci</w:t>
      </w:r>
      <w:r>
        <w:t xml:space="preserve">palName </w:t>
      </w:r>
      <w:r w:rsidR="00501DCB">
        <w:t>field in Active Directory.</w:t>
      </w:r>
    </w:p>
    <w:p w14:paraId="2F4F7D97" w14:textId="73505F4A" w:rsidR="00101172" w:rsidRDefault="00101172" w:rsidP="00101172">
      <w:pPr>
        <w:ind w:left="720"/>
      </w:pPr>
      <w:r>
        <w:t>Suppose user “</w:t>
      </w:r>
      <w:r w:rsidRPr="000913A2">
        <w:t>Alex</w:t>
      </w:r>
      <w:r>
        <w:t xml:space="preserve"> </w:t>
      </w:r>
      <w:r w:rsidRPr="000913A2">
        <w:t>Ahlman</w:t>
      </w:r>
      <w:r>
        <w:t>”</w:t>
      </w:r>
      <w:r w:rsidRPr="000913A2">
        <w:t xml:space="preserve"> </w:t>
      </w:r>
      <w:r>
        <w:t xml:space="preserve">wants to change his last name to “Wall” .Then IAM admin must to perform following steps to update </w:t>
      </w:r>
      <w:r w:rsidR="00740C2A">
        <w:t xml:space="preserve">UPN </w:t>
      </w:r>
      <w:r>
        <w:t>in Active Directory.</w:t>
      </w:r>
    </w:p>
    <w:p w14:paraId="1791D6CF" w14:textId="77777777" w:rsidR="00101172" w:rsidRDefault="00101172" w:rsidP="00207D43">
      <w:pPr>
        <w:pStyle w:val="ListParagraph"/>
        <w:numPr>
          <w:ilvl w:val="0"/>
          <w:numId w:val="100"/>
        </w:numPr>
      </w:pPr>
      <w:r>
        <w:t xml:space="preserve"> Login into Saviynt as IAM admin </w:t>
      </w:r>
    </w:p>
    <w:p w14:paraId="50EA8B94" w14:textId="77777777" w:rsidR="00101172" w:rsidRDefault="00101172" w:rsidP="00207D43">
      <w:pPr>
        <w:pStyle w:val="ListParagraph"/>
        <w:numPr>
          <w:ilvl w:val="0"/>
          <w:numId w:val="100"/>
        </w:numPr>
      </w:pPr>
      <w:r>
        <w:t xml:space="preserve">Navigate to Admin </w:t>
      </w:r>
      <w:r>
        <w:rPr>
          <w:rFonts w:ascii="Wingdings" w:eastAsia="Wingdings" w:hAnsi="Wingdings" w:cs="Wingdings"/>
        </w:rPr>
        <w:t>à</w:t>
      </w:r>
      <w:r>
        <w:t xml:space="preserve"> Identity Repository </w:t>
      </w:r>
      <w:r>
        <w:rPr>
          <w:rFonts w:ascii="Wingdings" w:eastAsia="Wingdings" w:hAnsi="Wingdings" w:cs="Wingdings"/>
        </w:rPr>
        <w:t>à</w:t>
      </w:r>
      <w:r>
        <w:t xml:space="preserve"> click on </w:t>
      </w:r>
      <w:r>
        <w:rPr>
          <w:rFonts w:ascii="Wingdings" w:eastAsia="Wingdings" w:hAnsi="Wingdings" w:cs="Wingdings"/>
        </w:rPr>
        <w:t>à</w:t>
      </w:r>
      <w:r>
        <w:t xml:space="preserve"> Users</w:t>
      </w:r>
    </w:p>
    <w:p w14:paraId="50F99870" w14:textId="77777777" w:rsidR="00101172" w:rsidRDefault="00101172" w:rsidP="00101172">
      <w:pPr>
        <w:pStyle w:val="ListParagraph"/>
      </w:pPr>
    </w:p>
    <w:p w14:paraId="28AFDD0A" w14:textId="3A1EB6D5" w:rsidR="00544691" w:rsidRDefault="00544691" w:rsidP="00544691">
      <w:pPr>
        <w:pStyle w:val="Caption"/>
      </w:pPr>
      <w:bookmarkStart w:id="738" w:name="_Toc61521971"/>
      <w:r>
        <w:t xml:space="preserve">Figure </w:t>
      </w:r>
      <w:r w:rsidR="00BC222A">
        <w:fldChar w:fldCharType="begin"/>
      </w:r>
      <w:r w:rsidR="00BC222A">
        <w:instrText xml:space="preserve"> SEQ Figure \* ARABIC </w:instrText>
      </w:r>
      <w:r w:rsidR="00BC222A">
        <w:fldChar w:fldCharType="separate"/>
      </w:r>
      <w:r w:rsidR="00C825B7">
        <w:rPr>
          <w:noProof/>
        </w:rPr>
        <w:t>147</w:t>
      </w:r>
      <w:r w:rsidR="00BC222A">
        <w:rPr>
          <w:noProof/>
        </w:rPr>
        <w:fldChar w:fldCharType="end"/>
      </w:r>
      <w:r>
        <w:t xml:space="preserve"> : Job Control Panel</w:t>
      </w:r>
      <w:bookmarkEnd w:id="738"/>
    </w:p>
    <w:p w14:paraId="1259DB34" w14:textId="77777777" w:rsidR="00101172" w:rsidRDefault="00101172" w:rsidP="00101172">
      <w:pPr>
        <w:pStyle w:val="ListParagraph"/>
      </w:pPr>
      <w:r>
        <w:rPr>
          <w:rFonts w:asciiTheme="minorHAnsi" w:hAnsiTheme="minorHAnsi" w:cstheme="minorHAnsi"/>
          <w:noProof/>
        </w:rPr>
        <w:drawing>
          <wp:inline distT="0" distB="0" distL="0" distR="0" wp14:anchorId="761F8917" wp14:editId="2824602A">
            <wp:extent cx="4557369" cy="1440815"/>
            <wp:effectExtent l="19050" t="19050" r="15240" b="2603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60170" cy="1441701"/>
                    </a:xfrm>
                    <a:prstGeom prst="rect">
                      <a:avLst/>
                    </a:prstGeom>
                    <a:noFill/>
                    <a:ln cmpd="sng">
                      <a:solidFill>
                        <a:srgbClr val="5B9BD5"/>
                      </a:solidFill>
                    </a:ln>
                  </pic:spPr>
                </pic:pic>
              </a:graphicData>
            </a:graphic>
          </wp:inline>
        </w:drawing>
      </w:r>
    </w:p>
    <w:p w14:paraId="1C3B1D8E" w14:textId="77777777" w:rsidR="00101172" w:rsidRDefault="00101172" w:rsidP="00207D43">
      <w:pPr>
        <w:pStyle w:val="ListParagraph"/>
        <w:numPr>
          <w:ilvl w:val="0"/>
          <w:numId w:val="98"/>
        </w:numPr>
        <w:rPr>
          <w:rFonts w:asciiTheme="minorHAnsi" w:hAnsiTheme="minorHAnsi" w:cstheme="minorHAnsi"/>
        </w:rPr>
      </w:pPr>
      <w:r>
        <w:t>Navigate to search bar</w:t>
      </w:r>
      <w:r>
        <w:rPr>
          <w:rFonts w:asciiTheme="minorHAnsi" w:hAnsiTheme="minorHAnsi" w:cstheme="minorHAnsi"/>
        </w:rPr>
        <w:t>. Then search user in user list with username as “</w:t>
      </w:r>
      <w:r w:rsidRPr="00124154">
        <w:rPr>
          <w:rFonts w:asciiTheme="minorHAnsi" w:hAnsiTheme="minorHAnsi" w:cstheme="minorHAnsi"/>
        </w:rPr>
        <w:t>AAAhlman</w:t>
      </w:r>
      <w:r>
        <w:rPr>
          <w:rFonts w:asciiTheme="minorHAnsi" w:hAnsiTheme="minorHAnsi" w:cstheme="minorHAnsi"/>
        </w:rPr>
        <w:t>”. And then click on username.</w:t>
      </w:r>
    </w:p>
    <w:p w14:paraId="22E984E3" w14:textId="302F065E" w:rsidR="00101172" w:rsidRDefault="00101172" w:rsidP="00101172">
      <w:pPr>
        <w:pStyle w:val="Caption"/>
      </w:pPr>
      <w:bookmarkStart w:id="739" w:name="_Toc61521972"/>
      <w:r>
        <w:t xml:space="preserve">Figure </w:t>
      </w:r>
      <w:r w:rsidR="00BC222A">
        <w:fldChar w:fldCharType="begin"/>
      </w:r>
      <w:r w:rsidR="00BC222A">
        <w:instrText xml:space="preserve"> SEQ Figure \* ARABIC </w:instrText>
      </w:r>
      <w:r w:rsidR="00BC222A">
        <w:fldChar w:fldCharType="separate"/>
      </w:r>
      <w:r w:rsidR="00C825B7">
        <w:rPr>
          <w:noProof/>
        </w:rPr>
        <w:t>148</w:t>
      </w:r>
      <w:r w:rsidR="00BC222A">
        <w:rPr>
          <w:noProof/>
        </w:rPr>
        <w:fldChar w:fldCharType="end"/>
      </w:r>
      <w:r>
        <w:t xml:space="preserve"> : User List</w:t>
      </w:r>
      <w:bookmarkEnd w:id="739"/>
    </w:p>
    <w:p w14:paraId="739BCA0F" w14:textId="77777777" w:rsidR="00101172" w:rsidRDefault="00101172" w:rsidP="00101172">
      <w:pPr>
        <w:pStyle w:val="ListParagraph"/>
        <w:rPr>
          <w:rFonts w:asciiTheme="minorHAnsi" w:hAnsiTheme="minorHAnsi" w:cstheme="minorHAnsi"/>
        </w:rPr>
      </w:pPr>
      <w:r>
        <w:rPr>
          <w:rFonts w:asciiTheme="minorHAnsi" w:hAnsiTheme="minorHAnsi" w:cstheme="minorHAnsi"/>
          <w:noProof/>
        </w:rPr>
        <w:drawing>
          <wp:inline distT="0" distB="0" distL="0" distR="0" wp14:anchorId="1EB5BD49" wp14:editId="1D03A0C1">
            <wp:extent cx="4556760" cy="2390775"/>
            <wp:effectExtent l="19050" t="19050" r="15240" b="2857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56760" cy="2390775"/>
                    </a:xfrm>
                    <a:prstGeom prst="rect">
                      <a:avLst/>
                    </a:prstGeom>
                    <a:noFill/>
                    <a:ln cmpd="sng">
                      <a:solidFill>
                        <a:srgbClr val="5B9BD5"/>
                      </a:solidFill>
                    </a:ln>
                  </pic:spPr>
                </pic:pic>
              </a:graphicData>
            </a:graphic>
          </wp:inline>
        </w:drawing>
      </w:r>
    </w:p>
    <w:p w14:paraId="3AA39A3C" w14:textId="77777777" w:rsidR="00101172" w:rsidRDefault="00101172" w:rsidP="00101172">
      <w:pPr>
        <w:pStyle w:val="ListParagraph"/>
        <w:rPr>
          <w:rFonts w:asciiTheme="minorHAnsi" w:hAnsiTheme="minorHAnsi" w:cstheme="minorHAnsi"/>
        </w:rPr>
      </w:pPr>
    </w:p>
    <w:p w14:paraId="4E934DF1" w14:textId="05D3891A" w:rsidR="00DF1214" w:rsidRDefault="00DF1214" w:rsidP="00207D43">
      <w:pPr>
        <w:pStyle w:val="ListParagraph"/>
        <w:numPr>
          <w:ilvl w:val="0"/>
          <w:numId w:val="100"/>
        </w:numPr>
      </w:pPr>
      <w:r>
        <w:t>Click on Other Attributes.</w:t>
      </w:r>
    </w:p>
    <w:p w14:paraId="1F3F65B7" w14:textId="5E2DEAF4" w:rsidR="00DF1214" w:rsidRDefault="00DF1214" w:rsidP="00DF1214">
      <w:pPr>
        <w:pStyle w:val="ListParagraph"/>
      </w:pPr>
    </w:p>
    <w:p w14:paraId="0341C899" w14:textId="193E7260" w:rsidR="00DF1214" w:rsidRDefault="00DF1214" w:rsidP="00DF1214">
      <w:pPr>
        <w:pStyle w:val="Caption"/>
      </w:pPr>
      <w:bookmarkStart w:id="740" w:name="_Toc61521973"/>
      <w:r>
        <w:t xml:space="preserve">Figure </w:t>
      </w:r>
      <w:r w:rsidR="00BC222A">
        <w:fldChar w:fldCharType="begin"/>
      </w:r>
      <w:r w:rsidR="00BC222A">
        <w:instrText xml:space="preserve"> SEQ Figure \* ARABIC </w:instrText>
      </w:r>
      <w:r w:rsidR="00BC222A">
        <w:fldChar w:fldCharType="separate"/>
      </w:r>
      <w:r w:rsidR="00C825B7">
        <w:rPr>
          <w:noProof/>
        </w:rPr>
        <w:t>149</w:t>
      </w:r>
      <w:r w:rsidR="00BC222A">
        <w:rPr>
          <w:noProof/>
        </w:rPr>
        <w:fldChar w:fldCharType="end"/>
      </w:r>
      <w:r>
        <w:t xml:space="preserve"> : User Profile</w:t>
      </w:r>
      <w:bookmarkEnd w:id="740"/>
    </w:p>
    <w:p w14:paraId="229B8BCD" w14:textId="58FE39F2" w:rsidR="00DF1214" w:rsidRDefault="00DF1214" w:rsidP="00DF1214">
      <w:pPr>
        <w:pStyle w:val="ListParagraph"/>
      </w:pPr>
      <w:r>
        <w:rPr>
          <w:noProof/>
        </w:rPr>
        <w:drawing>
          <wp:inline distT="0" distB="0" distL="0" distR="0" wp14:anchorId="5E98F8E6" wp14:editId="6D4337A6">
            <wp:extent cx="4556760" cy="2377440"/>
            <wp:effectExtent l="19050" t="19050" r="15240" b="2286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56760" cy="2377440"/>
                    </a:xfrm>
                    <a:prstGeom prst="rect">
                      <a:avLst/>
                    </a:prstGeom>
                    <a:noFill/>
                    <a:ln cmpd="sng">
                      <a:solidFill>
                        <a:srgbClr val="5B9BD5"/>
                      </a:solidFill>
                    </a:ln>
                  </pic:spPr>
                </pic:pic>
              </a:graphicData>
            </a:graphic>
          </wp:inline>
        </w:drawing>
      </w:r>
    </w:p>
    <w:p w14:paraId="4C05F93C" w14:textId="77777777" w:rsidR="00A34985" w:rsidRDefault="00101172" w:rsidP="00A34985">
      <w:pPr>
        <w:pStyle w:val="ListParagraph"/>
      </w:pPr>
      <w:r>
        <w:t xml:space="preserve">Search for </w:t>
      </w:r>
      <w:r w:rsidR="00A34985" w:rsidRPr="00A34985">
        <w:rPr>
          <w:b/>
          <w:bCs/>
        </w:rPr>
        <w:t>UPN</w:t>
      </w:r>
      <w:r>
        <w:t xml:space="preserve"> field. And update last name as “Wall” in </w:t>
      </w:r>
      <w:r w:rsidR="00A34985">
        <w:t>UPN</w:t>
      </w:r>
      <w:r>
        <w:t xml:space="preserve"> as “</w:t>
      </w:r>
      <w:r w:rsidRPr="00B61CF8">
        <w:t>Ahlman</w:t>
      </w:r>
      <w:r w:rsidR="00A34985">
        <w:t>Wall@hormel</w:t>
      </w:r>
      <w:r>
        <w:t xml:space="preserve">”. </w:t>
      </w:r>
      <w:r w:rsidR="00A34985">
        <w:t>And the click on Update button.</w:t>
      </w:r>
    </w:p>
    <w:p w14:paraId="1BCBD7CA" w14:textId="4C8EB6BE" w:rsidR="00101172" w:rsidRDefault="00101172" w:rsidP="00101172">
      <w:pPr>
        <w:pStyle w:val="Caption"/>
      </w:pPr>
      <w:bookmarkStart w:id="741" w:name="_Toc61521974"/>
      <w:r>
        <w:t xml:space="preserve">Figure </w:t>
      </w:r>
      <w:r w:rsidR="00BC222A">
        <w:fldChar w:fldCharType="begin"/>
      </w:r>
      <w:r w:rsidR="00BC222A">
        <w:instrText xml:space="preserve"> SEQ Figure \* ARABIC </w:instrText>
      </w:r>
      <w:r w:rsidR="00BC222A">
        <w:fldChar w:fldCharType="separate"/>
      </w:r>
      <w:r w:rsidR="00C825B7">
        <w:rPr>
          <w:noProof/>
        </w:rPr>
        <w:t>150</w:t>
      </w:r>
      <w:r w:rsidR="00BC222A">
        <w:rPr>
          <w:noProof/>
        </w:rPr>
        <w:fldChar w:fldCharType="end"/>
      </w:r>
      <w:r>
        <w:t xml:space="preserve"> : User Profile</w:t>
      </w:r>
      <w:bookmarkEnd w:id="741"/>
    </w:p>
    <w:p w14:paraId="76222F81" w14:textId="1B1BC57D" w:rsidR="00101172" w:rsidRDefault="00A34985" w:rsidP="00101172">
      <w:pPr>
        <w:pStyle w:val="ListParagraph"/>
      </w:pPr>
      <w:r>
        <w:rPr>
          <w:noProof/>
        </w:rPr>
        <w:drawing>
          <wp:inline distT="0" distB="0" distL="0" distR="0" wp14:anchorId="16A032B8" wp14:editId="6361F9DD">
            <wp:extent cx="4533900" cy="1645920"/>
            <wp:effectExtent l="19050" t="19050" r="19050" b="1143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33900" cy="1645920"/>
                    </a:xfrm>
                    <a:prstGeom prst="rect">
                      <a:avLst/>
                    </a:prstGeom>
                    <a:noFill/>
                    <a:ln cmpd="sng">
                      <a:solidFill>
                        <a:srgbClr val="5B9BD5"/>
                      </a:solidFill>
                    </a:ln>
                  </pic:spPr>
                </pic:pic>
              </a:graphicData>
            </a:graphic>
          </wp:inline>
        </w:drawing>
      </w:r>
    </w:p>
    <w:p w14:paraId="137419F7" w14:textId="78EB7760" w:rsidR="00FD05BE" w:rsidRDefault="00FD05BE" w:rsidP="00FD05BE"/>
    <w:p w14:paraId="524F406F" w14:textId="74C78EFA" w:rsidR="00FD05BE" w:rsidRDefault="00FD05BE" w:rsidP="00FD05BE">
      <w:pPr>
        <w:pStyle w:val="Heading3"/>
        <w:rPr>
          <w:rFonts w:asciiTheme="minorHAnsi" w:hAnsiTheme="minorHAnsi"/>
          <w:color w:val="243F60"/>
        </w:rPr>
      </w:pPr>
      <w:bookmarkStart w:id="742" w:name="_Toc61521777"/>
      <w:r>
        <w:rPr>
          <w:rFonts w:asciiTheme="minorHAnsi" w:hAnsiTheme="minorHAnsi"/>
          <w:color w:val="243F60"/>
        </w:rPr>
        <w:t xml:space="preserve">Manage Remove and Disable </w:t>
      </w:r>
      <w:r w:rsidR="009E67C3">
        <w:rPr>
          <w:rFonts w:asciiTheme="minorHAnsi" w:hAnsiTheme="minorHAnsi"/>
          <w:color w:val="243F60"/>
        </w:rPr>
        <w:t xml:space="preserve">account </w:t>
      </w:r>
      <w:r>
        <w:rPr>
          <w:rFonts w:asciiTheme="minorHAnsi" w:hAnsiTheme="minorHAnsi"/>
          <w:color w:val="243F60"/>
        </w:rPr>
        <w:t>in Pending task</w:t>
      </w:r>
      <w:bookmarkEnd w:id="742"/>
    </w:p>
    <w:p w14:paraId="188560E0" w14:textId="2DCC5E3E" w:rsidR="00101172" w:rsidRDefault="00FD05BE" w:rsidP="00436147">
      <w:pPr>
        <w:rPr>
          <w:rFonts w:asciiTheme="minorHAnsi" w:hAnsiTheme="minorHAnsi" w:cstheme="minorHAnsi"/>
          <w:color w:val="091E42"/>
          <w:shd w:val="clear" w:color="auto" w:fill="FFFFFF"/>
        </w:rPr>
      </w:pPr>
      <w:r w:rsidRPr="00D161A8">
        <w:rPr>
          <w:rFonts w:asciiTheme="minorHAnsi" w:hAnsiTheme="minorHAnsi" w:cstheme="minorHAnsi"/>
          <w:color w:val="091E42"/>
          <w:shd w:val="clear" w:color="auto" w:fill="FFFFFF"/>
        </w:rPr>
        <w:t xml:space="preserve">This </w:t>
      </w:r>
      <w:r w:rsidR="00436147">
        <w:rPr>
          <w:rFonts w:asciiTheme="minorHAnsi" w:hAnsiTheme="minorHAnsi" w:cstheme="minorHAnsi"/>
          <w:color w:val="091E42"/>
          <w:shd w:val="clear" w:color="auto" w:fill="FFFFFF"/>
        </w:rPr>
        <w:t>section describes how to manage Remove and Disable task which are in Pending task.</w:t>
      </w:r>
    </w:p>
    <w:p w14:paraId="4DD134B3" w14:textId="7E59219D" w:rsidR="00436147" w:rsidRDefault="00436147" w:rsidP="00207D43">
      <w:pPr>
        <w:pStyle w:val="ListParagraph"/>
        <w:numPr>
          <w:ilvl w:val="0"/>
          <w:numId w:val="102"/>
        </w:numPr>
      </w:pPr>
      <w:r>
        <w:t>Navigate to ARS and click on Tasks. Select Pending task.</w:t>
      </w:r>
    </w:p>
    <w:p w14:paraId="331370DA" w14:textId="32D8A407" w:rsidR="00436147" w:rsidRDefault="00436147" w:rsidP="00436147">
      <w:pPr>
        <w:pStyle w:val="Caption"/>
        <w:ind w:left="720"/>
      </w:pPr>
      <w:bookmarkStart w:id="743" w:name="_Toc61521975"/>
      <w:r>
        <w:t xml:space="preserve">Figure </w:t>
      </w:r>
      <w:r w:rsidR="00BC222A">
        <w:fldChar w:fldCharType="begin"/>
      </w:r>
      <w:r w:rsidR="00BC222A">
        <w:instrText xml:space="preserve"> SEQ Figure \* ARABIC </w:instrText>
      </w:r>
      <w:r w:rsidR="00BC222A">
        <w:fldChar w:fldCharType="separate"/>
      </w:r>
      <w:r w:rsidR="00C825B7">
        <w:rPr>
          <w:noProof/>
        </w:rPr>
        <w:t>151</w:t>
      </w:r>
      <w:r w:rsidR="00BC222A">
        <w:rPr>
          <w:noProof/>
        </w:rPr>
        <w:fldChar w:fldCharType="end"/>
      </w:r>
      <w:r>
        <w:t xml:space="preserve"> : Pending Task</w:t>
      </w:r>
      <w:bookmarkEnd w:id="743"/>
    </w:p>
    <w:p w14:paraId="0BDD3424" w14:textId="5676B8A5" w:rsidR="00436147" w:rsidRDefault="00436147" w:rsidP="00436147">
      <w:pPr>
        <w:pStyle w:val="ListParagraph"/>
        <w:keepNext/>
      </w:pPr>
      <w:r>
        <w:rPr>
          <w:noProof/>
        </w:rPr>
        <w:drawing>
          <wp:inline distT="0" distB="0" distL="0" distR="0" wp14:anchorId="4025ED7E" wp14:editId="4229CE27">
            <wp:extent cx="4533900" cy="2408907"/>
            <wp:effectExtent l="19050" t="19050" r="19050" b="10795"/>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541646" cy="2413023"/>
                    </a:xfrm>
                    <a:prstGeom prst="rect">
                      <a:avLst/>
                    </a:prstGeom>
                    <a:noFill/>
                    <a:ln cmpd="sng">
                      <a:solidFill>
                        <a:srgbClr val="5B9BD5"/>
                      </a:solidFill>
                    </a:ln>
                  </pic:spPr>
                </pic:pic>
              </a:graphicData>
            </a:graphic>
          </wp:inline>
        </w:drawing>
      </w:r>
    </w:p>
    <w:p w14:paraId="2396882E" w14:textId="77777777" w:rsidR="00A23681" w:rsidRDefault="00A23681" w:rsidP="00436147">
      <w:pPr>
        <w:pStyle w:val="ListParagraph"/>
        <w:keepNext/>
      </w:pPr>
    </w:p>
    <w:p w14:paraId="6BDF082D" w14:textId="2727390B" w:rsidR="00436147" w:rsidRDefault="00A23681" w:rsidP="00207D43">
      <w:pPr>
        <w:pStyle w:val="ListParagraph"/>
        <w:numPr>
          <w:ilvl w:val="0"/>
          <w:numId w:val="102"/>
        </w:numPr>
        <w:rPr>
          <w:rFonts w:asciiTheme="minorHAnsi" w:hAnsiTheme="minorHAnsi" w:cstheme="minorHAnsi"/>
          <w:color w:val="444444"/>
        </w:rPr>
      </w:pPr>
      <w:r>
        <w:rPr>
          <w:rFonts w:asciiTheme="minorHAnsi" w:hAnsiTheme="minorHAnsi" w:cstheme="minorHAnsi"/>
          <w:color w:val="444444"/>
        </w:rPr>
        <w:t xml:space="preserve">Review all remove and disable task </w:t>
      </w:r>
      <w:r w:rsidR="0053676E">
        <w:rPr>
          <w:rFonts w:asciiTheme="minorHAnsi" w:hAnsiTheme="minorHAnsi" w:cstheme="minorHAnsi"/>
          <w:color w:val="444444"/>
        </w:rPr>
        <w:t xml:space="preserve">that </w:t>
      </w:r>
      <w:r>
        <w:rPr>
          <w:rFonts w:asciiTheme="minorHAnsi" w:hAnsiTheme="minorHAnsi" w:cstheme="minorHAnsi"/>
          <w:color w:val="444444"/>
        </w:rPr>
        <w:t xml:space="preserve">are genuine or not, If </w:t>
      </w:r>
      <w:r w:rsidR="0053676E">
        <w:rPr>
          <w:rFonts w:asciiTheme="minorHAnsi" w:hAnsiTheme="minorHAnsi" w:cstheme="minorHAnsi"/>
          <w:color w:val="444444"/>
        </w:rPr>
        <w:t>tasks</w:t>
      </w:r>
      <w:r>
        <w:rPr>
          <w:rFonts w:asciiTheme="minorHAnsi" w:hAnsiTheme="minorHAnsi" w:cstheme="minorHAnsi"/>
          <w:color w:val="444444"/>
        </w:rPr>
        <w:t xml:space="preserve"> are not genuine then Click on Action button </w:t>
      </w:r>
      <w:r w:rsidR="0053676E">
        <w:rPr>
          <w:rFonts w:asciiTheme="minorHAnsi" w:hAnsiTheme="minorHAnsi" w:cstheme="minorHAnsi"/>
          <w:color w:val="444444"/>
        </w:rPr>
        <w:t xml:space="preserve">of that </w:t>
      </w:r>
      <w:r w:rsidR="00465696">
        <w:rPr>
          <w:rFonts w:asciiTheme="minorHAnsi" w:hAnsiTheme="minorHAnsi" w:cstheme="minorHAnsi"/>
          <w:color w:val="444444"/>
        </w:rPr>
        <w:t>task</w:t>
      </w:r>
      <w:r w:rsidR="0053676E">
        <w:rPr>
          <w:rFonts w:asciiTheme="minorHAnsi" w:hAnsiTheme="minorHAnsi" w:cstheme="minorHAnsi"/>
          <w:color w:val="444444"/>
        </w:rPr>
        <w:t xml:space="preserve"> </w:t>
      </w:r>
      <w:r>
        <w:rPr>
          <w:rFonts w:asciiTheme="minorHAnsi" w:hAnsiTheme="minorHAnsi" w:cstheme="minorHAnsi"/>
          <w:color w:val="444444"/>
        </w:rPr>
        <w:t xml:space="preserve">and click on </w:t>
      </w:r>
      <w:r w:rsidRPr="00A23681">
        <w:rPr>
          <w:rFonts w:asciiTheme="minorHAnsi" w:eastAsia="Wingdings" w:hAnsiTheme="minorHAnsi" w:cstheme="minorHAnsi"/>
          <w:color w:val="444444"/>
        </w:rPr>
        <w:t>à</w:t>
      </w:r>
      <w:r>
        <w:rPr>
          <w:rFonts w:asciiTheme="minorHAnsi" w:hAnsiTheme="minorHAnsi" w:cstheme="minorHAnsi"/>
          <w:color w:val="444444"/>
        </w:rPr>
        <w:t xml:space="preserve"> </w:t>
      </w:r>
      <w:r w:rsidR="000A1F05">
        <w:rPr>
          <w:rFonts w:asciiTheme="minorHAnsi" w:hAnsiTheme="minorHAnsi" w:cstheme="minorHAnsi"/>
          <w:color w:val="444444"/>
        </w:rPr>
        <w:t>D</w:t>
      </w:r>
      <w:r>
        <w:rPr>
          <w:rFonts w:asciiTheme="minorHAnsi" w:hAnsiTheme="minorHAnsi" w:cstheme="minorHAnsi"/>
          <w:color w:val="444444"/>
        </w:rPr>
        <w:t>iscontinued option</w:t>
      </w:r>
    </w:p>
    <w:p w14:paraId="2FCA39F3" w14:textId="1455ED06" w:rsidR="0053676E" w:rsidRDefault="0053676E" w:rsidP="0053676E">
      <w:pPr>
        <w:pStyle w:val="ListParagraph"/>
        <w:rPr>
          <w:rFonts w:asciiTheme="minorHAnsi" w:hAnsiTheme="minorHAnsi" w:cstheme="minorHAnsi"/>
          <w:color w:val="444444"/>
        </w:rPr>
      </w:pPr>
    </w:p>
    <w:p w14:paraId="5DBAAC87" w14:textId="17E01326" w:rsidR="0053676E" w:rsidRDefault="0053676E" w:rsidP="0053676E">
      <w:pPr>
        <w:pStyle w:val="Caption"/>
      </w:pPr>
      <w:bookmarkStart w:id="744" w:name="_Toc61521976"/>
      <w:r>
        <w:t xml:space="preserve">Figure </w:t>
      </w:r>
      <w:r w:rsidR="00BC222A">
        <w:fldChar w:fldCharType="begin"/>
      </w:r>
      <w:r w:rsidR="00BC222A">
        <w:instrText xml:space="preserve"> SEQ Figure \* ARABIC </w:instrText>
      </w:r>
      <w:r w:rsidR="00BC222A">
        <w:fldChar w:fldCharType="separate"/>
      </w:r>
      <w:r w:rsidR="00C825B7">
        <w:rPr>
          <w:noProof/>
        </w:rPr>
        <w:t>152</w:t>
      </w:r>
      <w:r w:rsidR="00BC222A">
        <w:rPr>
          <w:noProof/>
        </w:rPr>
        <w:fldChar w:fldCharType="end"/>
      </w:r>
      <w:r>
        <w:t xml:space="preserve"> : Pending Task</w:t>
      </w:r>
      <w:bookmarkEnd w:id="744"/>
    </w:p>
    <w:p w14:paraId="3F72B0B5" w14:textId="40887390" w:rsidR="0053676E" w:rsidRDefault="0053676E" w:rsidP="0053676E">
      <w:pPr>
        <w:pStyle w:val="ListParagraph"/>
        <w:rPr>
          <w:rFonts w:asciiTheme="minorHAnsi" w:hAnsiTheme="minorHAnsi" w:cstheme="minorHAnsi"/>
          <w:color w:val="444444"/>
        </w:rPr>
      </w:pPr>
      <w:r>
        <w:rPr>
          <w:rFonts w:asciiTheme="minorHAnsi" w:hAnsiTheme="minorHAnsi" w:cstheme="minorHAnsi"/>
          <w:noProof/>
          <w:color w:val="444444"/>
        </w:rPr>
        <w:drawing>
          <wp:inline distT="0" distB="0" distL="0" distR="0" wp14:anchorId="46497AC6" wp14:editId="4B3275CB">
            <wp:extent cx="4715301" cy="2047240"/>
            <wp:effectExtent l="19050" t="19050" r="28575" b="1016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720306" cy="2049413"/>
                    </a:xfrm>
                    <a:prstGeom prst="rect">
                      <a:avLst/>
                    </a:prstGeom>
                    <a:noFill/>
                    <a:ln cmpd="sng">
                      <a:solidFill>
                        <a:srgbClr val="5B9BD5"/>
                      </a:solidFill>
                    </a:ln>
                  </pic:spPr>
                </pic:pic>
              </a:graphicData>
            </a:graphic>
          </wp:inline>
        </w:drawing>
      </w:r>
    </w:p>
    <w:p w14:paraId="4DC62711" w14:textId="60CA3B2A" w:rsidR="00BC4FA5" w:rsidRDefault="00BC4FA5" w:rsidP="0053676E">
      <w:pPr>
        <w:pStyle w:val="ListParagraph"/>
        <w:rPr>
          <w:rFonts w:asciiTheme="minorHAnsi" w:hAnsiTheme="minorHAnsi" w:cstheme="minorHAnsi"/>
          <w:color w:val="444444"/>
        </w:rPr>
      </w:pPr>
    </w:p>
    <w:p w14:paraId="5D991EB6" w14:textId="03AD41D4" w:rsidR="00BC4FA5" w:rsidRDefault="00BC4FA5" w:rsidP="00207D43">
      <w:pPr>
        <w:pStyle w:val="ListParagraph"/>
        <w:numPr>
          <w:ilvl w:val="0"/>
          <w:numId w:val="102"/>
        </w:numPr>
        <w:rPr>
          <w:rFonts w:asciiTheme="minorHAnsi" w:hAnsiTheme="minorHAnsi" w:cstheme="minorHAnsi"/>
          <w:color w:val="444444"/>
        </w:rPr>
      </w:pPr>
      <w:r>
        <w:rPr>
          <w:rFonts w:asciiTheme="minorHAnsi" w:hAnsiTheme="minorHAnsi" w:cstheme="minorHAnsi"/>
          <w:color w:val="444444"/>
        </w:rPr>
        <w:t xml:space="preserve">After discontinuing non- genuine task, then Navigate to Admin </w:t>
      </w:r>
      <w:r w:rsidRPr="00BC4FA5">
        <w:rPr>
          <w:rFonts w:asciiTheme="minorHAnsi" w:eastAsia="Wingdings" w:hAnsiTheme="minorHAnsi" w:cstheme="minorHAnsi"/>
          <w:color w:val="444444"/>
        </w:rPr>
        <w:t>à</w:t>
      </w:r>
      <w:r>
        <w:rPr>
          <w:rFonts w:asciiTheme="minorHAnsi" w:hAnsiTheme="minorHAnsi" w:cstheme="minorHAnsi"/>
          <w:color w:val="444444"/>
        </w:rPr>
        <w:t xml:space="preserve"> Job Control Panel </w:t>
      </w:r>
      <w:r w:rsidRPr="00BC4FA5">
        <w:rPr>
          <w:rFonts w:asciiTheme="minorHAnsi" w:eastAsia="Wingdings" w:hAnsiTheme="minorHAnsi" w:cstheme="minorHAnsi"/>
          <w:color w:val="444444"/>
        </w:rPr>
        <w:t>à</w:t>
      </w:r>
      <w:r>
        <w:rPr>
          <w:rFonts w:asciiTheme="minorHAnsi" w:hAnsiTheme="minorHAnsi" w:cstheme="minorHAnsi"/>
          <w:color w:val="444444"/>
        </w:rPr>
        <w:t xml:space="preserve"> Click on </w:t>
      </w:r>
      <w:r w:rsidRPr="00BC4FA5">
        <w:rPr>
          <w:rFonts w:asciiTheme="minorHAnsi" w:eastAsia="Wingdings" w:hAnsiTheme="minorHAnsi" w:cstheme="minorHAnsi"/>
          <w:color w:val="444444"/>
        </w:rPr>
        <w:t>à</w:t>
      </w:r>
      <w:r>
        <w:rPr>
          <w:rFonts w:asciiTheme="minorHAnsi" w:hAnsiTheme="minorHAnsi" w:cstheme="minorHAnsi"/>
          <w:color w:val="444444"/>
        </w:rPr>
        <w:t xml:space="preserve"> Utility.</w:t>
      </w:r>
    </w:p>
    <w:p w14:paraId="28C30861" w14:textId="1C0B5311" w:rsidR="002322F3" w:rsidRDefault="002322F3" w:rsidP="002322F3">
      <w:pPr>
        <w:pStyle w:val="ListParagraph"/>
        <w:rPr>
          <w:rFonts w:asciiTheme="minorHAnsi" w:hAnsiTheme="minorHAnsi" w:cstheme="minorHAnsi"/>
          <w:color w:val="444444"/>
        </w:rPr>
      </w:pPr>
    </w:p>
    <w:p w14:paraId="7301025D" w14:textId="4E822ED8" w:rsidR="002322F3" w:rsidRDefault="002322F3" w:rsidP="002322F3">
      <w:pPr>
        <w:pStyle w:val="ListParagraph"/>
        <w:rPr>
          <w:rFonts w:asciiTheme="minorHAnsi" w:hAnsiTheme="minorHAnsi" w:cstheme="minorHAnsi"/>
          <w:color w:val="444444"/>
        </w:rPr>
      </w:pPr>
      <w:r>
        <w:rPr>
          <w:rFonts w:asciiTheme="minorHAnsi" w:hAnsiTheme="minorHAnsi" w:cstheme="minorHAnsi"/>
          <w:noProof/>
          <w:color w:val="444444"/>
        </w:rPr>
        <w:drawing>
          <wp:inline distT="0" distB="0" distL="0" distR="0" wp14:anchorId="298B892B" wp14:editId="525C0249">
            <wp:extent cx="4714875" cy="3636645"/>
            <wp:effectExtent l="19050" t="19050" r="28575" b="20955"/>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717375" cy="3638573"/>
                    </a:xfrm>
                    <a:prstGeom prst="rect">
                      <a:avLst/>
                    </a:prstGeom>
                    <a:noFill/>
                    <a:ln cmpd="sng">
                      <a:solidFill>
                        <a:srgbClr val="5B9BD5"/>
                      </a:solidFill>
                    </a:ln>
                  </pic:spPr>
                </pic:pic>
              </a:graphicData>
            </a:graphic>
          </wp:inline>
        </w:drawing>
      </w:r>
    </w:p>
    <w:p w14:paraId="734BE10B" w14:textId="77777777" w:rsidR="002322F3" w:rsidRPr="002322F3" w:rsidRDefault="002322F3" w:rsidP="002322F3">
      <w:pPr>
        <w:pStyle w:val="ListParagraph"/>
        <w:rPr>
          <w:rFonts w:asciiTheme="minorHAnsi" w:hAnsiTheme="minorHAnsi" w:cstheme="minorHAnsi"/>
          <w:color w:val="444444"/>
        </w:rPr>
      </w:pPr>
    </w:p>
    <w:p w14:paraId="774F6C3E" w14:textId="5A3D74BE" w:rsidR="002322F3" w:rsidRDefault="002322F3" w:rsidP="00207D43">
      <w:pPr>
        <w:pStyle w:val="ListParagraph"/>
        <w:numPr>
          <w:ilvl w:val="0"/>
          <w:numId w:val="102"/>
        </w:numPr>
        <w:rPr>
          <w:rFonts w:asciiTheme="minorHAnsi" w:hAnsiTheme="minorHAnsi" w:cstheme="minorHAnsi"/>
          <w:color w:val="444444"/>
        </w:rPr>
      </w:pPr>
      <w:r>
        <w:rPr>
          <w:rFonts w:asciiTheme="minorHAnsi" w:hAnsiTheme="minorHAnsi" w:cstheme="minorHAnsi"/>
          <w:color w:val="444444"/>
        </w:rPr>
        <w:t xml:space="preserve">Then search for “Hormel Provisioning Job” in Provisioning Job section. And then click on </w:t>
      </w:r>
      <w:r w:rsidRPr="002322F3">
        <w:rPr>
          <w:rFonts w:asciiTheme="minorHAnsi" w:eastAsia="Wingdings" w:hAnsiTheme="minorHAnsi" w:cstheme="minorHAnsi"/>
          <w:color w:val="444444"/>
        </w:rPr>
        <w:t>à</w:t>
      </w:r>
      <w:r>
        <w:rPr>
          <w:rFonts w:asciiTheme="minorHAnsi" w:hAnsiTheme="minorHAnsi" w:cstheme="minorHAnsi"/>
          <w:color w:val="444444"/>
        </w:rPr>
        <w:t xml:space="preserve"> Action button</w:t>
      </w:r>
      <w:r w:rsidR="00721F67">
        <w:rPr>
          <w:rFonts w:asciiTheme="minorHAnsi" w:hAnsiTheme="minorHAnsi" w:cstheme="minorHAnsi"/>
          <w:color w:val="444444"/>
        </w:rPr>
        <w:t xml:space="preserve"> and then select </w:t>
      </w:r>
      <w:r w:rsidR="00721F67" w:rsidRPr="00721F67">
        <w:rPr>
          <w:rFonts w:asciiTheme="minorHAnsi" w:eastAsia="Wingdings" w:hAnsiTheme="minorHAnsi" w:cstheme="minorHAnsi"/>
          <w:color w:val="444444"/>
        </w:rPr>
        <w:t>à</w:t>
      </w:r>
      <w:r w:rsidR="00721F67">
        <w:rPr>
          <w:rFonts w:asciiTheme="minorHAnsi" w:hAnsiTheme="minorHAnsi" w:cstheme="minorHAnsi"/>
          <w:color w:val="444444"/>
        </w:rPr>
        <w:t xml:space="preserve"> Start button.</w:t>
      </w:r>
    </w:p>
    <w:p w14:paraId="5803C49F" w14:textId="67C72EC2" w:rsidR="002322F3" w:rsidRDefault="002322F3" w:rsidP="002322F3">
      <w:pPr>
        <w:pStyle w:val="ListParagraph"/>
        <w:rPr>
          <w:rFonts w:asciiTheme="minorHAnsi" w:hAnsiTheme="minorHAnsi" w:cstheme="minorHAnsi"/>
          <w:color w:val="444444"/>
        </w:rPr>
      </w:pPr>
    </w:p>
    <w:p w14:paraId="1345A06A" w14:textId="250F4123" w:rsidR="00A5721F" w:rsidRDefault="00A5721F" w:rsidP="00A5721F">
      <w:pPr>
        <w:pStyle w:val="Caption"/>
      </w:pPr>
      <w:bookmarkStart w:id="745" w:name="_Toc61521977"/>
      <w:r>
        <w:t xml:space="preserve">Figure </w:t>
      </w:r>
      <w:r w:rsidR="00BC222A">
        <w:fldChar w:fldCharType="begin"/>
      </w:r>
      <w:r w:rsidR="00BC222A">
        <w:instrText xml:space="preserve"> SEQ Figure \* ARABIC </w:instrText>
      </w:r>
      <w:r w:rsidR="00BC222A">
        <w:fldChar w:fldCharType="separate"/>
      </w:r>
      <w:r w:rsidR="00C825B7">
        <w:rPr>
          <w:noProof/>
        </w:rPr>
        <w:t>153</w:t>
      </w:r>
      <w:r w:rsidR="00BC222A">
        <w:rPr>
          <w:noProof/>
        </w:rPr>
        <w:fldChar w:fldCharType="end"/>
      </w:r>
      <w:r>
        <w:t xml:space="preserve"> : Provisioning Job</w:t>
      </w:r>
      <w:bookmarkEnd w:id="745"/>
    </w:p>
    <w:p w14:paraId="5F59B8B8" w14:textId="22B21D5F" w:rsidR="002322F3" w:rsidRDefault="002322F3" w:rsidP="002322F3">
      <w:pPr>
        <w:pStyle w:val="ListParagraph"/>
        <w:rPr>
          <w:rFonts w:asciiTheme="minorHAnsi" w:hAnsiTheme="minorHAnsi" w:cstheme="minorHAnsi"/>
          <w:color w:val="444444"/>
        </w:rPr>
      </w:pPr>
      <w:r>
        <w:rPr>
          <w:rFonts w:asciiTheme="minorHAnsi" w:hAnsiTheme="minorHAnsi" w:cstheme="minorHAnsi"/>
          <w:noProof/>
          <w:color w:val="444444"/>
        </w:rPr>
        <w:drawing>
          <wp:inline distT="0" distB="0" distL="0" distR="0" wp14:anchorId="516F47A6" wp14:editId="70C30458">
            <wp:extent cx="4568852" cy="1426082"/>
            <wp:effectExtent l="19050" t="19050" r="22225" b="22225"/>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588348" cy="1432167"/>
                    </a:xfrm>
                    <a:prstGeom prst="rect">
                      <a:avLst/>
                    </a:prstGeom>
                    <a:noFill/>
                    <a:ln cmpd="sng">
                      <a:solidFill>
                        <a:srgbClr val="5B9BD5"/>
                      </a:solidFill>
                    </a:ln>
                  </pic:spPr>
                </pic:pic>
              </a:graphicData>
            </a:graphic>
          </wp:inline>
        </w:drawing>
      </w:r>
    </w:p>
    <w:p w14:paraId="261D9576" w14:textId="6CF9F690" w:rsidR="00C54638" w:rsidRDefault="00C54638" w:rsidP="00207D43">
      <w:pPr>
        <w:pStyle w:val="ListParagraph"/>
        <w:numPr>
          <w:ilvl w:val="0"/>
          <w:numId w:val="102"/>
        </w:numPr>
        <w:rPr>
          <w:rFonts w:asciiTheme="minorHAnsi" w:hAnsiTheme="minorHAnsi" w:cstheme="minorHAnsi"/>
          <w:color w:val="444444"/>
        </w:rPr>
      </w:pPr>
      <w:r>
        <w:rPr>
          <w:rFonts w:asciiTheme="minorHAnsi" w:hAnsiTheme="minorHAnsi" w:cstheme="minorHAnsi"/>
          <w:color w:val="444444"/>
        </w:rPr>
        <w:t>Select Active Directory in System and then select Remove Account and Disable Account and then click on Submit button.</w:t>
      </w:r>
    </w:p>
    <w:p w14:paraId="1E474CE1" w14:textId="3AA04B87" w:rsidR="00C54638" w:rsidRDefault="00C54638" w:rsidP="00C54638">
      <w:pPr>
        <w:pStyle w:val="ListParagraph"/>
        <w:rPr>
          <w:rFonts w:asciiTheme="minorHAnsi" w:hAnsiTheme="minorHAnsi" w:cstheme="minorHAnsi"/>
          <w:color w:val="444444"/>
        </w:rPr>
      </w:pPr>
    </w:p>
    <w:p w14:paraId="327E4F9D" w14:textId="5631E5B8" w:rsidR="00C54638" w:rsidRDefault="00C54638" w:rsidP="00C54638">
      <w:pPr>
        <w:pStyle w:val="ListParagraph"/>
        <w:rPr>
          <w:rFonts w:asciiTheme="minorHAnsi" w:hAnsiTheme="minorHAnsi" w:cstheme="minorHAnsi"/>
          <w:color w:val="444444"/>
        </w:rPr>
      </w:pPr>
      <w:r>
        <w:rPr>
          <w:rFonts w:asciiTheme="minorHAnsi" w:hAnsiTheme="minorHAnsi" w:cstheme="minorHAnsi"/>
          <w:noProof/>
          <w:color w:val="444444"/>
        </w:rPr>
        <w:drawing>
          <wp:inline distT="0" distB="0" distL="0" distR="0" wp14:anchorId="304A6EA3" wp14:editId="74AD90AD">
            <wp:extent cx="4653887" cy="4531360"/>
            <wp:effectExtent l="19050" t="19050" r="13970" b="2159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663756" cy="4540969"/>
                    </a:xfrm>
                    <a:prstGeom prst="rect">
                      <a:avLst/>
                    </a:prstGeom>
                    <a:noFill/>
                    <a:ln cmpd="sng">
                      <a:solidFill>
                        <a:srgbClr val="5B9BD5"/>
                      </a:solidFill>
                    </a:ln>
                  </pic:spPr>
                </pic:pic>
              </a:graphicData>
            </a:graphic>
          </wp:inline>
        </w:drawing>
      </w:r>
    </w:p>
    <w:p w14:paraId="53469B95" w14:textId="494C3269" w:rsidR="00F66E6F" w:rsidRPr="00F66E6F" w:rsidRDefault="00F66E6F" w:rsidP="00207D43">
      <w:pPr>
        <w:pStyle w:val="ListParagraph"/>
        <w:numPr>
          <w:ilvl w:val="0"/>
          <w:numId w:val="102"/>
        </w:numPr>
        <w:rPr>
          <w:rFonts w:asciiTheme="minorHAnsi" w:hAnsiTheme="minorHAnsi" w:cstheme="minorHAnsi"/>
          <w:color w:val="444444"/>
        </w:rPr>
      </w:pPr>
      <w:r>
        <w:rPr>
          <w:rFonts w:asciiTheme="minorHAnsi" w:hAnsiTheme="minorHAnsi" w:cstheme="minorHAnsi"/>
          <w:color w:val="444444"/>
        </w:rPr>
        <w:t xml:space="preserve">Once provisioning job is completed then </w:t>
      </w:r>
      <w:r w:rsidR="008500B8">
        <w:rPr>
          <w:rFonts w:asciiTheme="minorHAnsi" w:hAnsiTheme="minorHAnsi" w:cstheme="minorHAnsi"/>
          <w:color w:val="444444"/>
        </w:rPr>
        <w:t>all pending remove and disable account task will be completed</w:t>
      </w:r>
      <w:r w:rsidR="00AC25BC">
        <w:rPr>
          <w:rFonts w:asciiTheme="minorHAnsi" w:hAnsiTheme="minorHAnsi" w:cstheme="minorHAnsi"/>
          <w:color w:val="444444"/>
        </w:rPr>
        <w:t>.</w:t>
      </w:r>
    </w:p>
    <w:p w14:paraId="053F9C26" w14:textId="77777777" w:rsidR="00D278F6" w:rsidRDefault="00D278F6" w:rsidP="00D278F6">
      <w:pPr>
        <w:pStyle w:val="Heading3"/>
      </w:pPr>
      <w:bookmarkStart w:id="746" w:name="_Toc47544689"/>
      <w:bookmarkStart w:id="747" w:name="_Toc61521778"/>
      <w:bookmarkEnd w:id="704"/>
      <w:r>
        <w:t>Technical Rule</w:t>
      </w:r>
      <w:bookmarkEnd w:id="746"/>
      <w:bookmarkEnd w:id="747"/>
    </w:p>
    <w:p w14:paraId="745606B6" w14:textId="77777777" w:rsidR="00D278F6" w:rsidRPr="00D161A8" w:rsidRDefault="00D278F6" w:rsidP="00D278F6">
      <w:pPr>
        <w:rPr>
          <w:rFonts w:asciiTheme="minorHAnsi" w:hAnsiTheme="minorHAnsi" w:cstheme="minorHAnsi"/>
          <w:color w:val="444444"/>
        </w:rPr>
      </w:pPr>
      <w:r w:rsidRPr="00D161A8">
        <w:rPr>
          <w:rFonts w:asciiTheme="minorHAnsi" w:hAnsiTheme="minorHAnsi" w:cstheme="minorHAnsi"/>
          <w:color w:val="091E42"/>
          <w:shd w:val="clear" w:color="auto" w:fill="FFFFFF"/>
        </w:rPr>
        <w:t xml:space="preserve">This rule is mainly used to provision birthright access to </w:t>
      </w:r>
      <w:r>
        <w:rPr>
          <w:rFonts w:asciiTheme="minorHAnsi" w:hAnsiTheme="minorHAnsi" w:cstheme="minorHAnsi"/>
          <w:color w:val="091E42"/>
          <w:shd w:val="clear" w:color="auto" w:fill="FFFFFF"/>
        </w:rPr>
        <w:t>US E</w:t>
      </w:r>
      <w:r w:rsidRPr="00D161A8">
        <w:rPr>
          <w:rFonts w:asciiTheme="minorHAnsi" w:hAnsiTheme="minorHAnsi" w:cstheme="minorHAnsi"/>
          <w:color w:val="091E42"/>
          <w:shd w:val="clear" w:color="auto" w:fill="FFFFFF"/>
        </w:rPr>
        <w:t xml:space="preserve">mployees </w:t>
      </w:r>
      <w:r>
        <w:rPr>
          <w:rFonts w:asciiTheme="minorHAnsi" w:hAnsiTheme="minorHAnsi" w:cstheme="minorHAnsi"/>
          <w:color w:val="091E42"/>
          <w:shd w:val="clear" w:color="auto" w:fill="FFFFFF"/>
        </w:rPr>
        <w:t xml:space="preserve">and Other User </w:t>
      </w:r>
      <w:r w:rsidRPr="00D161A8">
        <w:rPr>
          <w:rFonts w:asciiTheme="minorHAnsi" w:hAnsiTheme="minorHAnsi" w:cstheme="minorHAnsi"/>
          <w:color w:val="091E42"/>
          <w:shd w:val="clear" w:color="auto" w:fill="FFFFFF"/>
        </w:rPr>
        <w:t>joining company based on specified conditions.</w:t>
      </w:r>
      <w:r>
        <w:rPr>
          <w:rFonts w:asciiTheme="minorHAnsi" w:hAnsiTheme="minorHAnsi" w:cstheme="minorHAnsi"/>
          <w:color w:val="091E42"/>
          <w:shd w:val="clear" w:color="auto" w:fill="FFFFFF"/>
        </w:rPr>
        <w:t xml:space="preserve"> </w:t>
      </w:r>
      <w:r w:rsidRPr="00D161A8">
        <w:rPr>
          <w:rFonts w:asciiTheme="minorHAnsi" w:hAnsiTheme="minorHAnsi" w:cstheme="minorHAnsi"/>
          <w:color w:val="444444"/>
        </w:rPr>
        <w:t xml:space="preserve">The </w:t>
      </w:r>
      <w:r>
        <w:rPr>
          <w:rFonts w:asciiTheme="minorHAnsi" w:hAnsiTheme="minorHAnsi" w:cstheme="minorHAnsi"/>
          <w:color w:val="444444"/>
        </w:rPr>
        <w:t>t</w:t>
      </w:r>
      <w:r w:rsidRPr="00D161A8">
        <w:rPr>
          <w:rFonts w:asciiTheme="minorHAnsi" w:hAnsiTheme="minorHAnsi" w:cstheme="minorHAnsi"/>
          <w:color w:val="444444"/>
        </w:rPr>
        <w:t xml:space="preserve">echnical </w:t>
      </w:r>
      <w:r>
        <w:rPr>
          <w:rFonts w:asciiTheme="minorHAnsi" w:hAnsiTheme="minorHAnsi" w:cstheme="minorHAnsi"/>
          <w:color w:val="444444"/>
        </w:rPr>
        <w:t>r</w:t>
      </w:r>
      <w:r w:rsidRPr="00D161A8">
        <w:rPr>
          <w:rFonts w:asciiTheme="minorHAnsi" w:hAnsiTheme="minorHAnsi" w:cstheme="minorHAnsi"/>
          <w:color w:val="444444"/>
        </w:rPr>
        <w:t>ule is executed when:</w:t>
      </w:r>
    </w:p>
    <w:p w14:paraId="234C7B11" w14:textId="77777777" w:rsidR="00D278F6" w:rsidRPr="00D161A8" w:rsidRDefault="00D278F6" w:rsidP="00207D43">
      <w:pPr>
        <w:numPr>
          <w:ilvl w:val="0"/>
          <w:numId w:val="50"/>
        </w:numPr>
        <w:shd w:val="clear" w:color="auto" w:fill="FFFFFF"/>
        <w:spacing w:before="100" w:beforeAutospacing="1" w:after="188"/>
        <w:ind w:left="300"/>
        <w:jc w:val="left"/>
        <w:rPr>
          <w:rFonts w:asciiTheme="minorHAnsi" w:hAnsiTheme="minorHAnsi" w:cstheme="minorHAnsi"/>
          <w:color w:val="444444"/>
        </w:rPr>
      </w:pPr>
      <w:r>
        <w:rPr>
          <w:rFonts w:asciiTheme="minorHAnsi" w:hAnsiTheme="minorHAnsi" w:cstheme="minorHAnsi"/>
          <w:color w:val="444444"/>
        </w:rPr>
        <w:t>U</w:t>
      </w:r>
      <w:r w:rsidRPr="00D161A8">
        <w:rPr>
          <w:rFonts w:asciiTheme="minorHAnsi" w:hAnsiTheme="minorHAnsi" w:cstheme="minorHAnsi"/>
          <w:color w:val="444444"/>
        </w:rPr>
        <w:t xml:space="preserve">sers are created </w:t>
      </w:r>
      <w:r>
        <w:rPr>
          <w:rFonts w:asciiTheme="minorHAnsi" w:hAnsiTheme="minorHAnsi" w:cstheme="minorHAnsi"/>
          <w:color w:val="444444"/>
        </w:rPr>
        <w:t xml:space="preserve">from Oracle HCM </w:t>
      </w:r>
      <w:r w:rsidRPr="00D161A8">
        <w:rPr>
          <w:rFonts w:asciiTheme="minorHAnsi" w:hAnsiTheme="minorHAnsi" w:cstheme="minorHAnsi"/>
          <w:color w:val="444444"/>
        </w:rPr>
        <w:t>import and the condition matches</w:t>
      </w:r>
      <w:r>
        <w:rPr>
          <w:rFonts w:asciiTheme="minorHAnsi" w:hAnsiTheme="minorHAnsi" w:cstheme="minorHAnsi"/>
          <w:color w:val="444444"/>
        </w:rPr>
        <w:t>.</w:t>
      </w:r>
    </w:p>
    <w:p w14:paraId="26AE854A" w14:textId="77777777" w:rsidR="00D278F6" w:rsidRPr="00D161A8" w:rsidRDefault="00D278F6" w:rsidP="00207D43">
      <w:pPr>
        <w:numPr>
          <w:ilvl w:val="0"/>
          <w:numId w:val="50"/>
        </w:numPr>
        <w:shd w:val="clear" w:color="auto" w:fill="FFFFFF"/>
        <w:spacing w:before="100" w:beforeAutospacing="1" w:after="188"/>
        <w:ind w:left="300"/>
        <w:jc w:val="left"/>
        <w:rPr>
          <w:rFonts w:asciiTheme="minorHAnsi" w:hAnsiTheme="minorHAnsi" w:cstheme="minorHAnsi"/>
          <w:color w:val="444444"/>
        </w:rPr>
      </w:pPr>
      <w:r>
        <w:rPr>
          <w:rFonts w:asciiTheme="minorHAnsi" w:hAnsiTheme="minorHAnsi" w:cstheme="minorHAnsi"/>
          <w:color w:val="444444"/>
        </w:rPr>
        <w:t>Existing</w:t>
      </w:r>
      <w:r w:rsidRPr="00D161A8">
        <w:rPr>
          <w:rFonts w:asciiTheme="minorHAnsi" w:hAnsiTheme="minorHAnsi" w:cstheme="minorHAnsi"/>
          <w:color w:val="444444"/>
        </w:rPr>
        <w:t xml:space="preserve"> user is updated and the condition in the rule matches when it is run as part of re-running the provisioning rule</w:t>
      </w:r>
    </w:p>
    <w:p w14:paraId="103C2D58" w14:textId="77777777" w:rsidR="00D278F6" w:rsidRPr="0085743F" w:rsidRDefault="00D278F6" w:rsidP="00D278F6">
      <w:pPr>
        <w:rPr>
          <w:rFonts w:asciiTheme="minorHAnsi" w:hAnsiTheme="minorHAnsi" w:cstheme="minorHAnsi"/>
          <w:color w:val="091E42"/>
          <w:shd w:val="clear" w:color="auto" w:fill="FFFFFF"/>
        </w:rPr>
      </w:pPr>
      <w:r w:rsidRPr="00D161A8">
        <w:rPr>
          <w:rFonts w:asciiTheme="minorHAnsi" w:hAnsiTheme="minorHAnsi" w:cstheme="minorHAnsi"/>
          <w:color w:val="091E42"/>
          <w:shd w:val="clear" w:color="auto" w:fill="FFFFFF"/>
        </w:rPr>
        <w:t> </w:t>
      </w:r>
      <w:r w:rsidRPr="0085743F">
        <w:rPr>
          <w:rFonts w:asciiTheme="minorHAnsi" w:hAnsiTheme="minorHAnsi" w:cstheme="minorHAnsi"/>
          <w:color w:val="091E42"/>
          <w:shd w:val="clear" w:color="auto" w:fill="FFFFFF"/>
        </w:rPr>
        <w:t>To modify a rule, perform the following steps:</w:t>
      </w:r>
    </w:p>
    <w:p w14:paraId="6FA44B0E" w14:textId="77777777" w:rsidR="00D278F6" w:rsidRDefault="00D278F6" w:rsidP="00207D43">
      <w:pPr>
        <w:numPr>
          <w:ilvl w:val="0"/>
          <w:numId w:val="51"/>
        </w:numPr>
        <w:shd w:val="clear" w:color="auto" w:fill="FFFFFF"/>
        <w:spacing w:before="100" w:beforeAutospacing="1" w:after="188"/>
        <w:ind w:left="300"/>
        <w:jc w:val="left"/>
        <w:rPr>
          <w:rFonts w:asciiTheme="minorHAnsi" w:hAnsiTheme="minorHAnsi" w:cstheme="minorHAnsi"/>
          <w:color w:val="444444"/>
        </w:rPr>
      </w:pPr>
      <w:r w:rsidRPr="0085743F">
        <w:rPr>
          <w:rFonts w:asciiTheme="minorHAnsi" w:hAnsiTheme="minorHAnsi" w:cstheme="minorHAnsi"/>
          <w:color w:val="444444"/>
        </w:rPr>
        <w:t>Go to </w:t>
      </w:r>
      <w:r w:rsidRPr="0085743F">
        <w:rPr>
          <w:rFonts w:asciiTheme="minorHAnsi" w:hAnsiTheme="minorHAnsi" w:cstheme="minorHAnsi"/>
          <w:bCs/>
          <w:color w:val="444444"/>
        </w:rPr>
        <w:t xml:space="preserve">ADMIN </w:t>
      </w:r>
      <w:r w:rsidRPr="0085743F">
        <w:rPr>
          <w:rFonts w:asciiTheme="minorHAnsi" w:eastAsia="Wingdings" w:hAnsiTheme="minorHAnsi" w:cstheme="minorHAnsi"/>
          <w:bCs/>
          <w:color w:val="444444"/>
        </w:rPr>
        <w:t>à</w:t>
      </w:r>
      <w:r w:rsidRPr="0085743F">
        <w:rPr>
          <w:rFonts w:asciiTheme="minorHAnsi" w:hAnsiTheme="minorHAnsi" w:cstheme="minorHAnsi"/>
          <w:bCs/>
          <w:color w:val="444444"/>
        </w:rPr>
        <w:t xml:space="preserve"> Policies </w:t>
      </w:r>
      <w:r w:rsidRPr="0085743F">
        <w:rPr>
          <w:rFonts w:asciiTheme="minorHAnsi" w:eastAsia="Wingdings" w:hAnsiTheme="minorHAnsi" w:cstheme="minorHAnsi"/>
          <w:bCs/>
          <w:color w:val="444444"/>
        </w:rPr>
        <w:t>à</w:t>
      </w:r>
      <w:r w:rsidRPr="0085743F">
        <w:rPr>
          <w:rFonts w:asciiTheme="minorHAnsi" w:hAnsiTheme="minorHAnsi" w:cstheme="minorHAnsi"/>
          <w:bCs/>
          <w:color w:val="444444"/>
        </w:rPr>
        <w:t xml:space="preserve"> Technical Rule</w:t>
      </w:r>
      <w:r w:rsidRPr="0085743F">
        <w:rPr>
          <w:rFonts w:asciiTheme="minorHAnsi" w:hAnsiTheme="minorHAnsi" w:cstheme="minorHAnsi"/>
          <w:color w:val="444444"/>
        </w:rPr>
        <w:t>.</w:t>
      </w:r>
    </w:p>
    <w:p w14:paraId="0CE039DF" w14:textId="7EF10928" w:rsidR="00D278F6" w:rsidRDefault="00D278F6" w:rsidP="00D278F6">
      <w:pPr>
        <w:pStyle w:val="Caption"/>
      </w:pPr>
      <w:bookmarkStart w:id="748" w:name="_Toc61521978"/>
      <w:r>
        <w:t xml:space="preserve">Figure </w:t>
      </w:r>
      <w:r w:rsidR="00BC222A">
        <w:fldChar w:fldCharType="begin"/>
      </w:r>
      <w:r w:rsidR="00BC222A">
        <w:instrText xml:space="preserve"> SEQ Figure \* ARABIC </w:instrText>
      </w:r>
      <w:r w:rsidR="00BC222A">
        <w:fldChar w:fldCharType="separate"/>
      </w:r>
      <w:r w:rsidR="00C825B7">
        <w:rPr>
          <w:noProof/>
        </w:rPr>
        <w:t>154</w:t>
      </w:r>
      <w:r w:rsidR="00BC222A">
        <w:rPr>
          <w:noProof/>
        </w:rPr>
        <w:fldChar w:fldCharType="end"/>
      </w:r>
      <w:r>
        <w:t xml:space="preserve"> : Technical Rule</w:t>
      </w:r>
      <w:bookmarkEnd w:id="748"/>
    </w:p>
    <w:p w14:paraId="1118D524" w14:textId="6E96F549" w:rsidR="00D278F6" w:rsidRPr="0085743F" w:rsidRDefault="00D40306" w:rsidP="00D278F6">
      <w:pPr>
        <w:shd w:val="clear" w:color="auto" w:fill="FFFFFF"/>
        <w:spacing w:before="100" w:beforeAutospacing="1" w:after="188"/>
        <w:ind w:left="300"/>
        <w:jc w:val="left"/>
        <w:rPr>
          <w:rFonts w:asciiTheme="minorHAnsi" w:hAnsiTheme="minorHAnsi" w:cstheme="minorHAnsi"/>
          <w:color w:val="444444"/>
        </w:rPr>
      </w:pPr>
      <w:r>
        <w:rPr>
          <w:rFonts w:asciiTheme="minorHAnsi" w:hAnsiTheme="minorHAnsi" w:cstheme="minorHAnsi"/>
          <w:noProof/>
          <w:lang w:val="en-GB"/>
        </w:rPr>
        <w:drawing>
          <wp:inline distT="0" distB="0" distL="0" distR="0" wp14:anchorId="304CE403" wp14:editId="394D02EE">
            <wp:extent cx="4904567" cy="2663687"/>
            <wp:effectExtent l="19050" t="19050" r="10795" b="2286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28294" cy="2676573"/>
                    </a:xfrm>
                    <a:prstGeom prst="rect">
                      <a:avLst/>
                    </a:prstGeom>
                    <a:noFill/>
                    <a:ln cmpd="sng">
                      <a:solidFill>
                        <a:srgbClr val="5B9BD5"/>
                      </a:solidFill>
                    </a:ln>
                  </pic:spPr>
                </pic:pic>
              </a:graphicData>
            </a:graphic>
          </wp:inline>
        </w:drawing>
      </w:r>
    </w:p>
    <w:p w14:paraId="00B5713E" w14:textId="7FF94FA5" w:rsidR="00D278F6" w:rsidRPr="00CB4255" w:rsidRDefault="00D278F6" w:rsidP="00207D43">
      <w:pPr>
        <w:numPr>
          <w:ilvl w:val="0"/>
          <w:numId w:val="51"/>
        </w:numPr>
        <w:shd w:val="clear" w:color="auto" w:fill="FFFFFF"/>
        <w:spacing w:before="100" w:beforeAutospacing="1" w:after="188"/>
        <w:ind w:left="300"/>
        <w:jc w:val="left"/>
        <w:rPr>
          <w:rFonts w:asciiTheme="minorHAnsi" w:hAnsiTheme="minorHAnsi" w:cstheme="minorHAnsi"/>
          <w:color w:val="444444"/>
        </w:rPr>
      </w:pPr>
      <w:r w:rsidRPr="00CB4255">
        <w:rPr>
          <w:rFonts w:asciiTheme="minorHAnsi" w:hAnsiTheme="minorHAnsi" w:cstheme="minorHAnsi"/>
          <w:color w:val="444444"/>
        </w:rPr>
        <w:t>Click </w:t>
      </w:r>
      <w:r w:rsidRPr="00CB4255">
        <w:rPr>
          <w:rFonts w:asciiTheme="minorHAnsi" w:hAnsiTheme="minorHAnsi" w:cstheme="minorHAnsi"/>
          <w:bCs/>
          <w:color w:val="444444"/>
        </w:rPr>
        <w:t>Edit</w:t>
      </w:r>
      <w:r w:rsidRPr="00CB4255">
        <w:rPr>
          <w:rFonts w:asciiTheme="minorHAnsi" w:hAnsiTheme="minorHAnsi" w:cstheme="minorHAnsi"/>
          <w:color w:val="444444"/>
        </w:rPr>
        <w:t xml:space="preserve">. And make appropriate changes as per business logic. Refer Saviynt Updating technical rule document </w:t>
      </w:r>
      <w:r w:rsidRPr="00CB4255">
        <w:rPr>
          <w:rFonts w:asciiTheme="minorHAnsi" w:hAnsiTheme="minorHAnsi" w:cstheme="minorHAnsi"/>
          <w:color w:val="444444"/>
          <w:sz w:val="18"/>
          <w:szCs w:val="18"/>
        </w:rPr>
        <w:t>[</w:t>
      </w:r>
      <w:hyperlink r:id="rId161" w:history="1">
        <w:r w:rsidRPr="00CB4255">
          <w:rPr>
            <w:rStyle w:val="Hyperlink"/>
            <w:sz w:val="18"/>
            <w:szCs w:val="18"/>
          </w:rPr>
          <w:t>https://saviynt.freshdesk.com/support/solutions/articles/43000434356-updating-technical-rules</w:t>
        </w:r>
      </w:hyperlink>
      <w:r w:rsidRPr="00CB4255">
        <w:rPr>
          <w:rFonts w:asciiTheme="minorHAnsi" w:hAnsiTheme="minorHAnsi" w:cstheme="minorHAnsi"/>
          <w:color w:val="444444"/>
          <w:sz w:val="18"/>
          <w:szCs w:val="18"/>
        </w:rPr>
        <w:t>]</w:t>
      </w:r>
      <w:r>
        <w:rPr>
          <w:rFonts w:asciiTheme="minorHAnsi" w:hAnsiTheme="minorHAnsi" w:cstheme="minorHAnsi"/>
          <w:color w:val="444444"/>
          <w:sz w:val="18"/>
          <w:szCs w:val="18"/>
        </w:rPr>
        <w:t xml:space="preserve"> </w:t>
      </w:r>
      <w:r w:rsidRPr="00CB4255">
        <w:rPr>
          <w:rFonts w:asciiTheme="minorHAnsi" w:hAnsiTheme="minorHAnsi" w:cstheme="minorHAnsi"/>
          <w:color w:val="444444"/>
        </w:rPr>
        <w:t xml:space="preserve">to understand functionality. </w:t>
      </w:r>
    </w:p>
    <w:p w14:paraId="4BC5FC9D" w14:textId="6D5A0D25" w:rsidR="00D278F6" w:rsidRDefault="00D278F6" w:rsidP="00D278F6">
      <w:pPr>
        <w:pStyle w:val="Caption"/>
      </w:pPr>
      <w:bookmarkStart w:id="749" w:name="_Toc61521979"/>
      <w:r>
        <w:t xml:space="preserve">Figure </w:t>
      </w:r>
      <w:r w:rsidR="00BC222A">
        <w:fldChar w:fldCharType="begin"/>
      </w:r>
      <w:r w:rsidR="00BC222A">
        <w:instrText xml:space="preserve"> SEQ Figure \* ARABIC </w:instrText>
      </w:r>
      <w:r w:rsidR="00BC222A">
        <w:fldChar w:fldCharType="separate"/>
      </w:r>
      <w:r w:rsidR="00C825B7">
        <w:rPr>
          <w:noProof/>
        </w:rPr>
        <w:t>155</w:t>
      </w:r>
      <w:r w:rsidR="00BC222A">
        <w:rPr>
          <w:noProof/>
        </w:rPr>
        <w:fldChar w:fldCharType="end"/>
      </w:r>
      <w:r>
        <w:t xml:space="preserve"> : Technical Rule Condition</w:t>
      </w:r>
      <w:bookmarkEnd w:id="749"/>
    </w:p>
    <w:p w14:paraId="0578E982" w14:textId="3F717079" w:rsidR="00D278F6" w:rsidRDefault="009D4B17" w:rsidP="00D278F6">
      <w:pPr>
        <w:shd w:val="clear" w:color="auto" w:fill="FFFFFF"/>
        <w:spacing w:before="100" w:beforeAutospacing="1" w:after="188"/>
        <w:ind w:left="300"/>
        <w:jc w:val="left"/>
        <w:rPr>
          <w:rFonts w:asciiTheme="minorHAnsi" w:hAnsiTheme="minorHAnsi" w:cstheme="minorHAnsi"/>
          <w:color w:val="444444"/>
        </w:rPr>
      </w:pPr>
      <w:r w:rsidRPr="009D4B17">
        <w:rPr>
          <w:rFonts w:asciiTheme="minorHAnsi" w:hAnsiTheme="minorHAnsi" w:cstheme="minorHAnsi"/>
          <w:noProof/>
          <w:color w:val="444444"/>
        </w:rPr>
        <w:drawing>
          <wp:inline distT="0" distB="0" distL="0" distR="0" wp14:anchorId="7DF4AA72" wp14:editId="2E4004B8">
            <wp:extent cx="4791489" cy="2948659"/>
            <wp:effectExtent l="19050" t="19050" r="9525" b="23495"/>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801656" cy="2954916"/>
                    </a:xfrm>
                    <a:prstGeom prst="rect">
                      <a:avLst/>
                    </a:prstGeom>
                    <a:ln cmpd="sng">
                      <a:solidFill>
                        <a:srgbClr val="5B9BD5"/>
                      </a:solidFill>
                    </a:ln>
                  </pic:spPr>
                </pic:pic>
              </a:graphicData>
            </a:graphic>
          </wp:inline>
        </w:drawing>
      </w:r>
    </w:p>
    <w:p w14:paraId="0AA2D056" w14:textId="77777777" w:rsidR="00D278F6" w:rsidRDefault="00D278F6" w:rsidP="00207D43">
      <w:pPr>
        <w:numPr>
          <w:ilvl w:val="0"/>
          <w:numId w:val="51"/>
        </w:numPr>
        <w:shd w:val="clear" w:color="auto" w:fill="FFFFFF"/>
        <w:spacing w:before="100" w:beforeAutospacing="1" w:after="188"/>
        <w:ind w:left="300"/>
        <w:jc w:val="left"/>
        <w:rPr>
          <w:rFonts w:asciiTheme="minorHAnsi" w:hAnsiTheme="minorHAnsi" w:cstheme="minorHAnsi"/>
          <w:color w:val="444444"/>
        </w:rPr>
      </w:pPr>
      <w:r w:rsidRPr="0085743F">
        <w:rPr>
          <w:rFonts w:asciiTheme="minorHAnsi" w:hAnsiTheme="minorHAnsi" w:cstheme="minorHAnsi"/>
          <w:color w:val="444444"/>
        </w:rPr>
        <w:t>Update the values in Rule details page and click </w:t>
      </w:r>
      <w:r w:rsidRPr="0085743F">
        <w:rPr>
          <w:rFonts w:asciiTheme="minorHAnsi" w:hAnsiTheme="minorHAnsi" w:cstheme="minorHAnsi"/>
          <w:bCs/>
          <w:color w:val="444444"/>
        </w:rPr>
        <w:t>Send for Approval</w:t>
      </w:r>
      <w:r w:rsidRPr="0085743F">
        <w:rPr>
          <w:rFonts w:asciiTheme="minorHAnsi" w:hAnsiTheme="minorHAnsi" w:cstheme="minorHAnsi"/>
          <w:color w:val="444444"/>
        </w:rPr>
        <w:t>.</w:t>
      </w:r>
    </w:p>
    <w:p w14:paraId="231F17E2" w14:textId="77777777" w:rsidR="00D278F6" w:rsidRPr="0085743F" w:rsidRDefault="00D278F6" w:rsidP="00D278F6">
      <w:pPr>
        <w:shd w:val="clear" w:color="auto" w:fill="FFFFFF"/>
        <w:spacing w:before="100" w:beforeAutospacing="1" w:after="188"/>
        <w:ind w:left="300"/>
        <w:jc w:val="left"/>
        <w:rPr>
          <w:rFonts w:asciiTheme="minorHAnsi" w:hAnsiTheme="minorHAnsi" w:cstheme="minorHAnsi"/>
          <w:color w:val="444444"/>
        </w:rPr>
      </w:pPr>
      <w:r w:rsidRPr="00C66FD1">
        <w:rPr>
          <w:rFonts w:asciiTheme="minorHAnsi" w:hAnsiTheme="minorHAnsi" w:cstheme="minorHAnsi"/>
          <w:b/>
          <w:color w:val="444444"/>
        </w:rPr>
        <w:t>Note</w:t>
      </w:r>
      <w:r>
        <w:rPr>
          <w:rFonts w:asciiTheme="minorHAnsi" w:hAnsiTheme="minorHAnsi" w:cstheme="minorHAnsi"/>
          <w:color w:val="444444"/>
        </w:rPr>
        <w:t xml:space="preserve"> : </w:t>
      </w:r>
      <w:r w:rsidRPr="00C66FD1">
        <w:rPr>
          <w:rFonts w:asciiTheme="minorHAnsi" w:hAnsiTheme="minorHAnsi" w:cstheme="minorHAnsi"/>
          <w:color w:val="444444"/>
        </w:rPr>
        <w:t>The values in the parameters marked with an asterisk (*) are mandatory.</w:t>
      </w:r>
    </w:p>
    <w:p w14:paraId="13F2F920" w14:textId="77777777" w:rsidR="00D278F6" w:rsidRDefault="00D278F6" w:rsidP="00D278F6">
      <w:pPr>
        <w:pStyle w:val="Heading3"/>
      </w:pPr>
      <w:bookmarkStart w:id="750" w:name="_Toc47544690"/>
      <w:bookmarkStart w:id="751" w:name="_Toc61521779"/>
      <w:r>
        <w:t>User Update Rule</w:t>
      </w:r>
      <w:bookmarkEnd w:id="750"/>
      <w:bookmarkEnd w:id="751"/>
    </w:p>
    <w:p w14:paraId="6B4C0269" w14:textId="77777777" w:rsidR="00D278F6" w:rsidRPr="00B121C1" w:rsidRDefault="00D278F6" w:rsidP="00D278F6">
      <w:pPr>
        <w:shd w:val="clear" w:color="auto" w:fill="FFFFFF"/>
        <w:spacing w:after="375"/>
        <w:jc w:val="left"/>
        <w:rPr>
          <w:rFonts w:asciiTheme="minorHAnsi" w:hAnsiTheme="minorHAnsi" w:cstheme="minorHAnsi"/>
          <w:color w:val="000000" w:themeColor="text1"/>
        </w:rPr>
      </w:pPr>
      <w:r w:rsidRPr="00B121C1">
        <w:rPr>
          <w:rFonts w:asciiTheme="minorHAnsi" w:hAnsiTheme="minorHAnsi" w:cstheme="minorHAnsi"/>
          <w:color w:val="000000" w:themeColor="text1"/>
        </w:rPr>
        <w:t>User Update Rule is mainly used when there is any change to user attribute values. Common use cases or scenarios where user update rule is triggered are:</w:t>
      </w:r>
    </w:p>
    <w:p w14:paraId="5E05626A" w14:textId="19BA509F" w:rsidR="00D278F6" w:rsidRDefault="00D278F6" w:rsidP="00207D43">
      <w:pPr>
        <w:numPr>
          <w:ilvl w:val="0"/>
          <w:numId w:val="95"/>
        </w:numPr>
        <w:shd w:val="clear" w:color="auto" w:fill="FFFFFF"/>
        <w:spacing w:before="100" w:beforeAutospacing="1" w:after="188"/>
        <w:jc w:val="left"/>
        <w:rPr>
          <w:rFonts w:asciiTheme="minorHAnsi" w:hAnsiTheme="minorHAnsi" w:cstheme="minorHAnsi"/>
          <w:color w:val="000000" w:themeColor="text1"/>
        </w:rPr>
      </w:pPr>
      <w:r w:rsidRPr="00B121C1">
        <w:rPr>
          <w:rFonts w:asciiTheme="minorHAnsi" w:hAnsiTheme="minorHAnsi" w:cstheme="minorHAnsi"/>
          <w:color w:val="000000" w:themeColor="text1"/>
        </w:rPr>
        <w:t xml:space="preserve">User </w:t>
      </w:r>
      <w:r w:rsidR="009D4B17">
        <w:rPr>
          <w:rFonts w:asciiTheme="minorHAnsi" w:hAnsiTheme="minorHAnsi" w:cstheme="minorHAnsi"/>
          <w:color w:val="000000" w:themeColor="text1"/>
        </w:rPr>
        <w:t xml:space="preserve">attributes </w:t>
      </w:r>
      <w:r w:rsidRPr="00B121C1">
        <w:rPr>
          <w:rFonts w:asciiTheme="minorHAnsi" w:hAnsiTheme="minorHAnsi" w:cstheme="minorHAnsi"/>
          <w:color w:val="000000" w:themeColor="text1"/>
        </w:rPr>
        <w:t>is changed for user</w:t>
      </w:r>
    </w:p>
    <w:p w14:paraId="3D050D02" w14:textId="77777777" w:rsidR="009D4B17" w:rsidRPr="009D4B17" w:rsidRDefault="009D4B17" w:rsidP="00207D43">
      <w:pPr>
        <w:numPr>
          <w:ilvl w:val="0"/>
          <w:numId w:val="59"/>
        </w:numPr>
        <w:shd w:val="clear" w:color="auto" w:fill="FFFFFF"/>
        <w:spacing w:before="100" w:beforeAutospacing="1" w:after="0"/>
        <w:jc w:val="left"/>
        <w:rPr>
          <w:rFonts w:asciiTheme="minorHAnsi" w:hAnsiTheme="minorHAnsi" w:cstheme="minorHAnsi"/>
          <w:color w:val="000000" w:themeColor="text1"/>
        </w:rPr>
      </w:pPr>
      <w:r w:rsidRPr="009D4B17">
        <w:rPr>
          <w:rFonts w:asciiTheme="minorHAnsi" w:hAnsiTheme="minorHAnsi" w:cstheme="minorHAnsi"/>
          <w:color w:val="000000" w:themeColor="text1"/>
        </w:rPr>
        <w:t>street is updated</w:t>
      </w:r>
    </w:p>
    <w:p w14:paraId="05D0CD96" w14:textId="77777777" w:rsidR="009D4B17" w:rsidRPr="009D4B17" w:rsidRDefault="009D4B17" w:rsidP="00207D43">
      <w:pPr>
        <w:numPr>
          <w:ilvl w:val="0"/>
          <w:numId w:val="59"/>
        </w:numPr>
        <w:shd w:val="clear" w:color="auto" w:fill="FFFFFF"/>
        <w:spacing w:before="100" w:beforeAutospacing="1" w:after="0"/>
        <w:jc w:val="left"/>
        <w:rPr>
          <w:rFonts w:asciiTheme="minorHAnsi" w:hAnsiTheme="minorHAnsi" w:cstheme="minorHAnsi"/>
          <w:color w:val="000000" w:themeColor="text1"/>
        </w:rPr>
      </w:pPr>
      <w:r w:rsidRPr="009D4B17">
        <w:rPr>
          <w:rFonts w:asciiTheme="minorHAnsi" w:hAnsiTheme="minorHAnsi" w:cstheme="minorHAnsi"/>
          <w:color w:val="000000" w:themeColor="text1"/>
        </w:rPr>
        <w:t>locationdesc is updated</w:t>
      </w:r>
    </w:p>
    <w:p w14:paraId="366BAE63" w14:textId="77777777" w:rsidR="009D4B17" w:rsidRPr="009D4B17" w:rsidRDefault="009D4B17" w:rsidP="00207D43">
      <w:pPr>
        <w:numPr>
          <w:ilvl w:val="0"/>
          <w:numId w:val="59"/>
        </w:numPr>
        <w:shd w:val="clear" w:color="auto" w:fill="FFFFFF"/>
        <w:spacing w:before="100" w:beforeAutospacing="1" w:after="0"/>
        <w:jc w:val="left"/>
        <w:rPr>
          <w:rFonts w:asciiTheme="minorHAnsi" w:hAnsiTheme="minorHAnsi" w:cstheme="minorHAnsi"/>
          <w:color w:val="000000" w:themeColor="text1"/>
        </w:rPr>
      </w:pPr>
      <w:r w:rsidRPr="009D4B17">
        <w:rPr>
          <w:rFonts w:asciiTheme="minorHAnsi" w:hAnsiTheme="minorHAnsi" w:cstheme="minorHAnsi"/>
          <w:color w:val="000000" w:themeColor="text1"/>
        </w:rPr>
        <w:t>Owner is updated</w:t>
      </w:r>
    </w:p>
    <w:p w14:paraId="5C0DDCF6" w14:textId="77777777" w:rsidR="009D4B17" w:rsidRPr="009D4B17" w:rsidRDefault="009D4B17" w:rsidP="00207D43">
      <w:pPr>
        <w:numPr>
          <w:ilvl w:val="0"/>
          <w:numId w:val="59"/>
        </w:numPr>
        <w:shd w:val="clear" w:color="auto" w:fill="FFFFFF"/>
        <w:spacing w:before="100" w:beforeAutospacing="1" w:after="0"/>
        <w:jc w:val="left"/>
        <w:rPr>
          <w:rFonts w:asciiTheme="minorHAnsi" w:hAnsiTheme="minorHAnsi" w:cstheme="minorHAnsi"/>
          <w:color w:val="000000" w:themeColor="text1"/>
        </w:rPr>
      </w:pPr>
      <w:r w:rsidRPr="009D4B17">
        <w:rPr>
          <w:rFonts w:asciiTheme="minorHAnsi" w:hAnsiTheme="minorHAnsi" w:cstheme="minorHAnsi"/>
          <w:color w:val="000000" w:themeColor="text1"/>
        </w:rPr>
        <w:t>Title is updated</w:t>
      </w:r>
    </w:p>
    <w:p w14:paraId="1AE2B0C5" w14:textId="77777777" w:rsidR="009D4B17" w:rsidRPr="009D4B17" w:rsidRDefault="009D4B17" w:rsidP="00207D43">
      <w:pPr>
        <w:numPr>
          <w:ilvl w:val="0"/>
          <w:numId w:val="59"/>
        </w:numPr>
        <w:shd w:val="clear" w:color="auto" w:fill="FFFFFF"/>
        <w:spacing w:before="100" w:beforeAutospacing="1" w:after="0"/>
        <w:jc w:val="left"/>
        <w:rPr>
          <w:rFonts w:asciiTheme="minorHAnsi" w:hAnsiTheme="minorHAnsi" w:cstheme="minorHAnsi"/>
          <w:color w:val="000000" w:themeColor="text1"/>
        </w:rPr>
      </w:pPr>
      <w:r w:rsidRPr="009D4B17">
        <w:rPr>
          <w:rFonts w:asciiTheme="minorHAnsi" w:hAnsiTheme="minorHAnsi" w:cstheme="minorHAnsi"/>
          <w:color w:val="000000" w:themeColor="text1"/>
        </w:rPr>
        <w:t>Employee ID is updated</w:t>
      </w:r>
    </w:p>
    <w:p w14:paraId="05A44286" w14:textId="77777777" w:rsidR="009D4B17" w:rsidRPr="009D4B17" w:rsidRDefault="009D4B17" w:rsidP="00207D43">
      <w:pPr>
        <w:numPr>
          <w:ilvl w:val="0"/>
          <w:numId w:val="59"/>
        </w:numPr>
        <w:shd w:val="clear" w:color="auto" w:fill="FFFFFF"/>
        <w:spacing w:before="100" w:beforeAutospacing="1" w:after="0"/>
        <w:jc w:val="left"/>
        <w:rPr>
          <w:rFonts w:asciiTheme="minorHAnsi" w:hAnsiTheme="minorHAnsi" w:cstheme="minorHAnsi"/>
          <w:color w:val="000000" w:themeColor="text1"/>
        </w:rPr>
      </w:pPr>
      <w:r w:rsidRPr="009D4B17">
        <w:rPr>
          <w:rFonts w:asciiTheme="minorHAnsi" w:hAnsiTheme="minorHAnsi" w:cstheme="minorHAnsi"/>
          <w:color w:val="000000" w:themeColor="text1"/>
        </w:rPr>
        <w:t>HCM Employee Type is updated</w:t>
      </w:r>
    </w:p>
    <w:p w14:paraId="0998B0B3" w14:textId="77777777" w:rsidR="009D4B17" w:rsidRPr="009D4B17" w:rsidRDefault="009D4B17" w:rsidP="00207D43">
      <w:pPr>
        <w:numPr>
          <w:ilvl w:val="0"/>
          <w:numId w:val="59"/>
        </w:numPr>
        <w:shd w:val="clear" w:color="auto" w:fill="FFFFFF"/>
        <w:spacing w:before="100" w:beforeAutospacing="1" w:after="0"/>
        <w:jc w:val="left"/>
        <w:rPr>
          <w:rFonts w:asciiTheme="minorHAnsi" w:hAnsiTheme="minorHAnsi" w:cstheme="minorHAnsi"/>
          <w:color w:val="000000" w:themeColor="text1"/>
        </w:rPr>
      </w:pPr>
      <w:r w:rsidRPr="009D4B17">
        <w:rPr>
          <w:rFonts w:asciiTheme="minorHAnsi" w:hAnsiTheme="minorHAnsi" w:cstheme="minorHAnsi"/>
          <w:color w:val="000000" w:themeColor="text1"/>
        </w:rPr>
        <w:t>First Name is updated</w:t>
      </w:r>
    </w:p>
    <w:p w14:paraId="41BF8856" w14:textId="77777777" w:rsidR="009D4B17" w:rsidRPr="009D4B17" w:rsidRDefault="009D4B17" w:rsidP="00207D43">
      <w:pPr>
        <w:numPr>
          <w:ilvl w:val="0"/>
          <w:numId w:val="59"/>
        </w:numPr>
        <w:shd w:val="clear" w:color="auto" w:fill="FFFFFF"/>
        <w:spacing w:before="100" w:beforeAutospacing="1" w:after="0"/>
        <w:jc w:val="left"/>
        <w:rPr>
          <w:rFonts w:asciiTheme="minorHAnsi" w:hAnsiTheme="minorHAnsi" w:cstheme="minorHAnsi"/>
          <w:color w:val="000000" w:themeColor="text1"/>
        </w:rPr>
      </w:pPr>
      <w:r w:rsidRPr="009D4B17">
        <w:rPr>
          <w:rFonts w:asciiTheme="minorHAnsi" w:hAnsiTheme="minorHAnsi" w:cstheme="minorHAnsi"/>
          <w:color w:val="000000" w:themeColor="text1"/>
        </w:rPr>
        <w:t>lastname is updated</w:t>
      </w:r>
    </w:p>
    <w:p w14:paraId="6BDE25C1" w14:textId="77777777" w:rsidR="009D4B17" w:rsidRPr="009D4B17" w:rsidRDefault="009D4B17" w:rsidP="00207D43">
      <w:pPr>
        <w:numPr>
          <w:ilvl w:val="0"/>
          <w:numId w:val="59"/>
        </w:numPr>
        <w:shd w:val="clear" w:color="auto" w:fill="FFFFFF"/>
        <w:spacing w:before="100" w:beforeAutospacing="1" w:after="0"/>
        <w:jc w:val="left"/>
        <w:rPr>
          <w:rFonts w:asciiTheme="minorHAnsi" w:hAnsiTheme="minorHAnsi" w:cstheme="minorHAnsi"/>
          <w:color w:val="000000" w:themeColor="text1"/>
        </w:rPr>
      </w:pPr>
      <w:r w:rsidRPr="009D4B17">
        <w:rPr>
          <w:rFonts w:asciiTheme="minorHAnsi" w:hAnsiTheme="minorHAnsi" w:cstheme="minorHAnsi"/>
          <w:color w:val="000000" w:themeColor="text1"/>
        </w:rPr>
        <w:t>middlename is updated</w:t>
      </w:r>
    </w:p>
    <w:p w14:paraId="445B4723" w14:textId="77777777" w:rsidR="009D4B17" w:rsidRPr="009D4B17" w:rsidRDefault="009D4B17" w:rsidP="00207D43">
      <w:pPr>
        <w:numPr>
          <w:ilvl w:val="0"/>
          <w:numId w:val="59"/>
        </w:numPr>
        <w:shd w:val="clear" w:color="auto" w:fill="FFFFFF"/>
        <w:spacing w:before="100" w:beforeAutospacing="1" w:after="0"/>
        <w:jc w:val="left"/>
        <w:rPr>
          <w:rFonts w:asciiTheme="minorHAnsi" w:hAnsiTheme="minorHAnsi" w:cstheme="minorHAnsi"/>
          <w:color w:val="000000" w:themeColor="text1"/>
        </w:rPr>
      </w:pPr>
      <w:r w:rsidRPr="009D4B17">
        <w:rPr>
          <w:rFonts w:asciiTheme="minorHAnsi" w:hAnsiTheme="minorHAnsi" w:cstheme="minorHAnsi"/>
          <w:color w:val="000000" w:themeColor="text1"/>
        </w:rPr>
        <w:t>Department Name is updated</w:t>
      </w:r>
    </w:p>
    <w:p w14:paraId="7CC4E473" w14:textId="77777777" w:rsidR="009D4B17" w:rsidRPr="009D4B17" w:rsidRDefault="009D4B17" w:rsidP="00207D43">
      <w:pPr>
        <w:numPr>
          <w:ilvl w:val="0"/>
          <w:numId w:val="59"/>
        </w:numPr>
        <w:shd w:val="clear" w:color="auto" w:fill="FFFFFF"/>
        <w:spacing w:before="100" w:beforeAutospacing="1" w:after="0"/>
        <w:jc w:val="left"/>
        <w:rPr>
          <w:rFonts w:asciiTheme="minorHAnsi" w:hAnsiTheme="minorHAnsi" w:cstheme="minorHAnsi"/>
          <w:color w:val="000000" w:themeColor="text1"/>
        </w:rPr>
      </w:pPr>
      <w:r w:rsidRPr="009D4B17">
        <w:rPr>
          <w:rFonts w:asciiTheme="minorHAnsi" w:hAnsiTheme="minorHAnsi" w:cstheme="minorHAnsi"/>
          <w:color w:val="000000" w:themeColor="text1"/>
        </w:rPr>
        <w:t>state is updated</w:t>
      </w:r>
    </w:p>
    <w:p w14:paraId="287D0EB5" w14:textId="77777777" w:rsidR="009D4B17" w:rsidRPr="009D4B17" w:rsidRDefault="009D4B17" w:rsidP="00207D43">
      <w:pPr>
        <w:numPr>
          <w:ilvl w:val="0"/>
          <w:numId w:val="59"/>
        </w:numPr>
        <w:shd w:val="clear" w:color="auto" w:fill="FFFFFF"/>
        <w:spacing w:before="100" w:beforeAutospacing="1" w:after="0"/>
        <w:jc w:val="left"/>
        <w:rPr>
          <w:rFonts w:asciiTheme="minorHAnsi" w:hAnsiTheme="minorHAnsi" w:cstheme="minorHAnsi"/>
          <w:color w:val="000000" w:themeColor="text1"/>
        </w:rPr>
      </w:pPr>
      <w:r w:rsidRPr="009D4B17">
        <w:rPr>
          <w:rFonts w:asciiTheme="minorHAnsi" w:hAnsiTheme="minorHAnsi" w:cstheme="minorHAnsi"/>
          <w:color w:val="000000" w:themeColor="text1"/>
        </w:rPr>
        <w:t>city is updated</w:t>
      </w:r>
    </w:p>
    <w:p w14:paraId="60AA0434" w14:textId="77777777" w:rsidR="009D4B17" w:rsidRPr="009D4B17" w:rsidRDefault="009D4B17" w:rsidP="00207D43">
      <w:pPr>
        <w:numPr>
          <w:ilvl w:val="0"/>
          <w:numId w:val="59"/>
        </w:numPr>
        <w:shd w:val="clear" w:color="auto" w:fill="FFFFFF"/>
        <w:spacing w:before="100" w:beforeAutospacing="1" w:after="0"/>
        <w:jc w:val="left"/>
        <w:rPr>
          <w:rFonts w:asciiTheme="minorHAnsi" w:hAnsiTheme="minorHAnsi" w:cstheme="minorHAnsi"/>
          <w:color w:val="000000" w:themeColor="text1"/>
        </w:rPr>
      </w:pPr>
      <w:r w:rsidRPr="009D4B17">
        <w:rPr>
          <w:rFonts w:asciiTheme="minorHAnsi" w:hAnsiTheme="minorHAnsi" w:cstheme="minorHAnsi"/>
          <w:color w:val="000000" w:themeColor="text1"/>
        </w:rPr>
        <w:t>enddate is updated</w:t>
      </w:r>
    </w:p>
    <w:p w14:paraId="75701F8C" w14:textId="77777777" w:rsidR="009D4B17" w:rsidRPr="009D4B17" w:rsidRDefault="009D4B17" w:rsidP="00207D43">
      <w:pPr>
        <w:numPr>
          <w:ilvl w:val="0"/>
          <w:numId w:val="59"/>
        </w:numPr>
        <w:shd w:val="clear" w:color="auto" w:fill="FFFFFF"/>
        <w:spacing w:before="100" w:beforeAutospacing="1" w:after="0"/>
        <w:jc w:val="left"/>
        <w:rPr>
          <w:rFonts w:asciiTheme="minorHAnsi" w:hAnsiTheme="minorHAnsi" w:cstheme="minorHAnsi"/>
          <w:color w:val="000000" w:themeColor="text1"/>
        </w:rPr>
      </w:pPr>
      <w:r w:rsidRPr="009D4B17">
        <w:rPr>
          <w:rFonts w:asciiTheme="minorHAnsi" w:hAnsiTheme="minorHAnsi" w:cstheme="minorHAnsi"/>
          <w:color w:val="000000" w:themeColor="text1"/>
        </w:rPr>
        <w:t>country is updated</w:t>
      </w:r>
    </w:p>
    <w:p w14:paraId="697723D6" w14:textId="77777777" w:rsidR="009D4B17" w:rsidRPr="009D4B17" w:rsidRDefault="009D4B17" w:rsidP="00207D43">
      <w:pPr>
        <w:numPr>
          <w:ilvl w:val="0"/>
          <w:numId w:val="59"/>
        </w:numPr>
        <w:shd w:val="clear" w:color="auto" w:fill="FFFFFF"/>
        <w:spacing w:before="100" w:beforeAutospacing="1" w:after="0"/>
        <w:jc w:val="left"/>
        <w:rPr>
          <w:rFonts w:asciiTheme="minorHAnsi" w:hAnsiTheme="minorHAnsi" w:cstheme="minorHAnsi"/>
          <w:color w:val="000000" w:themeColor="text1"/>
        </w:rPr>
      </w:pPr>
      <w:r w:rsidRPr="009D4B17">
        <w:rPr>
          <w:rFonts w:asciiTheme="minorHAnsi" w:hAnsiTheme="minorHAnsi" w:cstheme="minorHAnsi"/>
          <w:color w:val="000000" w:themeColor="text1"/>
        </w:rPr>
        <w:t>systemUserName is updated</w:t>
      </w:r>
    </w:p>
    <w:p w14:paraId="1AA6AAD3" w14:textId="77777777" w:rsidR="009D4B17" w:rsidRPr="009D4B17" w:rsidRDefault="009D4B17" w:rsidP="00207D43">
      <w:pPr>
        <w:numPr>
          <w:ilvl w:val="0"/>
          <w:numId w:val="59"/>
        </w:numPr>
        <w:shd w:val="clear" w:color="auto" w:fill="FFFFFF"/>
        <w:spacing w:before="100" w:beforeAutospacing="1" w:after="0"/>
        <w:jc w:val="left"/>
        <w:rPr>
          <w:rFonts w:asciiTheme="minorHAnsi" w:hAnsiTheme="minorHAnsi" w:cstheme="minorHAnsi"/>
          <w:color w:val="000000" w:themeColor="text1"/>
        </w:rPr>
      </w:pPr>
      <w:r w:rsidRPr="009D4B17">
        <w:rPr>
          <w:rFonts w:asciiTheme="minorHAnsi" w:hAnsiTheme="minorHAnsi" w:cstheme="minorHAnsi"/>
          <w:color w:val="000000" w:themeColor="text1"/>
        </w:rPr>
        <w:t>companyname is updated</w:t>
      </w:r>
    </w:p>
    <w:p w14:paraId="06F43194" w14:textId="77777777" w:rsidR="009D4B17" w:rsidRPr="009D4B17" w:rsidRDefault="009D4B17" w:rsidP="00207D43">
      <w:pPr>
        <w:numPr>
          <w:ilvl w:val="0"/>
          <w:numId w:val="59"/>
        </w:numPr>
        <w:shd w:val="clear" w:color="auto" w:fill="FFFFFF"/>
        <w:spacing w:before="100" w:beforeAutospacing="1" w:after="0"/>
        <w:jc w:val="left"/>
        <w:rPr>
          <w:rFonts w:asciiTheme="minorHAnsi" w:hAnsiTheme="minorHAnsi" w:cstheme="minorHAnsi"/>
          <w:color w:val="000000" w:themeColor="text1"/>
        </w:rPr>
      </w:pPr>
      <w:r w:rsidRPr="009D4B17">
        <w:rPr>
          <w:rFonts w:asciiTheme="minorHAnsi" w:hAnsiTheme="minorHAnsi" w:cstheme="minorHAnsi"/>
          <w:color w:val="000000" w:themeColor="text1"/>
        </w:rPr>
        <w:t>Postal Code is updated</w:t>
      </w:r>
    </w:p>
    <w:p w14:paraId="611EB4D5" w14:textId="77777777" w:rsidR="009D4B17" w:rsidRPr="009D4B17" w:rsidRDefault="009D4B17" w:rsidP="00207D43">
      <w:pPr>
        <w:numPr>
          <w:ilvl w:val="0"/>
          <w:numId w:val="59"/>
        </w:numPr>
        <w:shd w:val="clear" w:color="auto" w:fill="FFFFFF"/>
        <w:spacing w:before="100" w:beforeAutospacing="1" w:after="0"/>
        <w:jc w:val="left"/>
        <w:rPr>
          <w:rFonts w:asciiTheme="minorHAnsi" w:hAnsiTheme="minorHAnsi" w:cstheme="minorHAnsi"/>
          <w:color w:val="000000" w:themeColor="text1"/>
        </w:rPr>
      </w:pPr>
      <w:r w:rsidRPr="009D4B17">
        <w:rPr>
          <w:rFonts w:asciiTheme="minorHAnsi" w:hAnsiTheme="minorHAnsi" w:cstheme="minorHAnsi"/>
          <w:color w:val="000000" w:themeColor="text1"/>
        </w:rPr>
        <w:t>E-Mail is updated</w:t>
      </w:r>
    </w:p>
    <w:p w14:paraId="720C46D0" w14:textId="77777777" w:rsidR="009D4B17" w:rsidRPr="009D4B17" w:rsidRDefault="009D4B17" w:rsidP="00207D43">
      <w:pPr>
        <w:numPr>
          <w:ilvl w:val="0"/>
          <w:numId w:val="59"/>
        </w:numPr>
        <w:shd w:val="clear" w:color="auto" w:fill="FFFFFF"/>
        <w:spacing w:before="100" w:beforeAutospacing="1" w:after="0"/>
        <w:jc w:val="left"/>
        <w:rPr>
          <w:rFonts w:asciiTheme="minorHAnsi" w:hAnsiTheme="minorHAnsi" w:cstheme="minorHAnsi"/>
          <w:color w:val="000000" w:themeColor="text1"/>
        </w:rPr>
      </w:pPr>
      <w:r w:rsidRPr="009D4B17">
        <w:rPr>
          <w:rFonts w:asciiTheme="minorHAnsi" w:hAnsiTheme="minorHAnsi" w:cstheme="minorHAnsi"/>
          <w:color w:val="000000" w:themeColor="text1"/>
        </w:rPr>
        <w:t>UPN is updated</w:t>
      </w:r>
    </w:p>
    <w:p w14:paraId="1BB39CDC" w14:textId="5C0587EE" w:rsidR="009D4B17" w:rsidRPr="00B121C1" w:rsidRDefault="009D4B17" w:rsidP="00207D43">
      <w:pPr>
        <w:numPr>
          <w:ilvl w:val="0"/>
          <w:numId w:val="59"/>
        </w:numPr>
        <w:shd w:val="clear" w:color="auto" w:fill="FFFFFF"/>
        <w:spacing w:before="100" w:beforeAutospacing="1" w:after="0"/>
        <w:jc w:val="left"/>
        <w:rPr>
          <w:rFonts w:asciiTheme="minorHAnsi" w:hAnsiTheme="minorHAnsi" w:cstheme="minorHAnsi"/>
          <w:color w:val="000000" w:themeColor="text1"/>
        </w:rPr>
      </w:pPr>
      <w:r w:rsidRPr="009D4B17">
        <w:rPr>
          <w:rFonts w:asciiTheme="minorHAnsi" w:hAnsiTheme="minorHAnsi" w:cstheme="minorHAnsi"/>
          <w:color w:val="000000" w:themeColor="text1"/>
        </w:rPr>
        <w:t>displayname is updated</w:t>
      </w:r>
    </w:p>
    <w:p w14:paraId="24BE06B6" w14:textId="1915D0A0" w:rsidR="00D278F6" w:rsidRPr="00B121C1" w:rsidRDefault="00D278F6" w:rsidP="00207D43">
      <w:pPr>
        <w:numPr>
          <w:ilvl w:val="0"/>
          <w:numId w:val="95"/>
        </w:numPr>
        <w:shd w:val="clear" w:color="auto" w:fill="FFFFFF"/>
        <w:spacing w:before="100" w:beforeAutospacing="1" w:after="188"/>
        <w:jc w:val="left"/>
        <w:rPr>
          <w:rFonts w:asciiTheme="minorHAnsi" w:hAnsiTheme="minorHAnsi" w:cstheme="minorHAnsi"/>
          <w:color w:val="000000" w:themeColor="text1"/>
        </w:rPr>
      </w:pPr>
      <w:r w:rsidRPr="00B121C1">
        <w:rPr>
          <w:rFonts w:asciiTheme="minorHAnsi" w:hAnsiTheme="minorHAnsi" w:cstheme="minorHAnsi"/>
          <w:color w:val="000000" w:themeColor="text1"/>
        </w:rPr>
        <w:t xml:space="preserve">An employee </w:t>
      </w:r>
      <w:r w:rsidR="009D4B17">
        <w:rPr>
          <w:rFonts w:asciiTheme="minorHAnsi" w:hAnsiTheme="minorHAnsi" w:cstheme="minorHAnsi"/>
          <w:color w:val="000000" w:themeColor="text1"/>
        </w:rPr>
        <w:t>gets disable or enable.</w:t>
      </w:r>
    </w:p>
    <w:p w14:paraId="05344469" w14:textId="3074B437" w:rsidR="00D278F6" w:rsidRPr="00B121C1" w:rsidRDefault="00D278F6" w:rsidP="00D278F6">
      <w:pPr>
        <w:shd w:val="clear" w:color="auto" w:fill="FFFFFF"/>
        <w:spacing w:before="100" w:beforeAutospacing="1" w:after="188"/>
        <w:jc w:val="left"/>
        <w:rPr>
          <w:rFonts w:asciiTheme="minorHAnsi" w:hAnsiTheme="minorHAnsi" w:cstheme="minorHAnsi"/>
          <w:color w:val="000000" w:themeColor="text1"/>
        </w:rPr>
      </w:pPr>
      <w:r w:rsidRPr="00B121C1">
        <w:rPr>
          <w:rFonts w:asciiTheme="minorHAnsi" w:hAnsiTheme="minorHAnsi" w:cstheme="minorHAnsi"/>
          <w:b/>
          <w:color w:val="000000" w:themeColor="text1"/>
        </w:rPr>
        <w:t>User Update Rule</w:t>
      </w:r>
      <w:r w:rsidRPr="00B121C1">
        <w:rPr>
          <w:rFonts w:asciiTheme="minorHAnsi" w:hAnsiTheme="minorHAnsi" w:cstheme="minorHAnsi"/>
          <w:color w:val="000000" w:themeColor="text1"/>
        </w:rPr>
        <w:t xml:space="preserve"> - Triggered when an existing user </w:t>
      </w:r>
      <w:r w:rsidR="009D4B17">
        <w:rPr>
          <w:rFonts w:asciiTheme="minorHAnsi" w:hAnsiTheme="minorHAnsi" w:cstheme="minorHAnsi"/>
          <w:color w:val="000000" w:themeColor="text1"/>
        </w:rPr>
        <w:t xml:space="preserve">attribute </w:t>
      </w:r>
      <w:r w:rsidRPr="00B121C1">
        <w:rPr>
          <w:rFonts w:asciiTheme="minorHAnsi" w:hAnsiTheme="minorHAnsi" w:cstheme="minorHAnsi"/>
          <w:color w:val="000000" w:themeColor="text1"/>
        </w:rPr>
        <w:t>is changed for a user or an existing user is terminated. There will be a task generated for the selected action. Once the task is completed, the specified action is triggered and completed.</w:t>
      </w:r>
    </w:p>
    <w:p w14:paraId="413133A8" w14:textId="6E5F4490" w:rsidR="00D278F6" w:rsidRPr="00200222" w:rsidRDefault="00D278F6" w:rsidP="00D278F6">
      <w:pPr>
        <w:spacing w:after="375"/>
        <w:jc w:val="left"/>
        <w:rPr>
          <w:rFonts w:asciiTheme="minorHAnsi" w:hAnsiTheme="minorHAnsi" w:cstheme="minorHAnsi"/>
        </w:rPr>
      </w:pPr>
      <w:r w:rsidRPr="00200222">
        <w:rPr>
          <w:rFonts w:asciiTheme="minorHAnsi" w:hAnsiTheme="minorHAnsi" w:cstheme="minorHAnsi"/>
        </w:rPr>
        <w:t xml:space="preserve">To </w:t>
      </w:r>
      <w:r w:rsidR="00A62403">
        <w:rPr>
          <w:rFonts w:asciiTheme="minorHAnsi" w:hAnsiTheme="minorHAnsi" w:cstheme="minorHAnsi"/>
        </w:rPr>
        <w:t xml:space="preserve">update </w:t>
      </w:r>
      <w:r w:rsidRPr="00200222">
        <w:rPr>
          <w:rFonts w:asciiTheme="minorHAnsi" w:hAnsiTheme="minorHAnsi" w:cstheme="minorHAnsi"/>
        </w:rPr>
        <w:t>a user update rule, perform the following steps:</w:t>
      </w:r>
    </w:p>
    <w:p w14:paraId="179780C3" w14:textId="77777777" w:rsidR="00D278F6" w:rsidRDefault="00D278F6" w:rsidP="00207D43">
      <w:pPr>
        <w:numPr>
          <w:ilvl w:val="0"/>
          <w:numId w:val="60"/>
        </w:numPr>
        <w:spacing w:before="100" w:beforeAutospacing="1" w:after="188"/>
        <w:jc w:val="left"/>
        <w:rPr>
          <w:rFonts w:asciiTheme="minorHAnsi" w:hAnsiTheme="minorHAnsi" w:cstheme="minorHAnsi"/>
        </w:rPr>
      </w:pPr>
      <w:r>
        <w:rPr>
          <w:rFonts w:asciiTheme="minorHAnsi" w:hAnsiTheme="minorHAnsi" w:cstheme="minorHAnsi"/>
        </w:rPr>
        <w:t>Login into SSM as IAM Admin</w:t>
      </w:r>
    </w:p>
    <w:p w14:paraId="2A336C51" w14:textId="77777777" w:rsidR="00D278F6" w:rsidRPr="00E62AF0" w:rsidRDefault="00D278F6" w:rsidP="00207D43">
      <w:pPr>
        <w:numPr>
          <w:ilvl w:val="0"/>
          <w:numId w:val="60"/>
        </w:numPr>
        <w:spacing w:before="100" w:beforeAutospacing="1" w:after="188"/>
        <w:jc w:val="left"/>
        <w:rPr>
          <w:rFonts w:asciiTheme="minorHAnsi" w:hAnsiTheme="minorHAnsi" w:cstheme="minorHAnsi"/>
        </w:rPr>
      </w:pPr>
      <w:r w:rsidRPr="00200222">
        <w:rPr>
          <w:rFonts w:asciiTheme="minorHAnsi" w:hAnsiTheme="minorHAnsi" w:cstheme="minorHAnsi"/>
        </w:rPr>
        <w:t>Go to </w:t>
      </w:r>
      <w:r w:rsidRPr="00200222">
        <w:rPr>
          <w:rFonts w:asciiTheme="minorHAnsi" w:hAnsiTheme="minorHAnsi" w:cstheme="minorHAnsi"/>
          <w:bCs/>
        </w:rPr>
        <w:t>A</w:t>
      </w:r>
      <w:r>
        <w:rPr>
          <w:rFonts w:asciiTheme="minorHAnsi" w:hAnsiTheme="minorHAnsi" w:cstheme="minorHAnsi"/>
          <w:bCs/>
        </w:rPr>
        <w:t>dmin</w:t>
      </w:r>
      <w:r w:rsidRPr="00200222">
        <w:rPr>
          <w:rFonts w:asciiTheme="minorHAnsi" w:hAnsiTheme="minorHAnsi" w:cstheme="minorHAnsi"/>
          <w:bCs/>
        </w:rPr>
        <w:t xml:space="preserve"> </w:t>
      </w:r>
      <w:r w:rsidRPr="00200222">
        <w:rPr>
          <w:rFonts w:asciiTheme="minorHAnsi" w:eastAsia="Wingdings" w:hAnsiTheme="minorHAnsi" w:cstheme="minorHAnsi"/>
          <w:bCs/>
        </w:rPr>
        <w:t>à</w:t>
      </w:r>
      <w:r w:rsidRPr="00200222">
        <w:rPr>
          <w:rFonts w:asciiTheme="minorHAnsi" w:hAnsiTheme="minorHAnsi" w:cstheme="minorHAnsi"/>
          <w:bCs/>
        </w:rPr>
        <w:t> Policies  </w:t>
      </w:r>
      <w:r w:rsidRPr="00200222">
        <w:rPr>
          <w:rFonts w:asciiTheme="minorHAnsi" w:eastAsia="Wingdings" w:hAnsiTheme="minorHAnsi" w:cstheme="minorHAnsi"/>
          <w:bCs/>
        </w:rPr>
        <w:t>à</w:t>
      </w:r>
      <w:r w:rsidRPr="00200222">
        <w:rPr>
          <w:rFonts w:asciiTheme="minorHAnsi" w:hAnsiTheme="minorHAnsi" w:cstheme="minorHAnsi"/>
          <w:bCs/>
        </w:rPr>
        <w:t xml:space="preserve"> User Update Rule</w:t>
      </w:r>
      <w:r>
        <w:rPr>
          <w:rFonts w:asciiTheme="minorHAnsi" w:hAnsiTheme="minorHAnsi" w:cstheme="minorHAnsi"/>
          <w:bCs/>
        </w:rPr>
        <w:t>s</w:t>
      </w:r>
    </w:p>
    <w:p w14:paraId="11CF311A" w14:textId="3E37D184" w:rsidR="00D278F6" w:rsidRDefault="00D278F6" w:rsidP="00D278F6">
      <w:pPr>
        <w:pStyle w:val="Caption"/>
      </w:pPr>
      <w:bookmarkStart w:id="752" w:name="_Toc61521980"/>
      <w:r>
        <w:t xml:space="preserve">Figure </w:t>
      </w:r>
      <w:r w:rsidR="00BC222A">
        <w:fldChar w:fldCharType="begin"/>
      </w:r>
      <w:r w:rsidR="00BC222A">
        <w:instrText xml:space="preserve"> SEQ Figure \* ARABIC </w:instrText>
      </w:r>
      <w:r w:rsidR="00BC222A">
        <w:fldChar w:fldCharType="separate"/>
      </w:r>
      <w:r w:rsidR="00C825B7">
        <w:rPr>
          <w:noProof/>
        </w:rPr>
        <w:t>156</w:t>
      </w:r>
      <w:r w:rsidR="00BC222A">
        <w:rPr>
          <w:noProof/>
        </w:rPr>
        <w:fldChar w:fldCharType="end"/>
      </w:r>
      <w:r>
        <w:t xml:space="preserve"> : User Update Rules</w:t>
      </w:r>
      <w:bookmarkEnd w:id="752"/>
    </w:p>
    <w:p w14:paraId="549B6578" w14:textId="77777777" w:rsidR="00D278F6" w:rsidRPr="00200222" w:rsidRDefault="00D278F6" w:rsidP="00D278F6">
      <w:pPr>
        <w:spacing w:before="100" w:beforeAutospacing="1" w:after="188"/>
        <w:ind w:left="720"/>
        <w:jc w:val="left"/>
        <w:rPr>
          <w:rFonts w:asciiTheme="minorHAnsi" w:hAnsiTheme="minorHAnsi" w:cstheme="minorHAnsi"/>
        </w:rPr>
      </w:pPr>
      <w:r>
        <w:rPr>
          <w:rFonts w:asciiTheme="minorHAnsi" w:hAnsiTheme="minorHAnsi" w:cstheme="minorHAnsi"/>
          <w:noProof/>
        </w:rPr>
        <w:drawing>
          <wp:inline distT="0" distB="0" distL="0" distR="0" wp14:anchorId="00327DAA" wp14:editId="686336B9">
            <wp:extent cx="4592706" cy="1325239"/>
            <wp:effectExtent l="19050" t="19050" r="17780" b="2794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rotWithShape="1">
                    <a:blip r:embed="rId163">
                      <a:extLst>
                        <a:ext uri="{28A0092B-C50C-407E-A947-70E740481C1C}">
                          <a14:useLocalDpi xmlns:a14="http://schemas.microsoft.com/office/drawing/2010/main" val="0"/>
                        </a:ext>
                      </a:extLst>
                    </a:blip>
                    <a:srcRect l="-850" t="5515" r="-1" b="49871"/>
                    <a:stretch/>
                  </pic:blipFill>
                  <pic:spPr bwMode="auto">
                    <a:xfrm>
                      <a:off x="0" y="0"/>
                      <a:ext cx="4651721" cy="1342268"/>
                    </a:xfrm>
                    <a:prstGeom prst="rect">
                      <a:avLst/>
                    </a:prstGeom>
                    <a:noFill/>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90A12E" w14:textId="77777777" w:rsidR="00D278F6" w:rsidRDefault="00D278F6" w:rsidP="00207D43">
      <w:pPr>
        <w:numPr>
          <w:ilvl w:val="0"/>
          <w:numId w:val="60"/>
        </w:numPr>
        <w:spacing w:before="100" w:beforeAutospacing="1" w:after="188"/>
        <w:jc w:val="left"/>
        <w:rPr>
          <w:rFonts w:asciiTheme="minorHAnsi" w:hAnsiTheme="minorHAnsi" w:cstheme="minorHAnsi"/>
        </w:rPr>
      </w:pPr>
      <w:r>
        <w:rPr>
          <w:rFonts w:asciiTheme="minorHAnsi" w:hAnsiTheme="minorHAnsi" w:cstheme="minorHAnsi"/>
        </w:rPr>
        <w:t>Search for user update rule to be updated in search box.</w:t>
      </w:r>
    </w:p>
    <w:p w14:paraId="0F8453D4" w14:textId="7DAFE445" w:rsidR="00D278F6" w:rsidRDefault="00D278F6" w:rsidP="00D278F6">
      <w:pPr>
        <w:pStyle w:val="Caption"/>
        <w:ind w:left="720"/>
      </w:pPr>
      <w:bookmarkStart w:id="753" w:name="_Toc61521981"/>
      <w:r>
        <w:t xml:space="preserve">Figure </w:t>
      </w:r>
      <w:r w:rsidR="00BC222A">
        <w:fldChar w:fldCharType="begin"/>
      </w:r>
      <w:r w:rsidR="00BC222A">
        <w:instrText xml:space="preserve"> SEQ Figure \* ARABIC </w:instrText>
      </w:r>
      <w:r w:rsidR="00BC222A">
        <w:fldChar w:fldCharType="separate"/>
      </w:r>
      <w:r w:rsidR="00C825B7">
        <w:rPr>
          <w:noProof/>
        </w:rPr>
        <w:t>157</w:t>
      </w:r>
      <w:r w:rsidR="00BC222A">
        <w:rPr>
          <w:noProof/>
        </w:rPr>
        <w:fldChar w:fldCharType="end"/>
      </w:r>
      <w:r>
        <w:t xml:space="preserve"> : User Update Rule Search</w:t>
      </w:r>
      <w:bookmarkEnd w:id="753"/>
    </w:p>
    <w:p w14:paraId="6290B7FE" w14:textId="77777777" w:rsidR="00D278F6" w:rsidRDefault="00D278F6" w:rsidP="00D278F6">
      <w:pPr>
        <w:spacing w:before="100" w:beforeAutospacing="1" w:after="188"/>
        <w:ind w:left="720"/>
        <w:jc w:val="left"/>
        <w:rPr>
          <w:rFonts w:asciiTheme="minorHAnsi" w:hAnsiTheme="minorHAnsi" w:cstheme="minorHAnsi"/>
        </w:rPr>
      </w:pPr>
      <w:r>
        <w:rPr>
          <w:rFonts w:asciiTheme="minorHAnsi" w:hAnsiTheme="minorHAnsi" w:cstheme="minorHAnsi"/>
          <w:noProof/>
        </w:rPr>
        <w:drawing>
          <wp:inline distT="0" distB="0" distL="0" distR="0" wp14:anchorId="55135C03" wp14:editId="3F292522">
            <wp:extent cx="4632463" cy="1363980"/>
            <wp:effectExtent l="19050" t="19050" r="15875" b="2667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rotWithShape="1">
                    <a:blip r:embed="rId164">
                      <a:extLst>
                        <a:ext uri="{28A0092B-C50C-407E-A947-70E740481C1C}">
                          <a14:useLocalDpi xmlns:a14="http://schemas.microsoft.com/office/drawing/2010/main" val="0"/>
                        </a:ext>
                      </a:extLst>
                    </a:blip>
                    <a:srcRect b="49393"/>
                    <a:stretch/>
                  </pic:blipFill>
                  <pic:spPr bwMode="auto">
                    <a:xfrm>
                      <a:off x="0" y="0"/>
                      <a:ext cx="4641901" cy="1366759"/>
                    </a:xfrm>
                    <a:prstGeom prst="rect">
                      <a:avLst/>
                    </a:prstGeom>
                    <a:noFill/>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EF6C27" w14:textId="77777777" w:rsidR="00D278F6" w:rsidRPr="009757BF" w:rsidRDefault="00D278F6" w:rsidP="00207D43">
      <w:pPr>
        <w:numPr>
          <w:ilvl w:val="0"/>
          <w:numId w:val="60"/>
        </w:numPr>
        <w:spacing w:before="100" w:beforeAutospacing="1" w:after="188"/>
        <w:jc w:val="left"/>
        <w:rPr>
          <w:rFonts w:asciiTheme="minorHAnsi" w:hAnsiTheme="minorHAnsi" w:cstheme="minorHAnsi"/>
        </w:rPr>
      </w:pPr>
      <w:r w:rsidRPr="00200222">
        <w:rPr>
          <w:rFonts w:asciiTheme="minorHAnsi" w:hAnsiTheme="minorHAnsi" w:cstheme="minorHAnsi"/>
        </w:rPr>
        <w:t xml:space="preserve">Click </w:t>
      </w:r>
      <w:r>
        <w:rPr>
          <w:rFonts w:asciiTheme="minorHAnsi" w:hAnsiTheme="minorHAnsi" w:cstheme="minorHAnsi"/>
        </w:rPr>
        <w:t xml:space="preserve">on </w:t>
      </w:r>
      <w:r w:rsidRPr="009757BF">
        <w:rPr>
          <w:rFonts w:asciiTheme="minorHAnsi" w:eastAsia="Wingdings" w:hAnsiTheme="minorHAnsi" w:cstheme="minorHAnsi"/>
        </w:rPr>
        <w:t>à</w:t>
      </w:r>
      <w:r>
        <w:rPr>
          <w:rFonts w:asciiTheme="minorHAnsi" w:hAnsiTheme="minorHAnsi" w:cstheme="minorHAnsi"/>
        </w:rPr>
        <w:t xml:space="preserve"> Edit icon in action column </w:t>
      </w:r>
      <w:r w:rsidRPr="00200222">
        <w:rPr>
          <w:rFonts w:asciiTheme="minorHAnsi" w:hAnsiTheme="minorHAnsi" w:cstheme="minorHAnsi"/>
        </w:rPr>
        <w:t xml:space="preserve">and </w:t>
      </w:r>
      <w:r>
        <w:rPr>
          <w:rFonts w:asciiTheme="minorHAnsi" w:hAnsiTheme="minorHAnsi" w:cstheme="minorHAnsi"/>
        </w:rPr>
        <w:t>click on it</w:t>
      </w:r>
      <w:r>
        <w:rPr>
          <w:rFonts w:asciiTheme="minorHAnsi" w:hAnsiTheme="minorHAnsi" w:cstheme="minorHAnsi"/>
          <w:bCs/>
        </w:rPr>
        <w:t>.</w:t>
      </w:r>
    </w:p>
    <w:p w14:paraId="50150F0D" w14:textId="21BC1678" w:rsidR="00D278F6" w:rsidRDefault="00D278F6" w:rsidP="00D278F6">
      <w:pPr>
        <w:pStyle w:val="Caption"/>
      </w:pPr>
      <w:bookmarkStart w:id="754" w:name="_Toc61521982"/>
      <w:r>
        <w:t xml:space="preserve">Figure </w:t>
      </w:r>
      <w:r w:rsidR="00BC222A">
        <w:fldChar w:fldCharType="begin"/>
      </w:r>
      <w:r w:rsidR="00BC222A">
        <w:instrText xml:space="preserve"> SEQ Figure \* ARABIC </w:instrText>
      </w:r>
      <w:r w:rsidR="00BC222A">
        <w:fldChar w:fldCharType="separate"/>
      </w:r>
      <w:r w:rsidR="00C825B7">
        <w:rPr>
          <w:noProof/>
        </w:rPr>
        <w:t>158</w:t>
      </w:r>
      <w:r w:rsidR="00BC222A">
        <w:rPr>
          <w:noProof/>
        </w:rPr>
        <w:fldChar w:fldCharType="end"/>
      </w:r>
      <w:r>
        <w:t xml:space="preserve"> : User Update Rule List</w:t>
      </w:r>
      <w:bookmarkEnd w:id="754"/>
    </w:p>
    <w:p w14:paraId="52EF3B5D" w14:textId="5C0037C1" w:rsidR="00D278F6" w:rsidRPr="006654FA" w:rsidRDefault="00A62403" w:rsidP="00D278F6">
      <w:pPr>
        <w:spacing w:before="100" w:beforeAutospacing="1" w:after="188"/>
        <w:ind w:left="720"/>
        <w:jc w:val="left"/>
        <w:rPr>
          <w:rFonts w:asciiTheme="minorHAnsi" w:hAnsiTheme="minorHAnsi" w:cstheme="minorHAnsi"/>
        </w:rPr>
      </w:pPr>
      <w:r>
        <w:rPr>
          <w:rFonts w:asciiTheme="minorHAnsi" w:hAnsiTheme="minorHAnsi" w:cstheme="minorHAnsi"/>
          <w:noProof/>
        </w:rPr>
        <w:drawing>
          <wp:inline distT="0" distB="0" distL="0" distR="0" wp14:anchorId="5A2D4ACB" wp14:editId="2FAEF1FC">
            <wp:extent cx="4658264" cy="1828800"/>
            <wp:effectExtent l="19050" t="19050" r="28575" b="1905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661855" cy="1830210"/>
                    </a:xfrm>
                    <a:prstGeom prst="rect">
                      <a:avLst/>
                    </a:prstGeom>
                    <a:noFill/>
                    <a:ln cmpd="sng">
                      <a:solidFill>
                        <a:srgbClr val="5B9BD5"/>
                      </a:solidFill>
                    </a:ln>
                  </pic:spPr>
                </pic:pic>
              </a:graphicData>
            </a:graphic>
          </wp:inline>
        </w:drawing>
      </w:r>
    </w:p>
    <w:p w14:paraId="3EC5503A" w14:textId="47B6B17D" w:rsidR="00D278F6" w:rsidRPr="00CB4255" w:rsidRDefault="00D278F6" w:rsidP="00207D43">
      <w:pPr>
        <w:numPr>
          <w:ilvl w:val="0"/>
          <w:numId w:val="60"/>
        </w:numPr>
        <w:shd w:val="clear" w:color="auto" w:fill="FFFFFF"/>
        <w:spacing w:before="100" w:beforeAutospacing="1" w:after="188"/>
        <w:jc w:val="left"/>
        <w:rPr>
          <w:rFonts w:asciiTheme="minorHAnsi" w:hAnsiTheme="minorHAnsi" w:cstheme="minorHAnsi"/>
          <w:color w:val="444444"/>
        </w:rPr>
      </w:pPr>
      <w:r w:rsidRPr="00CB4255">
        <w:rPr>
          <w:rFonts w:asciiTheme="minorHAnsi" w:hAnsiTheme="minorHAnsi" w:cstheme="minorHAnsi"/>
          <w:color w:val="444444"/>
        </w:rPr>
        <w:t xml:space="preserve">And make appropriate changes as per business logic. Refer Saviynt </w:t>
      </w:r>
      <w:r>
        <w:rPr>
          <w:rFonts w:asciiTheme="minorHAnsi" w:hAnsiTheme="minorHAnsi" w:cstheme="minorHAnsi"/>
          <w:color w:val="444444"/>
        </w:rPr>
        <w:t>User Update R</w:t>
      </w:r>
      <w:r w:rsidRPr="00CB4255">
        <w:rPr>
          <w:rFonts w:asciiTheme="minorHAnsi" w:hAnsiTheme="minorHAnsi" w:cstheme="minorHAnsi"/>
          <w:color w:val="444444"/>
        </w:rPr>
        <w:t xml:space="preserve">ule document </w:t>
      </w:r>
      <w:r w:rsidRPr="00CB4255">
        <w:rPr>
          <w:rFonts w:asciiTheme="minorHAnsi" w:hAnsiTheme="minorHAnsi" w:cstheme="minorHAnsi"/>
          <w:color w:val="444444"/>
          <w:sz w:val="18"/>
          <w:szCs w:val="18"/>
        </w:rPr>
        <w:t>[</w:t>
      </w:r>
      <w:hyperlink r:id="rId166" w:history="1">
        <w:r w:rsidRPr="00D7508F">
          <w:rPr>
            <w:rStyle w:val="Hyperlink"/>
            <w:sz w:val="18"/>
            <w:szCs w:val="18"/>
          </w:rPr>
          <w:t>https://saviynt.freshdesk.com/support/solutions/articles/43000431681-creating-user-update-rules</w:t>
        </w:r>
      </w:hyperlink>
      <w:r w:rsidRPr="00CB4255">
        <w:rPr>
          <w:rFonts w:asciiTheme="minorHAnsi" w:hAnsiTheme="minorHAnsi" w:cstheme="minorHAnsi"/>
          <w:color w:val="444444"/>
          <w:sz w:val="18"/>
          <w:szCs w:val="18"/>
        </w:rPr>
        <w:t>]</w:t>
      </w:r>
      <w:r>
        <w:rPr>
          <w:rFonts w:asciiTheme="minorHAnsi" w:hAnsiTheme="minorHAnsi" w:cstheme="minorHAnsi"/>
          <w:color w:val="444444"/>
          <w:sz w:val="18"/>
          <w:szCs w:val="18"/>
        </w:rPr>
        <w:t xml:space="preserve"> </w:t>
      </w:r>
      <w:r w:rsidRPr="00CB4255">
        <w:rPr>
          <w:rFonts w:asciiTheme="minorHAnsi" w:hAnsiTheme="minorHAnsi" w:cstheme="minorHAnsi"/>
          <w:color w:val="444444"/>
        </w:rPr>
        <w:t xml:space="preserve">to understand functionality. </w:t>
      </w:r>
    </w:p>
    <w:p w14:paraId="32A39B0F" w14:textId="77777777" w:rsidR="00D278F6" w:rsidRDefault="00D278F6" w:rsidP="00207D43">
      <w:pPr>
        <w:numPr>
          <w:ilvl w:val="0"/>
          <w:numId w:val="60"/>
        </w:numPr>
        <w:shd w:val="clear" w:color="auto" w:fill="FFFFFF"/>
        <w:spacing w:before="100" w:beforeAutospacing="1" w:after="188"/>
        <w:jc w:val="left"/>
        <w:rPr>
          <w:rFonts w:asciiTheme="minorHAnsi" w:hAnsiTheme="minorHAnsi" w:cstheme="minorHAnsi"/>
          <w:color w:val="444444"/>
        </w:rPr>
      </w:pPr>
      <w:r w:rsidRPr="0085743F">
        <w:rPr>
          <w:rFonts w:asciiTheme="minorHAnsi" w:hAnsiTheme="minorHAnsi" w:cstheme="minorHAnsi"/>
          <w:color w:val="444444"/>
        </w:rPr>
        <w:t xml:space="preserve">Update the values in </w:t>
      </w:r>
      <w:r>
        <w:rPr>
          <w:rFonts w:asciiTheme="minorHAnsi" w:hAnsiTheme="minorHAnsi" w:cstheme="minorHAnsi"/>
          <w:color w:val="444444"/>
        </w:rPr>
        <w:t>r</w:t>
      </w:r>
      <w:r w:rsidRPr="0085743F">
        <w:rPr>
          <w:rFonts w:asciiTheme="minorHAnsi" w:hAnsiTheme="minorHAnsi" w:cstheme="minorHAnsi"/>
          <w:color w:val="444444"/>
        </w:rPr>
        <w:t>ule details page and click </w:t>
      </w:r>
      <w:r>
        <w:rPr>
          <w:rFonts w:asciiTheme="minorHAnsi" w:hAnsiTheme="minorHAnsi" w:cstheme="minorHAnsi"/>
          <w:color w:val="444444"/>
        </w:rPr>
        <w:t xml:space="preserve">on </w:t>
      </w:r>
      <w:r w:rsidRPr="000F6ECF">
        <w:rPr>
          <w:rFonts w:asciiTheme="minorHAnsi" w:eastAsia="Wingdings" w:hAnsiTheme="minorHAnsi" w:cstheme="minorHAnsi"/>
          <w:color w:val="444444"/>
        </w:rPr>
        <w:t>à</w:t>
      </w:r>
      <w:r>
        <w:rPr>
          <w:rFonts w:asciiTheme="minorHAnsi" w:hAnsiTheme="minorHAnsi" w:cstheme="minorHAnsi"/>
          <w:color w:val="444444"/>
        </w:rPr>
        <w:t xml:space="preserve"> </w:t>
      </w:r>
      <w:r w:rsidRPr="0085743F">
        <w:rPr>
          <w:rFonts w:asciiTheme="minorHAnsi" w:hAnsiTheme="minorHAnsi" w:cstheme="minorHAnsi"/>
          <w:bCs/>
          <w:color w:val="444444"/>
        </w:rPr>
        <w:t>Send for Approval</w:t>
      </w:r>
      <w:r w:rsidRPr="0085743F">
        <w:rPr>
          <w:rFonts w:asciiTheme="minorHAnsi" w:hAnsiTheme="minorHAnsi" w:cstheme="minorHAnsi"/>
          <w:color w:val="444444"/>
        </w:rPr>
        <w:t>.</w:t>
      </w:r>
    </w:p>
    <w:p w14:paraId="49806E0F" w14:textId="0E6B7B2B" w:rsidR="00D278F6" w:rsidRDefault="00D278F6" w:rsidP="00D278F6">
      <w:pPr>
        <w:pStyle w:val="Caption"/>
      </w:pPr>
      <w:bookmarkStart w:id="755" w:name="_Toc61521983"/>
      <w:r>
        <w:t xml:space="preserve">Figure </w:t>
      </w:r>
      <w:r w:rsidR="00BC222A">
        <w:fldChar w:fldCharType="begin"/>
      </w:r>
      <w:r w:rsidR="00BC222A">
        <w:instrText xml:space="preserve"> SEQ Figure \* ARABIC </w:instrText>
      </w:r>
      <w:r w:rsidR="00BC222A">
        <w:fldChar w:fldCharType="separate"/>
      </w:r>
      <w:r w:rsidR="00C825B7">
        <w:rPr>
          <w:noProof/>
        </w:rPr>
        <w:t>159</w:t>
      </w:r>
      <w:r w:rsidR="00BC222A">
        <w:rPr>
          <w:noProof/>
        </w:rPr>
        <w:fldChar w:fldCharType="end"/>
      </w:r>
      <w:r>
        <w:t xml:space="preserve"> : User Update Rule Condition</w:t>
      </w:r>
      <w:bookmarkEnd w:id="755"/>
    </w:p>
    <w:p w14:paraId="5F0B0698" w14:textId="5429AE8B" w:rsidR="00D278F6" w:rsidRPr="00AC6AF2" w:rsidRDefault="00A62403" w:rsidP="00D278F6">
      <w:pPr>
        <w:pStyle w:val="ListParagraph"/>
        <w:spacing w:before="100" w:beforeAutospacing="1" w:after="188"/>
        <w:rPr>
          <w:rFonts w:asciiTheme="minorHAnsi" w:hAnsiTheme="minorHAnsi" w:cstheme="minorHAnsi"/>
        </w:rPr>
      </w:pPr>
      <w:r>
        <w:rPr>
          <w:rFonts w:asciiTheme="minorHAnsi" w:hAnsiTheme="minorHAnsi" w:cstheme="minorHAnsi"/>
          <w:noProof/>
          <w:color w:val="444444"/>
        </w:rPr>
        <w:drawing>
          <wp:inline distT="0" distB="0" distL="0" distR="0" wp14:anchorId="14A9EA26" wp14:editId="6BE8F057">
            <wp:extent cx="4603805" cy="1971675"/>
            <wp:effectExtent l="19050" t="19050" r="25400" b="952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606177" cy="1972691"/>
                    </a:xfrm>
                    <a:prstGeom prst="rect">
                      <a:avLst/>
                    </a:prstGeom>
                    <a:noFill/>
                    <a:ln cmpd="sng">
                      <a:solidFill>
                        <a:srgbClr val="5B9BD5"/>
                      </a:solidFill>
                    </a:ln>
                  </pic:spPr>
                </pic:pic>
              </a:graphicData>
            </a:graphic>
          </wp:inline>
        </w:drawing>
      </w:r>
      <w:r w:rsidR="00D278F6" w:rsidRPr="00200222">
        <w:rPr>
          <w:rFonts w:asciiTheme="minorHAnsi" w:hAnsiTheme="minorHAnsi" w:cstheme="minorHAnsi"/>
          <w:color w:val="444444"/>
        </w:rPr>
        <w:br/>
      </w:r>
      <w:r w:rsidR="00D278F6" w:rsidRPr="00AC6AF2">
        <w:rPr>
          <w:rFonts w:asciiTheme="minorHAnsi" w:hAnsiTheme="minorHAnsi" w:cstheme="minorHAnsi"/>
          <w:b/>
          <w:color w:val="444444"/>
        </w:rPr>
        <w:t>Note</w:t>
      </w:r>
      <w:r w:rsidR="00D278F6">
        <w:rPr>
          <w:rFonts w:asciiTheme="minorHAnsi" w:hAnsiTheme="minorHAnsi" w:cstheme="minorHAnsi"/>
          <w:color w:val="444444"/>
        </w:rPr>
        <w:t xml:space="preserve"> : </w:t>
      </w:r>
      <w:r w:rsidR="00D278F6" w:rsidRPr="00200222">
        <w:rPr>
          <w:rFonts w:asciiTheme="minorHAnsi" w:hAnsiTheme="minorHAnsi" w:cstheme="minorHAnsi"/>
          <w:color w:val="444444"/>
        </w:rPr>
        <w:t>The values in the parameters marked with an asterisk (*) are mandatory.</w:t>
      </w:r>
    </w:p>
    <w:p w14:paraId="6BC90AFC" w14:textId="648363B6" w:rsidR="001D0677" w:rsidRDefault="001D0677" w:rsidP="00B61CF8">
      <w:pPr>
        <w:pStyle w:val="Heading2"/>
      </w:pPr>
      <w:bookmarkStart w:id="756" w:name="_Toc61521780"/>
      <w:r w:rsidRPr="001D0677">
        <w:t>Access Request Operation</w:t>
      </w:r>
      <w:bookmarkEnd w:id="756"/>
    </w:p>
    <w:p w14:paraId="4DC47799" w14:textId="77777777" w:rsidR="00EA5112" w:rsidRPr="0005035E" w:rsidRDefault="00EA5112" w:rsidP="00EA5112">
      <w:pPr>
        <w:rPr>
          <w:rFonts w:asciiTheme="minorHAnsi" w:hAnsiTheme="minorHAnsi" w:cstheme="minorHAnsi"/>
          <w:szCs w:val="24"/>
        </w:rPr>
      </w:pPr>
      <w:r w:rsidRPr="0005035E">
        <w:rPr>
          <w:rFonts w:asciiTheme="minorHAnsi" w:hAnsiTheme="minorHAnsi" w:cstheme="minorHAnsi"/>
          <w:szCs w:val="24"/>
        </w:rPr>
        <w:t>In the enterprise, the IDM solution provides a centralized platform for access requests. SSM’s access request system is leveraged for request workflow. SSM enables users to raise access requests for following types of access:</w:t>
      </w:r>
    </w:p>
    <w:p w14:paraId="052D1096" w14:textId="77777777" w:rsidR="00EA5112" w:rsidRPr="00BD58C5" w:rsidRDefault="00EA5112" w:rsidP="00066A9D">
      <w:pPr>
        <w:pStyle w:val="ListParagraph"/>
        <w:numPr>
          <w:ilvl w:val="0"/>
          <w:numId w:val="10"/>
        </w:numPr>
        <w:spacing w:after="120" w:line="276" w:lineRule="auto"/>
        <w:ind w:left="450"/>
        <w:contextualSpacing/>
        <w:rPr>
          <w:rFonts w:asciiTheme="minorHAnsi" w:hAnsiTheme="minorHAnsi" w:cstheme="minorHAnsi"/>
          <w:szCs w:val="24"/>
        </w:rPr>
      </w:pPr>
      <w:r w:rsidRPr="00BD58C5">
        <w:rPr>
          <w:rFonts w:asciiTheme="minorHAnsi" w:hAnsiTheme="minorHAnsi" w:cstheme="minorHAnsi"/>
          <w:szCs w:val="24"/>
        </w:rPr>
        <w:t>Application Accounts</w:t>
      </w:r>
    </w:p>
    <w:p w14:paraId="75855D01" w14:textId="77777777" w:rsidR="00EA5112" w:rsidRPr="0005035E" w:rsidRDefault="00EA5112" w:rsidP="00066A9D">
      <w:pPr>
        <w:pStyle w:val="ListParagraph"/>
        <w:numPr>
          <w:ilvl w:val="0"/>
          <w:numId w:val="10"/>
        </w:numPr>
        <w:spacing w:after="120" w:line="276" w:lineRule="auto"/>
        <w:ind w:left="450"/>
        <w:contextualSpacing/>
        <w:rPr>
          <w:rFonts w:asciiTheme="minorHAnsi" w:hAnsiTheme="minorHAnsi" w:cstheme="minorHAnsi"/>
          <w:szCs w:val="24"/>
        </w:rPr>
      </w:pPr>
      <w:r w:rsidRPr="0005035E">
        <w:rPr>
          <w:rFonts w:asciiTheme="minorHAnsi" w:hAnsiTheme="minorHAnsi" w:cstheme="minorHAnsi"/>
          <w:szCs w:val="24"/>
        </w:rPr>
        <w:t>Application Entitlements</w:t>
      </w:r>
    </w:p>
    <w:p w14:paraId="157FAAB5" w14:textId="3A5601A8" w:rsidR="00250867" w:rsidRDefault="00EA5112" w:rsidP="00EA5112">
      <w:pPr>
        <w:spacing w:after="120" w:line="276" w:lineRule="auto"/>
        <w:contextualSpacing/>
        <w:rPr>
          <w:rFonts w:asciiTheme="minorHAnsi" w:hAnsiTheme="minorHAnsi" w:cstheme="minorHAnsi"/>
          <w:szCs w:val="24"/>
        </w:rPr>
      </w:pPr>
      <w:r>
        <w:rPr>
          <w:rFonts w:asciiTheme="minorHAnsi" w:hAnsiTheme="minorHAnsi" w:cstheme="minorHAnsi"/>
          <w:szCs w:val="24"/>
        </w:rPr>
        <w:t>The f</w:t>
      </w:r>
      <w:r w:rsidRPr="0005035E">
        <w:rPr>
          <w:rFonts w:asciiTheme="minorHAnsi" w:hAnsiTheme="minorHAnsi" w:cstheme="minorHAnsi"/>
          <w:szCs w:val="24"/>
        </w:rPr>
        <w:t xml:space="preserve">ollowing steps provide additional details on </w:t>
      </w:r>
      <w:r>
        <w:rPr>
          <w:rFonts w:asciiTheme="minorHAnsi" w:hAnsiTheme="minorHAnsi" w:cstheme="minorHAnsi"/>
          <w:szCs w:val="24"/>
        </w:rPr>
        <w:t xml:space="preserve">the </w:t>
      </w:r>
      <w:r w:rsidRPr="0005035E">
        <w:rPr>
          <w:rFonts w:asciiTheme="minorHAnsi" w:hAnsiTheme="minorHAnsi" w:cstheme="minorHAnsi"/>
          <w:szCs w:val="24"/>
        </w:rPr>
        <w:t xml:space="preserve">user experience of a typical request for </w:t>
      </w:r>
      <w:r w:rsidR="00397419">
        <w:rPr>
          <w:rFonts w:asciiTheme="minorHAnsi" w:hAnsiTheme="minorHAnsi" w:cstheme="minorHAnsi"/>
          <w:szCs w:val="24"/>
        </w:rPr>
        <w:t>a</w:t>
      </w:r>
      <w:r w:rsidRPr="0005035E">
        <w:rPr>
          <w:rFonts w:asciiTheme="minorHAnsi" w:hAnsiTheme="minorHAnsi" w:cstheme="minorHAnsi"/>
          <w:szCs w:val="24"/>
        </w:rPr>
        <w:t xml:space="preserve">pplication. </w:t>
      </w:r>
    </w:p>
    <w:p w14:paraId="5ACE7C65" w14:textId="04410B08" w:rsidR="00250867" w:rsidRDefault="00250867" w:rsidP="00EA5112">
      <w:pPr>
        <w:spacing w:after="120" w:line="276" w:lineRule="auto"/>
        <w:contextualSpacing/>
        <w:rPr>
          <w:rFonts w:asciiTheme="minorHAnsi" w:hAnsiTheme="minorHAnsi" w:cstheme="minorHAnsi"/>
          <w:szCs w:val="24"/>
        </w:rPr>
      </w:pPr>
      <w:r>
        <w:rPr>
          <w:rFonts w:asciiTheme="minorHAnsi" w:hAnsiTheme="minorHAnsi" w:cstheme="minorHAnsi"/>
          <w:szCs w:val="24"/>
        </w:rPr>
        <w:t>Following applications user can raise a request</w:t>
      </w:r>
      <w:r w:rsidR="00DC252E">
        <w:rPr>
          <w:rFonts w:asciiTheme="minorHAnsi" w:hAnsiTheme="minorHAnsi" w:cstheme="minorHAnsi"/>
          <w:szCs w:val="24"/>
        </w:rPr>
        <w:t>.</w:t>
      </w:r>
    </w:p>
    <w:p w14:paraId="4E50E229" w14:textId="2D12D2AF" w:rsidR="00DC252E" w:rsidRDefault="00DC252E" w:rsidP="00207D43">
      <w:pPr>
        <w:pStyle w:val="ListParagraph"/>
        <w:numPr>
          <w:ilvl w:val="0"/>
          <w:numId w:val="67"/>
        </w:numPr>
        <w:spacing w:after="120" w:line="276" w:lineRule="auto"/>
        <w:ind w:left="450"/>
        <w:contextualSpacing/>
        <w:rPr>
          <w:rFonts w:asciiTheme="minorHAnsi" w:hAnsiTheme="minorHAnsi" w:cstheme="minorHAnsi"/>
          <w:szCs w:val="24"/>
        </w:rPr>
      </w:pPr>
      <w:r>
        <w:rPr>
          <w:rFonts w:asciiTheme="minorHAnsi" w:hAnsiTheme="minorHAnsi" w:cstheme="minorHAnsi"/>
          <w:szCs w:val="24"/>
        </w:rPr>
        <w:t>Active Directory</w:t>
      </w:r>
    </w:p>
    <w:p w14:paraId="79B6D6B8" w14:textId="2CFBC23F" w:rsidR="00DC252E" w:rsidRPr="00B121C1" w:rsidRDefault="00DC252E" w:rsidP="00207D43">
      <w:pPr>
        <w:pStyle w:val="ListParagraph"/>
        <w:numPr>
          <w:ilvl w:val="0"/>
          <w:numId w:val="67"/>
        </w:numPr>
        <w:spacing w:after="120" w:line="276" w:lineRule="auto"/>
        <w:ind w:left="450"/>
        <w:contextualSpacing/>
        <w:rPr>
          <w:rFonts w:asciiTheme="minorHAnsi" w:hAnsiTheme="minorHAnsi" w:cstheme="minorHAnsi"/>
          <w:szCs w:val="24"/>
        </w:rPr>
      </w:pPr>
      <w:r>
        <w:rPr>
          <w:rFonts w:asciiTheme="minorHAnsi" w:hAnsiTheme="minorHAnsi" w:cstheme="minorHAnsi"/>
          <w:szCs w:val="24"/>
        </w:rPr>
        <w:t>Mailbox</w:t>
      </w:r>
    </w:p>
    <w:p w14:paraId="5E975CA5" w14:textId="77777777" w:rsidR="00250867" w:rsidRDefault="00250867" w:rsidP="00EA5112">
      <w:pPr>
        <w:spacing w:after="120" w:line="276" w:lineRule="auto"/>
        <w:contextualSpacing/>
        <w:rPr>
          <w:rFonts w:asciiTheme="minorHAnsi" w:hAnsiTheme="minorHAnsi" w:cstheme="minorHAnsi"/>
          <w:szCs w:val="24"/>
        </w:rPr>
      </w:pPr>
    </w:p>
    <w:p w14:paraId="184DDE09" w14:textId="1366E5D8" w:rsidR="00EA5112" w:rsidRDefault="00EA5112" w:rsidP="00EA5112">
      <w:pPr>
        <w:spacing w:after="120" w:line="276" w:lineRule="auto"/>
        <w:contextualSpacing/>
        <w:rPr>
          <w:rFonts w:asciiTheme="minorHAnsi" w:hAnsiTheme="minorHAnsi" w:cstheme="minorHAnsi"/>
          <w:sz w:val="16"/>
        </w:rPr>
      </w:pPr>
      <w:r w:rsidRPr="00B121C1">
        <w:rPr>
          <w:rFonts w:asciiTheme="minorHAnsi" w:hAnsiTheme="minorHAnsi" w:cstheme="minorHAnsi"/>
          <w:b/>
          <w:szCs w:val="24"/>
        </w:rPr>
        <w:t>Note</w:t>
      </w:r>
      <w:r w:rsidR="00250867">
        <w:rPr>
          <w:rFonts w:asciiTheme="minorHAnsi" w:hAnsiTheme="minorHAnsi" w:cstheme="minorHAnsi"/>
          <w:szCs w:val="24"/>
        </w:rPr>
        <w:t xml:space="preserve"> : </w:t>
      </w:r>
      <w:r w:rsidRPr="0005035E">
        <w:rPr>
          <w:rFonts w:asciiTheme="minorHAnsi" w:hAnsiTheme="minorHAnsi" w:cstheme="minorHAnsi"/>
          <w:szCs w:val="24"/>
        </w:rPr>
        <w:t xml:space="preserve"> </w:t>
      </w:r>
      <w:r w:rsidR="00FB0E5F">
        <w:rPr>
          <w:rFonts w:asciiTheme="minorHAnsi" w:hAnsiTheme="minorHAnsi" w:cstheme="minorHAnsi"/>
          <w:szCs w:val="24"/>
        </w:rPr>
        <w:t>D</w:t>
      </w:r>
      <w:r w:rsidRPr="0005035E">
        <w:rPr>
          <w:rFonts w:asciiTheme="minorHAnsi" w:hAnsiTheme="minorHAnsi" w:cstheme="minorHAnsi"/>
          <w:szCs w:val="24"/>
        </w:rPr>
        <w:t xml:space="preserve">epending upon what is requested, the user experience may differ on the </w:t>
      </w:r>
      <w:r>
        <w:rPr>
          <w:rFonts w:asciiTheme="minorHAnsi" w:hAnsiTheme="minorHAnsi" w:cstheme="minorHAnsi"/>
          <w:szCs w:val="24"/>
        </w:rPr>
        <w:t>number</w:t>
      </w:r>
      <w:r w:rsidRPr="0005035E">
        <w:rPr>
          <w:rFonts w:asciiTheme="minorHAnsi" w:hAnsiTheme="minorHAnsi" w:cstheme="minorHAnsi"/>
          <w:szCs w:val="24"/>
        </w:rPr>
        <w:t xml:space="preserve"> of details to be provided.</w:t>
      </w:r>
      <w:r w:rsidRPr="0005035E">
        <w:rPr>
          <w:rFonts w:asciiTheme="minorHAnsi" w:hAnsiTheme="minorHAnsi" w:cstheme="minorHAnsi"/>
          <w:sz w:val="16"/>
        </w:rPr>
        <w:t xml:space="preserve"> </w:t>
      </w:r>
    </w:p>
    <w:p w14:paraId="12593B10" w14:textId="49DE0C71" w:rsidR="00BC40EB" w:rsidRDefault="00BC40EB" w:rsidP="00BC40EB">
      <w:pPr>
        <w:pStyle w:val="Heading3"/>
      </w:pPr>
      <w:bookmarkStart w:id="757" w:name="_Toc61521781"/>
      <w:r w:rsidRPr="001D0677">
        <w:t>Request</w:t>
      </w:r>
      <w:r>
        <w:t xml:space="preserve"> Access</w:t>
      </w:r>
      <w:bookmarkEnd w:id="757"/>
      <w:r w:rsidRPr="001D0677">
        <w:t xml:space="preserve"> </w:t>
      </w:r>
    </w:p>
    <w:p w14:paraId="3863D174" w14:textId="50FDC8D1" w:rsidR="00370699" w:rsidRPr="00370699" w:rsidRDefault="00370699" w:rsidP="00066A9D">
      <w:pPr>
        <w:pStyle w:val="ListParagraph"/>
        <w:numPr>
          <w:ilvl w:val="0"/>
          <w:numId w:val="11"/>
        </w:numPr>
        <w:rPr>
          <w:rFonts w:asciiTheme="minorHAnsi" w:hAnsiTheme="minorHAnsi" w:cstheme="minorHAnsi"/>
          <w:szCs w:val="24"/>
        </w:rPr>
      </w:pPr>
      <w:r w:rsidRPr="00370699">
        <w:rPr>
          <w:rFonts w:asciiTheme="minorHAnsi" w:hAnsiTheme="minorHAnsi" w:cstheme="minorHAnsi"/>
          <w:szCs w:val="24"/>
        </w:rPr>
        <w:t>Users log</w:t>
      </w:r>
      <w:r w:rsidR="00BA52EE">
        <w:rPr>
          <w:rFonts w:asciiTheme="minorHAnsi" w:hAnsiTheme="minorHAnsi" w:cstheme="minorHAnsi"/>
          <w:szCs w:val="24"/>
        </w:rPr>
        <w:t>s</w:t>
      </w:r>
      <w:r w:rsidRPr="00370699">
        <w:rPr>
          <w:rFonts w:asciiTheme="minorHAnsi" w:hAnsiTheme="minorHAnsi" w:cstheme="minorHAnsi"/>
          <w:szCs w:val="24"/>
        </w:rPr>
        <w:t xml:space="preserve"> in to Saviynt Security Manager using their credentials and click on </w:t>
      </w:r>
      <w:r w:rsidR="00BA52EE">
        <w:rPr>
          <w:rFonts w:asciiTheme="minorHAnsi" w:hAnsiTheme="minorHAnsi" w:cstheme="minorHAnsi"/>
          <w:szCs w:val="24"/>
        </w:rPr>
        <w:t>“</w:t>
      </w:r>
      <w:r w:rsidRPr="00370699">
        <w:rPr>
          <w:rFonts w:asciiTheme="minorHAnsi" w:hAnsiTheme="minorHAnsi" w:cstheme="minorHAnsi"/>
          <w:szCs w:val="24"/>
        </w:rPr>
        <w:t xml:space="preserve">Request Access for </w:t>
      </w:r>
      <w:r w:rsidR="00BA52EE">
        <w:rPr>
          <w:rFonts w:asciiTheme="minorHAnsi" w:hAnsiTheme="minorHAnsi" w:cstheme="minorHAnsi"/>
          <w:szCs w:val="24"/>
        </w:rPr>
        <w:t>O</w:t>
      </w:r>
      <w:r w:rsidRPr="00370699">
        <w:rPr>
          <w:rFonts w:asciiTheme="minorHAnsi" w:hAnsiTheme="minorHAnsi" w:cstheme="minorHAnsi"/>
          <w:szCs w:val="24"/>
        </w:rPr>
        <w:t>thers</w:t>
      </w:r>
      <w:r w:rsidR="00BA52EE">
        <w:rPr>
          <w:rFonts w:asciiTheme="minorHAnsi" w:hAnsiTheme="minorHAnsi" w:cstheme="minorHAnsi"/>
          <w:szCs w:val="24"/>
        </w:rPr>
        <w:t>”</w:t>
      </w:r>
      <w:r w:rsidRPr="00370699">
        <w:rPr>
          <w:rFonts w:asciiTheme="minorHAnsi" w:hAnsiTheme="minorHAnsi" w:cstheme="minorHAnsi"/>
          <w:szCs w:val="24"/>
        </w:rPr>
        <w:t xml:space="preserve"> tile </w:t>
      </w:r>
      <w:r w:rsidR="00BA52EE">
        <w:rPr>
          <w:rFonts w:asciiTheme="minorHAnsi" w:hAnsiTheme="minorHAnsi" w:cstheme="minorHAnsi"/>
          <w:szCs w:val="24"/>
        </w:rPr>
        <w:t>o</w:t>
      </w:r>
      <w:r w:rsidRPr="00370699">
        <w:rPr>
          <w:rFonts w:asciiTheme="minorHAnsi" w:hAnsiTheme="minorHAnsi" w:cstheme="minorHAnsi"/>
          <w:szCs w:val="24"/>
        </w:rPr>
        <w:t>n ARS Dashboard.</w:t>
      </w:r>
    </w:p>
    <w:p w14:paraId="5998990D" w14:textId="209FC2D2" w:rsidR="00EA5112" w:rsidRPr="00EA5112" w:rsidRDefault="00EA5112" w:rsidP="00EA5112">
      <w:pPr>
        <w:pStyle w:val="Caption"/>
      </w:pPr>
      <w:bookmarkStart w:id="758" w:name="_Toc38567654"/>
      <w:bookmarkStart w:id="759" w:name="_Toc61521984"/>
      <w:r w:rsidRPr="00EA5112">
        <w:t xml:space="preserve">Figure </w:t>
      </w:r>
      <w:r w:rsidR="00BC222A">
        <w:fldChar w:fldCharType="begin"/>
      </w:r>
      <w:r w:rsidR="00BC222A">
        <w:instrText xml:space="preserve"> SEQ Figure \* ARABIC </w:instrText>
      </w:r>
      <w:r w:rsidR="00BC222A">
        <w:fldChar w:fldCharType="separate"/>
      </w:r>
      <w:r w:rsidR="00C825B7">
        <w:rPr>
          <w:noProof/>
        </w:rPr>
        <w:t>160</w:t>
      </w:r>
      <w:r w:rsidR="00BC222A">
        <w:rPr>
          <w:noProof/>
        </w:rPr>
        <w:fldChar w:fldCharType="end"/>
      </w:r>
      <w:r w:rsidRPr="00EA5112">
        <w:t>: Request Access</w:t>
      </w:r>
      <w:bookmarkEnd w:id="758"/>
      <w:bookmarkEnd w:id="759"/>
    </w:p>
    <w:p w14:paraId="4E345DBD" w14:textId="3616659D" w:rsidR="00EA5112" w:rsidRDefault="00A457BE" w:rsidP="00370699">
      <w:pPr>
        <w:ind w:left="720"/>
        <w:rPr>
          <w:rFonts w:asciiTheme="minorHAnsi" w:hAnsiTheme="minorHAnsi" w:cstheme="minorHAnsi"/>
          <w:sz w:val="24"/>
          <w:szCs w:val="24"/>
        </w:rPr>
      </w:pPr>
      <w:r>
        <w:rPr>
          <w:rFonts w:asciiTheme="minorHAnsi" w:hAnsiTheme="minorHAnsi" w:cstheme="minorHAnsi"/>
          <w:noProof/>
          <w:sz w:val="24"/>
          <w:szCs w:val="24"/>
        </w:rPr>
        <w:drawing>
          <wp:inline distT="0" distB="0" distL="0" distR="0" wp14:anchorId="69CB5151" wp14:editId="420A1961">
            <wp:extent cx="4584700" cy="2122805"/>
            <wp:effectExtent l="19050" t="19050" r="25400" b="1079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168">
                      <a:extLst>
                        <a:ext uri="{28A0092B-C50C-407E-A947-70E740481C1C}">
                          <a14:useLocalDpi xmlns:a14="http://schemas.microsoft.com/office/drawing/2010/main" val="0"/>
                        </a:ext>
                      </a:extLst>
                    </a:blip>
                    <a:srcRect t="13344"/>
                    <a:stretch/>
                  </pic:blipFill>
                  <pic:spPr bwMode="auto">
                    <a:xfrm>
                      <a:off x="0" y="0"/>
                      <a:ext cx="4608182" cy="2133678"/>
                    </a:xfrm>
                    <a:prstGeom prst="rect">
                      <a:avLst/>
                    </a:prstGeom>
                    <a:noFill/>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EA5112" w:rsidRPr="00B63628">
        <w:rPr>
          <w:rFonts w:asciiTheme="minorHAnsi" w:hAnsiTheme="minorHAnsi" w:cstheme="minorHAnsi"/>
          <w:sz w:val="24"/>
          <w:szCs w:val="24"/>
        </w:rPr>
        <w:t xml:space="preserve"> </w:t>
      </w:r>
    </w:p>
    <w:p w14:paraId="65C7AC6F" w14:textId="1C4DFA3D" w:rsidR="00370699" w:rsidRDefault="00370699" w:rsidP="00066A9D">
      <w:pPr>
        <w:pStyle w:val="ListParagraph"/>
        <w:numPr>
          <w:ilvl w:val="0"/>
          <w:numId w:val="11"/>
        </w:numPr>
        <w:rPr>
          <w:rFonts w:asciiTheme="minorHAnsi" w:hAnsiTheme="minorHAnsi" w:cstheme="minorHAnsi"/>
          <w:szCs w:val="24"/>
        </w:rPr>
      </w:pPr>
      <w:r w:rsidRPr="00370699">
        <w:rPr>
          <w:rFonts w:asciiTheme="minorHAnsi" w:hAnsiTheme="minorHAnsi" w:cstheme="minorHAnsi"/>
          <w:szCs w:val="24"/>
        </w:rPr>
        <w:t xml:space="preserve">User </w:t>
      </w:r>
      <w:r w:rsidR="00BA52EE">
        <w:rPr>
          <w:rFonts w:asciiTheme="minorHAnsi" w:hAnsiTheme="minorHAnsi" w:cstheme="minorHAnsi"/>
          <w:szCs w:val="24"/>
        </w:rPr>
        <w:t>s</w:t>
      </w:r>
      <w:r w:rsidRPr="00D868AF">
        <w:rPr>
          <w:rFonts w:asciiTheme="minorHAnsi" w:hAnsiTheme="minorHAnsi" w:cstheme="minorHAnsi"/>
          <w:szCs w:val="24"/>
        </w:rPr>
        <w:t xml:space="preserve">earch </w:t>
      </w:r>
      <w:r w:rsidR="00BA52EE">
        <w:rPr>
          <w:rFonts w:asciiTheme="minorHAnsi" w:hAnsiTheme="minorHAnsi" w:cstheme="minorHAnsi"/>
          <w:szCs w:val="24"/>
        </w:rPr>
        <w:t>for beneficiary</w:t>
      </w:r>
      <w:r w:rsidRPr="00D868AF">
        <w:rPr>
          <w:rFonts w:asciiTheme="minorHAnsi" w:hAnsiTheme="minorHAnsi" w:cstheme="minorHAnsi"/>
          <w:szCs w:val="24"/>
        </w:rPr>
        <w:t xml:space="preserve"> from the User List and click on the Next button.</w:t>
      </w:r>
    </w:p>
    <w:p w14:paraId="24AC9C79" w14:textId="77777777" w:rsidR="00CA5234" w:rsidRDefault="00CA5234" w:rsidP="00CA5234">
      <w:pPr>
        <w:pStyle w:val="ListParagraph"/>
        <w:rPr>
          <w:rFonts w:asciiTheme="minorHAnsi" w:hAnsiTheme="minorHAnsi" w:cstheme="minorHAnsi"/>
          <w:szCs w:val="24"/>
        </w:rPr>
      </w:pPr>
    </w:p>
    <w:p w14:paraId="4AE7A912" w14:textId="6D3DBA74" w:rsidR="00EA5112" w:rsidRPr="00FE1CC2" w:rsidRDefault="00EA5112" w:rsidP="00FE1CC2">
      <w:pPr>
        <w:pStyle w:val="Caption"/>
      </w:pPr>
      <w:bookmarkStart w:id="760" w:name="_Toc38567655"/>
      <w:bookmarkStart w:id="761" w:name="_Toc61521985"/>
      <w:r w:rsidRPr="00FE1CC2">
        <w:t xml:space="preserve">Figure </w:t>
      </w:r>
      <w:r w:rsidR="00BC222A">
        <w:fldChar w:fldCharType="begin"/>
      </w:r>
      <w:r w:rsidR="00BC222A">
        <w:instrText xml:space="preserve"> SEQ Figure \* ARABIC </w:instrText>
      </w:r>
      <w:r w:rsidR="00BC222A">
        <w:fldChar w:fldCharType="separate"/>
      </w:r>
      <w:r w:rsidR="00C825B7">
        <w:rPr>
          <w:noProof/>
        </w:rPr>
        <w:t>161</w:t>
      </w:r>
      <w:r w:rsidR="00BC222A">
        <w:rPr>
          <w:noProof/>
        </w:rPr>
        <w:fldChar w:fldCharType="end"/>
      </w:r>
      <w:r w:rsidRPr="00FE1CC2">
        <w:t>: User Search</w:t>
      </w:r>
      <w:bookmarkEnd w:id="760"/>
      <w:bookmarkEnd w:id="761"/>
    </w:p>
    <w:p w14:paraId="344DFD71" w14:textId="54910D01" w:rsidR="00EA5112" w:rsidRDefault="006F177F" w:rsidP="006F177F">
      <w:pPr>
        <w:ind w:left="720"/>
        <w:rPr>
          <w:rFonts w:asciiTheme="minorHAnsi" w:hAnsiTheme="minorHAnsi"/>
        </w:rPr>
      </w:pPr>
      <w:r>
        <w:rPr>
          <w:rFonts w:asciiTheme="minorHAnsi" w:hAnsiTheme="minorHAnsi"/>
          <w:noProof/>
        </w:rPr>
        <w:drawing>
          <wp:inline distT="0" distB="0" distL="0" distR="0" wp14:anchorId="4AD5C294" wp14:editId="1CF33E5E">
            <wp:extent cx="4603805" cy="1920240"/>
            <wp:effectExtent l="19050" t="19050" r="25400" b="2286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06336" cy="1921296"/>
                    </a:xfrm>
                    <a:prstGeom prst="rect">
                      <a:avLst/>
                    </a:prstGeom>
                    <a:noFill/>
                    <a:ln cmpd="sng">
                      <a:solidFill>
                        <a:srgbClr val="5B9BD5"/>
                      </a:solidFill>
                    </a:ln>
                  </pic:spPr>
                </pic:pic>
              </a:graphicData>
            </a:graphic>
          </wp:inline>
        </w:drawing>
      </w:r>
    </w:p>
    <w:p w14:paraId="18598760" w14:textId="76D2FF93" w:rsidR="00FE1CC2" w:rsidRDefault="00FE1CC2" w:rsidP="00066A9D">
      <w:pPr>
        <w:pStyle w:val="ListParagraph"/>
        <w:numPr>
          <w:ilvl w:val="0"/>
          <w:numId w:val="11"/>
        </w:numPr>
        <w:rPr>
          <w:rFonts w:asciiTheme="minorHAnsi" w:hAnsiTheme="minorHAnsi" w:cstheme="minorHAnsi"/>
          <w:szCs w:val="24"/>
        </w:rPr>
      </w:pPr>
      <w:r w:rsidRPr="00FE1CC2">
        <w:rPr>
          <w:rFonts w:asciiTheme="minorHAnsi" w:hAnsiTheme="minorHAnsi" w:cstheme="minorHAnsi"/>
          <w:szCs w:val="24"/>
        </w:rPr>
        <w:t>Users can select the appropriate application to add to the cart and click on the Checkout button.</w:t>
      </w:r>
    </w:p>
    <w:p w14:paraId="17A3A55D" w14:textId="77777777" w:rsidR="00CC6EB1" w:rsidRPr="00FE1CC2" w:rsidRDefault="00CC6EB1" w:rsidP="00CC6EB1">
      <w:pPr>
        <w:pStyle w:val="ListParagraph"/>
        <w:rPr>
          <w:rFonts w:asciiTheme="minorHAnsi" w:hAnsiTheme="minorHAnsi" w:cstheme="minorHAnsi"/>
          <w:szCs w:val="24"/>
        </w:rPr>
      </w:pPr>
    </w:p>
    <w:p w14:paraId="48E3476E" w14:textId="1B204D7B" w:rsidR="00EA5112" w:rsidRPr="00FE1CC2" w:rsidRDefault="00EA5112" w:rsidP="00FE1CC2">
      <w:pPr>
        <w:pStyle w:val="Caption"/>
      </w:pPr>
      <w:bookmarkStart w:id="762" w:name="_Toc38567656"/>
      <w:bookmarkStart w:id="763" w:name="_Toc61521986"/>
      <w:r w:rsidRPr="00FE1CC2">
        <w:t xml:space="preserve">Figure </w:t>
      </w:r>
      <w:r w:rsidR="00BC222A">
        <w:fldChar w:fldCharType="begin"/>
      </w:r>
      <w:r w:rsidR="00BC222A">
        <w:instrText xml:space="preserve"> SEQ Figure \* ARABIC </w:instrText>
      </w:r>
      <w:r w:rsidR="00BC222A">
        <w:fldChar w:fldCharType="separate"/>
      </w:r>
      <w:r w:rsidR="00C825B7">
        <w:rPr>
          <w:noProof/>
        </w:rPr>
        <w:t>162</w:t>
      </w:r>
      <w:r w:rsidR="00BC222A">
        <w:rPr>
          <w:noProof/>
        </w:rPr>
        <w:fldChar w:fldCharType="end"/>
      </w:r>
      <w:r w:rsidRPr="00FE1CC2">
        <w:t>: Add to Cart</w:t>
      </w:r>
      <w:bookmarkEnd w:id="762"/>
      <w:bookmarkEnd w:id="763"/>
    </w:p>
    <w:p w14:paraId="52382B24" w14:textId="14F99A1A" w:rsidR="00EA5112" w:rsidRDefault="006F177F" w:rsidP="008300CD">
      <w:pPr>
        <w:ind w:left="990"/>
        <w:rPr>
          <w:rFonts w:asciiTheme="minorHAnsi" w:hAnsiTheme="minorHAnsi" w:cstheme="minorHAnsi"/>
          <w:sz w:val="24"/>
          <w:szCs w:val="24"/>
        </w:rPr>
      </w:pPr>
      <w:r>
        <w:rPr>
          <w:rFonts w:asciiTheme="minorHAnsi" w:hAnsiTheme="minorHAnsi"/>
          <w:noProof/>
        </w:rPr>
        <w:drawing>
          <wp:inline distT="0" distB="0" distL="0" distR="0" wp14:anchorId="469999C2" wp14:editId="5749D461">
            <wp:extent cx="4478847" cy="2376805"/>
            <wp:effectExtent l="19050" t="19050" r="17145" b="23495"/>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494459" cy="2385090"/>
                    </a:xfrm>
                    <a:prstGeom prst="rect">
                      <a:avLst/>
                    </a:prstGeom>
                    <a:noFill/>
                    <a:ln cmpd="sng">
                      <a:solidFill>
                        <a:srgbClr val="5B9BD5"/>
                      </a:solidFill>
                    </a:ln>
                  </pic:spPr>
                </pic:pic>
              </a:graphicData>
            </a:graphic>
          </wp:inline>
        </w:drawing>
      </w:r>
    </w:p>
    <w:p w14:paraId="1B4A94A4" w14:textId="77777777" w:rsidR="008B7D6B" w:rsidRPr="008B7D6B" w:rsidRDefault="008B7D6B" w:rsidP="008300CD">
      <w:pPr>
        <w:ind w:left="990"/>
        <w:rPr>
          <w:rFonts w:asciiTheme="minorHAnsi" w:hAnsiTheme="minorHAnsi" w:cstheme="minorHAnsi"/>
          <w:sz w:val="4"/>
          <w:szCs w:val="24"/>
        </w:rPr>
      </w:pPr>
    </w:p>
    <w:p w14:paraId="0B12D16A" w14:textId="4B291801" w:rsidR="008300CD" w:rsidRDefault="008300CD" w:rsidP="00066A9D">
      <w:pPr>
        <w:pStyle w:val="ListParagraph"/>
        <w:numPr>
          <w:ilvl w:val="0"/>
          <w:numId w:val="11"/>
        </w:numPr>
        <w:rPr>
          <w:rFonts w:asciiTheme="minorHAnsi" w:hAnsiTheme="minorHAnsi" w:cstheme="minorHAnsi"/>
        </w:rPr>
      </w:pPr>
      <w:r w:rsidRPr="008300CD">
        <w:rPr>
          <w:rFonts w:asciiTheme="minorHAnsi" w:hAnsiTheme="minorHAnsi" w:cstheme="minorHAnsi"/>
        </w:rPr>
        <w:t>Users can select the appropriate access and click on the Next button</w:t>
      </w:r>
      <w:r w:rsidR="00BA52EE">
        <w:rPr>
          <w:rFonts w:asciiTheme="minorHAnsi" w:hAnsiTheme="minorHAnsi" w:cstheme="minorHAnsi"/>
        </w:rPr>
        <w:t>. User must</w:t>
      </w:r>
      <w:r w:rsidRPr="008300CD">
        <w:rPr>
          <w:rFonts w:asciiTheme="minorHAnsi" w:hAnsiTheme="minorHAnsi" w:cstheme="minorHAnsi"/>
        </w:rPr>
        <w:t xml:space="preserve"> </w:t>
      </w:r>
      <w:r w:rsidR="00BA52EE">
        <w:rPr>
          <w:rFonts w:asciiTheme="minorHAnsi" w:hAnsiTheme="minorHAnsi" w:cstheme="minorHAnsi"/>
          <w:szCs w:val="24"/>
        </w:rPr>
        <w:t>provide</w:t>
      </w:r>
      <w:r w:rsidR="00BA52EE" w:rsidRPr="008300CD">
        <w:rPr>
          <w:rFonts w:asciiTheme="minorHAnsi" w:hAnsiTheme="minorHAnsi" w:cstheme="minorHAnsi"/>
          <w:szCs w:val="24"/>
        </w:rPr>
        <w:t xml:space="preserve"> </w:t>
      </w:r>
      <w:r w:rsidRPr="008300CD">
        <w:rPr>
          <w:rFonts w:asciiTheme="minorHAnsi" w:hAnsiTheme="minorHAnsi" w:cstheme="minorHAnsi"/>
          <w:szCs w:val="24"/>
        </w:rPr>
        <w:t>the Business Justification and Comments then submit the request</w:t>
      </w:r>
      <w:r w:rsidRPr="008300CD">
        <w:rPr>
          <w:rFonts w:asciiTheme="minorHAnsi" w:hAnsiTheme="minorHAnsi" w:cstheme="minorHAnsi"/>
        </w:rPr>
        <w:t>.</w:t>
      </w:r>
    </w:p>
    <w:p w14:paraId="785F4898" w14:textId="77777777" w:rsidR="000C5C31" w:rsidRPr="008300CD" w:rsidRDefault="000C5C31" w:rsidP="000C5C31">
      <w:pPr>
        <w:pStyle w:val="ListParagraph"/>
        <w:rPr>
          <w:rFonts w:asciiTheme="minorHAnsi" w:hAnsiTheme="minorHAnsi" w:cstheme="minorHAnsi"/>
        </w:rPr>
      </w:pPr>
    </w:p>
    <w:p w14:paraId="37004396" w14:textId="1F13C4EA" w:rsidR="00EA5112" w:rsidRPr="00FE1CC2" w:rsidRDefault="00EA5112" w:rsidP="00FE1CC2">
      <w:pPr>
        <w:pStyle w:val="Caption"/>
      </w:pPr>
      <w:bookmarkStart w:id="764" w:name="_Toc38567657"/>
      <w:bookmarkStart w:id="765" w:name="_Toc61521987"/>
      <w:r w:rsidRPr="00FE1CC2">
        <w:t xml:space="preserve">Figure </w:t>
      </w:r>
      <w:r w:rsidR="00BC222A">
        <w:fldChar w:fldCharType="begin"/>
      </w:r>
      <w:r w:rsidR="00BC222A">
        <w:instrText xml:space="preserve"> SEQ Figure \* ARABIC </w:instrText>
      </w:r>
      <w:r w:rsidR="00BC222A">
        <w:fldChar w:fldCharType="separate"/>
      </w:r>
      <w:r w:rsidR="00C825B7">
        <w:rPr>
          <w:noProof/>
        </w:rPr>
        <w:t>163</w:t>
      </w:r>
      <w:r w:rsidR="00BC222A">
        <w:rPr>
          <w:noProof/>
        </w:rPr>
        <w:fldChar w:fldCharType="end"/>
      </w:r>
      <w:r w:rsidRPr="00FE1CC2">
        <w:t>: Add Business Justification</w:t>
      </w:r>
      <w:bookmarkEnd w:id="764"/>
      <w:bookmarkEnd w:id="765"/>
    </w:p>
    <w:p w14:paraId="202DA9FC" w14:textId="56F66249" w:rsidR="00EA5112" w:rsidRDefault="00725A9F" w:rsidP="008300CD">
      <w:pPr>
        <w:ind w:left="720"/>
        <w:rPr>
          <w:rFonts w:asciiTheme="minorHAnsi" w:hAnsiTheme="minorHAnsi" w:cstheme="minorHAnsi"/>
          <w:sz w:val="24"/>
          <w:szCs w:val="24"/>
        </w:rPr>
      </w:pPr>
      <w:r w:rsidRPr="00725A9F">
        <w:rPr>
          <w:rFonts w:asciiTheme="minorHAnsi" w:hAnsiTheme="minorHAnsi" w:cstheme="minorHAnsi"/>
          <w:noProof/>
          <w:sz w:val="24"/>
          <w:szCs w:val="24"/>
        </w:rPr>
        <w:drawing>
          <wp:inline distT="0" distB="0" distL="0" distR="0" wp14:anchorId="452566AE" wp14:editId="69C2551D">
            <wp:extent cx="4651513" cy="2734310"/>
            <wp:effectExtent l="19050" t="19050" r="15875" b="2794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657659" cy="2737923"/>
                    </a:xfrm>
                    <a:prstGeom prst="rect">
                      <a:avLst/>
                    </a:prstGeom>
                    <a:ln cmpd="sng">
                      <a:solidFill>
                        <a:srgbClr val="5B9BD5"/>
                      </a:solidFill>
                    </a:ln>
                  </pic:spPr>
                </pic:pic>
              </a:graphicData>
            </a:graphic>
          </wp:inline>
        </w:drawing>
      </w:r>
    </w:p>
    <w:p w14:paraId="37D751C0" w14:textId="548993A8" w:rsidR="0032068E" w:rsidRDefault="007106D0" w:rsidP="0032068E">
      <w:pPr>
        <w:pStyle w:val="Heading4"/>
        <w:rPr>
          <w:sz w:val="18"/>
          <w:szCs w:val="18"/>
        </w:rPr>
      </w:pPr>
      <w:r>
        <w:rPr>
          <w:sz w:val="18"/>
          <w:szCs w:val="18"/>
        </w:rPr>
        <w:t>Sec</w:t>
      </w:r>
      <w:r w:rsidR="0032068E">
        <w:rPr>
          <w:sz w:val="18"/>
          <w:szCs w:val="18"/>
        </w:rPr>
        <w:t xml:space="preserve"> Admin Request Active Directory</w:t>
      </w:r>
      <w:r w:rsidR="00FC3FCB">
        <w:rPr>
          <w:sz w:val="18"/>
          <w:szCs w:val="18"/>
        </w:rPr>
        <w:t xml:space="preserve"> Access for </w:t>
      </w:r>
      <w:r w:rsidR="00B36EC7">
        <w:rPr>
          <w:sz w:val="18"/>
          <w:szCs w:val="18"/>
        </w:rPr>
        <w:t>Sec Admin for Employee</w:t>
      </w:r>
    </w:p>
    <w:p w14:paraId="3BF03000" w14:textId="4225A990" w:rsidR="00716785" w:rsidRDefault="00FC3FCB" w:rsidP="00716785">
      <w:r>
        <w:t xml:space="preserve">This section describes about </w:t>
      </w:r>
      <w:r w:rsidR="002557D6">
        <w:t>Sec</w:t>
      </w:r>
      <w:r>
        <w:t xml:space="preserve"> admin raising request for </w:t>
      </w:r>
      <w:r w:rsidR="0020749E">
        <w:t>employee type</w:t>
      </w:r>
      <w:r w:rsidR="00753A09">
        <w:t xml:space="preserve">. </w:t>
      </w:r>
      <w:r w:rsidR="002557D6">
        <w:t>Sec</w:t>
      </w:r>
      <w:r>
        <w:t xml:space="preserve"> admin must follow below steps to request access for end user.</w:t>
      </w:r>
    </w:p>
    <w:p w14:paraId="18B93A8A" w14:textId="635F8F62" w:rsidR="00FC3FCB" w:rsidRDefault="002557D6" w:rsidP="00207D43">
      <w:pPr>
        <w:pStyle w:val="ListParagraph"/>
        <w:numPr>
          <w:ilvl w:val="0"/>
          <w:numId w:val="71"/>
        </w:numPr>
        <w:rPr>
          <w:rFonts w:asciiTheme="minorHAnsi" w:hAnsiTheme="minorHAnsi" w:cstheme="minorHAnsi"/>
          <w:szCs w:val="24"/>
        </w:rPr>
      </w:pPr>
      <w:r>
        <w:rPr>
          <w:rFonts w:asciiTheme="minorHAnsi" w:hAnsiTheme="minorHAnsi" w:cstheme="minorHAnsi"/>
          <w:szCs w:val="24"/>
        </w:rPr>
        <w:t>Sec</w:t>
      </w:r>
      <w:r w:rsidR="00FC3FCB">
        <w:rPr>
          <w:rFonts w:asciiTheme="minorHAnsi" w:hAnsiTheme="minorHAnsi" w:cstheme="minorHAnsi"/>
          <w:szCs w:val="24"/>
        </w:rPr>
        <w:t xml:space="preserve"> </w:t>
      </w:r>
      <w:r w:rsidR="00AE5E21">
        <w:rPr>
          <w:rFonts w:asciiTheme="minorHAnsi" w:hAnsiTheme="minorHAnsi" w:cstheme="minorHAnsi"/>
          <w:szCs w:val="24"/>
        </w:rPr>
        <w:t>a</w:t>
      </w:r>
      <w:r w:rsidR="00FC3FCB">
        <w:rPr>
          <w:rFonts w:asciiTheme="minorHAnsi" w:hAnsiTheme="minorHAnsi" w:cstheme="minorHAnsi"/>
          <w:szCs w:val="24"/>
        </w:rPr>
        <w:t xml:space="preserve">dmin </w:t>
      </w:r>
      <w:r>
        <w:rPr>
          <w:rFonts w:asciiTheme="minorHAnsi" w:hAnsiTheme="minorHAnsi" w:cstheme="minorHAnsi"/>
          <w:szCs w:val="24"/>
        </w:rPr>
        <w:t>receives</w:t>
      </w:r>
      <w:r w:rsidR="00FC3FCB">
        <w:rPr>
          <w:rFonts w:asciiTheme="minorHAnsi" w:hAnsiTheme="minorHAnsi" w:cstheme="minorHAnsi"/>
          <w:szCs w:val="24"/>
        </w:rPr>
        <w:t xml:space="preserve">  </w:t>
      </w:r>
      <w:r w:rsidR="009966C0">
        <w:rPr>
          <w:rFonts w:asciiTheme="minorHAnsi" w:hAnsiTheme="minorHAnsi" w:cstheme="minorHAnsi"/>
          <w:szCs w:val="24"/>
        </w:rPr>
        <w:t xml:space="preserve">CAS </w:t>
      </w:r>
      <w:r w:rsidR="00FA6B42">
        <w:rPr>
          <w:rFonts w:asciiTheme="minorHAnsi" w:hAnsiTheme="minorHAnsi" w:cstheme="minorHAnsi"/>
          <w:szCs w:val="24"/>
        </w:rPr>
        <w:t xml:space="preserve">request </w:t>
      </w:r>
      <w:r w:rsidR="00FC3FCB">
        <w:rPr>
          <w:rFonts w:asciiTheme="minorHAnsi" w:hAnsiTheme="minorHAnsi" w:cstheme="minorHAnsi"/>
          <w:szCs w:val="24"/>
        </w:rPr>
        <w:t xml:space="preserve">to add access for </w:t>
      </w:r>
      <w:r w:rsidR="00B679E6">
        <w:rPr>
          <w:rFonts w:asciiTheme="minorHAnsi" w:hAnsiTheme="minorHAnsi" w:cstheme="minorHAnsi"/>
          <w:szCs w:val="24"/>
        </w:rPr>
        <w:t>Employee type</w:t>
      </w:r>
      <w:r w:rsidR="00FC3FCB">
        <w:rPr>
          <w:rFonts w:asciiTheme="minorHAnsi" w:hAnsiTheme="minorHAnsi" w:cstheme="minorHAnsi"/>
          <w:szCs w:val="24"/>
        </w:rPr>
        <w:t>.</w:t>
      </w:r>
    </w:p>
    <w:p w14:paraId="1F6ED0FA" w14:textId="3D36D841" w:rsidR="00FC3FCB" w:rsidRPr="00370699" w:rsidRDefault="002557D6" w:rsidP="00207D43">
      <w:pPr>
        <w:pStyle w:val="ListParagraph"/>
        <w:numPr>
          <w:ilvl w:val="0"/>
          <w:numId w:val="71"/>
        </w:numPr>
        <w:rPr>
          <w:rFonts w:asciiTheme="minorHAnsi" w:hAnsiTheme="minorHAnsi" w:cstheme="minorHAnsi"/>
          <w:szCs w:val="24"/>
        </w:rPr>
      </w:pPr>
      <w:r>
        <w:rPr>
          <w:rFonts w:asciiTheme="minorHAnsi" w:hAnsiTheme="minorHAnsi" w:cstheme="minorHAnsi"/>
          <w:szCs w:val="24"/>
        </w:rPr>
        <w:t>Sec</w:t>
      </w:r>
      <w:r w:rsidR="00AE5E21">
        <w:rPr>
          <w:rFonts w:asciiTheme="minorHAnsi" w:hAnsiTheme="minorHAnsi" w:cstheme="minorHAnsi"/>
          <w:szCs w:val="24"/>
        </w:rPr>
        <w:t xml:space="preserve"> admin </w:t>
      </w:r>
      <w:r w:rsidR="00FC3FCB" w:rsidRPr="00370699">
        <w:rPr>
          <w:rFonts w:asciiTheme="minorHAnsi" w:hAnsiTheme="minorHAnsi" w:cstheme="minorHAnsi"/>
          <w:szCs w:val="24"/>
        </w:rPr>
        <w:t xml:space="preserve"> log</w:t>
      </w:r>
      <w:r w:rsidR="00FC3FCB">
        <w:rPr>
          <w:rFonts w:asciiTheme="minorHAnsi" w:hAnsiTheme="minorHAnsi" w:cstheme="minorHAnsi"/>
          <w:szCs w:val="24"/>
        </w:rPr>
        <w:t>s</w:t>
      </w:r>
      <w:r w:rsidR="00FC3FCB" w:rsidRPr="00370699">
        <w:rPr>
          <w:rFonts w:asciiTheme="minorHAnsi" w:hAnsiTheme="minorHAnsi" w:cstheme="minorHAnsi"/>
          <w:szCs w:val="24"/>
        </w:rPr>
        <w:t xml:space="preserve"> in to Saviynt Security Manager using their credentials and click on </w:t>
      </w:r>
      <w:r w:rsidR="00FC3FCB">
        <w:rPr>
          <w:rFonts w:asciiTheme="minorHAnsi" w:hAnsiTheme="minorHAnsi" w:cstheme="minorHAnsi"/>
          <w:szCs w:val="24"/>
        </w:rPr>
        <w:t>“</w:t>
      </w:r>
      <w:r w:rsidR="00FC3FCB" w:rsidRPr="00370699">
        <w:rPr>
          <w:rFonts w:asciiTheme="minorHAnsi" w:hAnsiTheme="minorHAnsi" w:cstheme="minorHAnsi"/>
          <w:szCs w:val="24"/>
        </w:rPr>
        <w:t xml:space="preserve">Request Access for </w:t>
      </w:r>
      <w:r w:rsidR="00FC3FCB">
        <w:rPr>
          <w:rFonts w:asciiTheme="minorHAnsi" w:hAnsiTheme="minorHAnsi" w:cstheme="minorHAnsi"/>
          <w:szCs w:val="24"/>
        </w:rPr>
        <w:t>O</w:t>
      </w:r>
      <w:r w:rsidR="00FC3FCB" w:rsidRPr="00370699">
        <w:rPr>
          <w:rFonts w:asciiTheme="minorHAnsi" w:hAnsiTheme="minorHAnsi" w:cstheme="minorHAnsi"/>
          <w:szCs w:val="24"/>
        </w:rPr>
        <w:t>thers</w:t>
      </w:r>
      <w:r w:rsidR="00FC3FCB">
        <w:rPr>
          <w:rFonts w:asciiTheme="minorHAnsi" w:hAnsiTheme="minorHAnsi" w:cstheme="minorHAnsi"/>
          <w:szCs w:val="24"/>
        </w:rPr>
        <w:t>”</w:t>
      </w:r>
      <w:r w:rsidR="00FC3FCB" w:rsidRPr="00370699">
        <w:rPr>
          <w:rFonts w:asciiTheme="minorHAnsi" w:hAnsiTheme="minorHAnsi" w:cstheme="minorHAnsi"/>
          <w:szCs w:val="24"/>
        </w:rPr>
        <w:t xml:space="preserve"> tile </w:t>
      </w:r>
      <w:r w:rsidR="00FC3FCB">
        <w:rPr>
          <w:rFonts w:asciiTheme="minorHAnsi" w:hAnsiTheme="minorHAnsi" w:cstheme="minorHAnsi"/>
          <w:szCs w:val="24"/>
        </w:rPr>
        <w:t>o</w:t>
      </w:r>
      <w:r w:rsidR="00FC3FCB" w:rsidRPr="00370699">
        <w:rPr>
          <w:rFonts w:asciiTheme="minorHAnsi" w:hAnsiTheme="minorHAnsi" w:cstheme="minorHAnsi"/>
          <w:szCs w:val="24"/>
        </w:rPr>
        <w:t>n ARS Dashboard.</w:t>
      </w:r>
    </w:p>
    <w:p w14:paraId="7953CD8D" w14:textId="07DB713C" w:rsidR="00FC3FCB" w:rsidRPr="00EA5112" w:rsidRDefault="00FC3FCB" w:rsidP="00FC3FCB">
      <w:pPr>
        <w:pStyle w:val="Caption"/>
      </w:pPr>
      <w:bookmarkStart w:id="766" w:name="_Toc61521988"/>
      <w:r w:rsidRPr="00EA5112">
        <w:t xml:space="preserve">Figure </w:t>
      </w:r>
      <w:r w:rsidR="00BC222A">
        <w:fldChar w:fldCharType="begin"/>
      </w:r>
      <w:r w:rsidR="00BC222A">
        <w:instrText xml:space="preserve"> SEQ Figure \* ARABIC </w:instrText>
      </w:r>
      <w:r w:rsidR="00BC222A">
        <w:fldChar w:fldCharType="separate"/>
      </w:r>
      <w:r w:rsidR="00C825B7">
        <w:rPr>
          <w:noProof/>
        </w:rPr>
        <w:t>164</w:t>
      </w:r>
      <w:r w:rsidR="00BC222A">
        <w:rPr>
          <w:noProof/>
        </w:rPr>
        <w:fldChar w:fldCharType="end"/>
      </w:r>
      <w:r w:rsidRPr="00EA5112">
        <w:t>: Request Access</w:t>
      </w:r>
      <w:bookmarkEnd w:id="766"/>
    </w:p>
    <w:p w14:paraId="1F01860C" w14:textId="77777777" w:rsidR="00FC3FCB" w:rsidRDefault="00FC3FCB" w:rsidP="00FC3FCB">
      <w:pPr>
        <w:ind w:left="720"/>
        <w:rPr>
          <w:rFonts w:asciiTheme="minorHAnsi" w:hAnsiTheme="minorHAnsi" w:cstheme="minorHAnsi"/>
          <w:sz w:val="24"/>
          <w:szCs w:val="24"/>
        </w:rPr>
      </w:pPr>
      <w:r>
        <w:rPr>
          <w:rFonts w:asciiTheme="minorHAnsi" w:hAnsiTheme="minorHAnsi" w:cstheme="minorHAnsi"/>
          <w:noProof/>
          <w:sz w:val="24"/>
          <w:szCs w:val="24"/>
        </w:rPr>
        <w:drawing>
          <wp:inline distT="0" distB="0" distL="0" distR="0" wp14:anchorId="03E48501" wp14:editId="622C088D">
            <wp:extent cx="4638675" cy="2148205"/>
            <wp:effectExtent l="19050" t="19050" r="28575" b="234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168">
                      <a:extLst>
                        <a:ext uri="{28A0092B-C50C-407E-A947-70E740481C1C}">
                          <a14:useLocalDpi xmlns:a14="http://schemas.microsoft.com/office/drawing/2010/main" val="0"/>
                        </a:ext>
                      </a:extLst>
                    </a:blip>
                    <a:srcRect t="12349"/>
                    <a:stretch/>
                  </pic:blipFill>
                  <pic:spPr bwMode="auto">
                    <a:xfrm>
                      <a:off x="0" y="0"/>
                      <a:ext cx="4657966" cy="2157139"/>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B63628">
        <w:rPr>
          <w:rFonts w:asciiTheme="minorHAnsi" w:hAnsiTheme="minorHAnsi" w:cstheme="minorHAnsi"/>
          <w:sz w:val="24"/>
          <w:szCs w:val="24"/>
        </w:rPr>
        <w:t xml:space="preserve"> </w:t>
      </w:r>
    </w:p>
    <w:p w14:paraId="18803C86" w14:textId="6504F7B1" w:rsidR="00FC3FCB" w:rsidRDefault="00AD6571" w:rsidP="00207D43">
      <w:pPr>
        <w:pStyle w:val="ListParagraph"/>
        <w:numPr>
          <w:ilvl w:val="0"/>
          <w:numId w:val="71"/>
        </w:numPr>
        <w:rPr>
          <w:rFonts w:asciiTheme="minorHAnsi" w:hAnsiTheme="minorHAnsi" w:cstheme="minorHAnsi"/>
          <w:szCs w:val="24"/>
        </w:rPr>
      </w:pPr>
      <w:r>
        <w:rPr>
          <w:rFonts w:asciiTheme="minorHAnsi" w:hAnsiTheme="minorHAnsi" w:cstheme="minorHAnsi"/>
          <w:szCs w:val="24"/>
        </w:rPr>
        <w:t>Sec</w:t>
      </w:r>
      <w:r w:rsidR="00AE5E21">
        <w:rPr>
          <w:rFonts w:asciiTheme="minorHAnsi" w:hAnsiTheme="minorHAnsi" w:cstheme="minorHAnsi"/>
          <w:szCs w:val="24"/>
        </w:rPr>
        <w:t xml:space="preserve"> admin</w:t>
      </w:r>
      <w:r w:rsidR="00FC3FCB" w:rsidRPr="00370699">
        <w:rPr>
          <w:rFonts w:asciiTheme="minorHAnsi" w:hAnsiTheme="minorHAnsi" w:cstheme="minorHAnsi"/>
          <w:szCs w:val="24"/>
        </w:rPr>
        <w:t xml:space="preserve"> </w:t>
      </w:r>
      <w:r w:rsidR="00FC3FCB">
        <w:rPr>
          <w:rFonts w:asciiTheme="minorHAnsi" w:hAnsiTheme="minorHAnsi" w:cstheme="minorHAnsi"/>
          <w:szCs w:val="24"/>
        </w:rPr>
        <w:t>s</w:t>
      </w:r>
      <w:r w:rsidR="00FC3FCB" w:rsidRPr="00D868AF">
        <w:rPr>
          <w:rFonts w:asciiTheme="minorHAnsi" w:hAnsiTheme="minorHAnsi" w:cstheme="minorHAnsi"/>
          <w:szCs w:val="24"/>
        </w:rPr>
        <w:t xml:space="preserve">earch </w:t>
      </w:r>
      <w:r w:rsidR="00FC3FCB">
        <w:rPr>
          <w:rFonts w:asciiTheme="minorHAnsi" w:hAnsiTheme="minorHAnsi" w:cstheme="minorHAnsi"/>
          <w:szCs w:val="24"/>
        </w:rPr>
        <w:t xml:space="preserve">for </w:t>
      </w:r>
      <w:r w:rsidR="00AE5E21">
        <w:rPr>
          <w:rFonts w:asciiTheme="minorHAnsi" w:hAnsiTheme="minorHAnsi" w:cstheme="minorHAnsi"/>
          <w:szCs w:val="24"/>
        </w:rPr>
        <w:t>user</w:t>
      </w:r>
      <w:r w:rsidR="00FC3FCB" w:rsidRPr="00D868AF">
        <w:rPr>
          <w:rFonts w:asciiTheme="minorHAnsi" w:hAnsiTheme="minorHAnsi" w:cstheme="minorHAnsi"/>
          <w:szCs w:val="24"/>
        </w:rPr>
        <w:t xml:space="preserve"> from the User List and click on the Next button.</w:t>
      </w:r>
    </w:p>
    <w:p w14:paraId="0A9EA312" w14:textId="77777777" w:rsidR="00FC3FCB" w:rsidRDefault="00FC3FCB" w:rsidP="00FC3FCB">
      <w:pPr>
        <w:pStyle w:val="ListParagraph"/>
        <w:rPr>
          <w:rFonts w:asciiTheme="minorHAnsi" w:hAnsiTheme="minorHAnsi" w:cstheme="minorHAnsi"/>
          <w:szCs w:val="24"/>
        </w:rPr>
      </w:pPr>
    </w:p>
    <w:p w14:paraId="02E29A79" w14:textId="672D111F" w:rsidR="00FC3FCB" w:rsidRPr="00FE1CC2" w:rsidRDefault="00FC3FCB" w:rsidP="00FC3FCB">
      <w:pPr>
        <w:pStyle w:val="Caption"/>
      </w:pPr>
      <w:bookmarkStart w:id="767" w:name="_Toc61521989"/>
      <w:r w:rsidRPr="00FE1CC2">
        <w:t xml:space="preserve">Figure </w:t>
      </w:r>
      <w:r w:rsidR="00BC222A">
        <w:fldChar w:fldCharType="begin"/>
      </w:r>
      <w:r w:rsidR="00BC222A">
        <w:instrText xml:space="preserve"> SEQ Figure \* ARABIC </w:instrText>
      </w:r>
      <w:r w:rsidR="00BC222A">
        <w:fldChar w:fldCharType="separate"/>
      </w:r>
      <w:r w:rsidR="00C825B7">
        <w:rPr>
          <w:noProof/>
        </w:rPr>
        <w:t>165</w:t>
      </w:r>
      <w:r w:rsidR="00BC222A">
        <w:rPr>
          <w:noProof/>
        </w:rPr>
        <w:fldChar w:fldCharType="end"/>
      </w:r>
      <w:r w:rsidRPr="00FE1CC2">
        <w:t>: User Search</w:t>
      </w:r>
      <w:bookmarkEnd w:id="767"/>
    </w:p>
    <w:p w14:paraId="4A4CB886" w14:textId="5060C466" w:rsidR="00FC3FCB" w:rsidRDefault="00AD6571" w:rsidP="00B121C1">
      <w:pPr>
        <w:ind w:left="720"/>
        <w:rPr>
          <w:rFonts w:asciiTheme="minorHAnsi" w:hAnsiTheme="minorHAnsi"/>
        </w:rPr>
      </w:pPr>
      <w:r>
        <w:rPr>
          <w:rFonts w:asciiTheme="minorHAnsi" w:hAnsiTheme="minorHAnsi"/>
          <w:noProof/>
        </w:rPr>
        <w:drawing>
          <wp:inline distT="0" distB="0" distL="0" distR="0" wp14:anchorId="66B331E0" wp14:editId="135D63D5">
            <wp:extent cx="4657725" cy="1828800"/>
            <wp:effectExtent l="19050" t="19050" r="28575" b="1905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657725" cy="1828800"/>
                    </a:xfrm>
                    <a:prstGeom prst="rect">
                      <a:avLst/>
                    </a:prstGeom>
                    <a:noFill/>
                    <a:ln cmpd="sng">
                      <a:solidFill>
                        <a:srgbClr val="5B9BD5"/>
                      </a:solidFill>
                    </a:ln>
                  </pic:spPr>
                </pic:pic>
              </a:graphicData>
            </a:graphic>
          </wp:inline>
        </w:drawing>
      </w:r>
    </w:p>
    <w:p w14:paraId="7C4FB8BB" w14:textId="32B522EA" w:rsidR="00FC3FCB" w:rsidRDefault="00934518" w:rsidP="00207D43">
      <w:pPr>
        <w:pStyle w:val="ListParagraph"/>
        <w:numPr>
          <w:ilvl w:val="0"/>
          <w:numId w:val="71"/>
        </w:numPr>
        <w:rPr>
          <w:rFonts w:asciiTheme="minorHAnsi" w:hAnsiTheme="minorHAnsi" w:cstheme="minorHAnsi"/>
          <w:szCs w:val="24"/>
        </w:rPr>
      </w:pPr>
      <w:r>
        <w:rPr>
          <w:rFonts w:asciiTheme="minorHAnsi" w:hAnsiTheme="minorHAnsi" w:cstheme="minorHAnsi"/>
          <w:szCs w:val="24"/>
        </w:rPr>
        <w:t>Sec</w:t>
      </w:r>
      <w:r w:rsidR="00AE5E21">
        <w:rPr>
          <w:rFonts w:asciiTheme="minorHAnsi" w:hAnsiTheme="minorHAnsi" w:cstheme="minorHAnsi"/>
          <w:szCs w:val="24"/>
        </w:rPr>
        <w:t xml:space="preserve"> admin</w:t>
      </w:r>
      <w:r w:rsidR="00FC3FCB" w:rsidRPr="00FE1CC2">
        <w:rPr>
          <w:rFonts w:asciiTheme="minorHAnsi" w:hAnsiTheme="minorHAnsi" w:cstheme="minorHAnsi"/>
          <w:szCs w:val="24"/>
        </w:rPr>
        <w:t xml:space="preserve"> </w:t>
      </w:r>
      <w:r w:rsidR="00AE5E21">
        <w:rPr>
          <w:rFonts w:asciiTheme="minorHAnsi" w:hAnsiTheme="minorHAnsi" w:cstheme="minorHAnsi"/>
          <w:szCs w:val="24"/>
        </w:rPr>
        <w:t>must</w:t>
      </w:r>
      <w:r w:rsidR="00FC3FCB" w:rsidRPr="00FE1CC2">
        <w:rPr>
          <w:rFonts w:asciiTheme="minorHAnsi" w:hAnsiTheme="minorHAnsi" w:cstheme="minorHAnsi"/>
          <w:szCs w:val="24"/>
        </w:rPr>
        <w:t xml:space="preserve"> select the </w:t>
      </w:r>
      <w:r w:rsidR="00AE5E21">
        <w:rPr>
          <w:rFonts w:asciiTheme="minorHAnsi" w:hAnsiTheme="minorHAnsi" w:cstheme="minorHAnsi"/>
          <w:szCs w:val="24"/>
        </w:rPr>
        <w:t>Active Directory</w:t>
      </w:r>
      <w:r w:rsidR="00FC3FCB" w:rsidRPr="00FE1CC2">
        <w:rPr>
          <w:rFonts w:asciiTheme="minorHAnsi" w:hAnsiTheme="minorHAnsi" w:cstheme="minorHAnsi"/>
          <w:szCs w:val="24"/>
        </w:rPr>
        <w:t xml:space="preserve"> application to add to the cart and click on the Checkout button.</w:t>
      </w:r>
    </w:p>
    <w:p w14:paraId="196EDCCA" w14:textId="77777777" w:rsidR="00FC3FCB" w:rsidRPr="00FE1CC2" w:rsidRDefault="00FC3FCB" w:rsidP="00FC3FCB">
      <w:pPr>
        <w:pStyle w:val="ListParagraph"/>
        <w:rPr>
          <w:rFonts w:asciiTheme="minorHAnsi" w:hAnsiTheme="minorHAnsi" w:cstheme="minorHAnsi"/>
          <w:szCs w:val="24"/>
        </w:rPr>
      </w:pPr>
    </w:p>
    <w:p w14:paraId="4D18F8CA" w14:textId="3162F1EB" w:rsidR="00FC3FCB" w:rsidRPr="00FE1CC2" w:rsidRDefault="00FC3FCB" w:rsidP="00FC3FCB">
      <w:pPr>
        <w:pStyle w:val="Caption"/>
      </w:pPr>
      <w:bookmarkStart w:id="768" w:name="_Toc61521990"/>
      <w:r w:rsidRPr="00FE1CC2">
        <w:t xml:space="preserve">Figure </w:t>
      </w:r>
      <w:r w:rsidR="00BC222A">
        <w:fldChar w:fldCharType="begin"/>
      </w:r>
      <w:r w:rsidR="00BC222A">
        <w:instrText xml:space="preserve"> SEQ Figure \* ARABIC </w:instrText>
      </w:r>
      <w:r w:rsidR="00BC222A">
        <w:fldChar w:fldCharType="separate"/>
      </w:r>
      <w:r w:rsidR="00C825B7">
        <w:rPr>
          <w:noProof/>
        </w:rPr>
        <w:t>166</w:t>
      </w:r>
      <w:r w:rsidR="00BC222A">
        <w:rPr>
          <w:noProof/>
        </w:rPr>
        <w:fldChar w:fldCharType="end"/>
      </w:r>
      <w:r w:rsidRPr="00FE1CC2">
        <w:t>: Add to Cart</w:t>
      </w:r>
      <w:bookmarkEnd w:id="768"/>
    </w:p>
    <w:p w14:paraId="520D3B31" w14:textId="55973D3E" w:rsidR="00FC3FCB" w:rsidRDefault="00934518" w:rsidP="00B121C1">
      <w:pPr>
        <w:ind w:left="720"/>
        <w:rPr>
          <w:rFonts w:asciiTheme="minorHAnsi" w:hAnsiTheme="minorHAnsi" w:cstheme="minorHAnsi"/>
          <w:sz w:val="24"/>
          <w:szCs w:val="24"/>
        </w:rPr>
      </w:pPr>
      <w:r>
        <w:rPr>
          <w:rFonts w:asciiTheme="minorHAnsi" w:hAnsiTheme="minorHAnsi" w:cstheme="minorHAnsi"/>
          <w:noProof/>
          <w:sz w:val="24"/>
          <w:szCs w:val="24"/>
        </w:rPr>
        <w:drawing>
          <wp:inline distT="0" distB="0" distL="0" distR="0" wp14:anchorId="5D45F54B" wp14:editId="056C4B27">
            <wp:extent cx="4705350" cy="2094865"/>
            <wp:effectExtent l="19050" t="19050" r="19050" b="19685"/>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705350" cy="2094865"/>
                    </a:xfrm>
                    <a:prstGeom prst="rect">
                      <a:avLst/>
                    </a:prstGeom>
                    <a:noFill/>
                    <a:ln cmpd="sng">
                      <a:solidFill>
                        <a:srgbClr val="5B9BD5"/>
                      </a:solidFill>
                    </a:ln>
                  </pic:spPr>
                </pic:pic>
              </a:graphicData>
            </a:graphic>
          </wp:inline>
        </w:drawing>
      </w:r>
    </w:p>
    <w:p w14:paraId="60A4B086" w14:textId="77777777" w:rsidR="00FC3FCB" w:rsidRPr="008B7D6B" w:rsidRDefault="00FC3FCB" w:rsidP="00FC3FCB">
      <w:pPr>
        <w:ind w:left="990"/>
        <w:rPr>
          <w:rFonts w:asciiTheme="minorHAnsi" w:hAnsiTheme="minorHAnsi" w:cstheme="minorHAnsi"/>
          <w:sz w:val="4"/>
          <w:szCs w:val="24"/>
        </w:rPr>
      </w:pPr>
    </w:p>
    <w:p w14:paraId="225B7276" w14:textId="4D2E624A" w:rsidR="00FC3FCB" w:rsidRPr="00794D13" w:rsidRDefault="003063AA" w:rsidP="00207D43">
      <w:pPr>
        <w:pStyle w:val="ListParagraph"/>
        <w:numPr>
          <w:ilvl w:val="0"/>
          <w:numId w:val="71"/>
        </w:numPr>
        <w:rPr>
          <w:rFonts w:asciiTheme="minorHAnsi" w:hAnsiTheme="minorHAnsi" w:cstheme="minorHAnsi"/>
        </w:rPr>
      </w:pPr>
      <w:r>
        <w:rPr>
          <w:rFonts w:asciiTheme="minorHAnsi" w:hAnsiTheme="minorHAnsi" w:cstheme="minorHAnsi"/>
        </w:rPr>
        <w:t>Sec</w:t>
      </w:r>
      <w:r w:rsidR="00F61E39" w:rsidRPr="00794D13">
        <w:rPr>
          <w:rFonts w:asciiTheme="minorHAnsi" w:hAnsiTheme="minorHAnsi" w:cstheme="minorHAnsi"/>
        </w:rPr>
        <w:t xml:space="preserve"> admin</w:t>
      </w:r>
      <w:r w:rsidR="00FC3FCB" w:rsidRPr="00794D13">
        <w:rPr>
          <w:rFonts w:asciiTheme="minorHAnsi" w:hAnsiTheme="minorHAnsi" w:cstheme="minorHAnsi"/>
        </w:rPr>
        <w:t xml:space="preserve"> can select the appropriate access and click on the Next button. </w:t>
      </w:r>
    </w:p>
    <w:p w14:paraId="2942E9CB" w14:textId="3C92318C" w:rsidR="00FC3FCB" w:rsidRPr="00FE1CC2" w:rsidRDefault="00FC3FCB" w:rsidP="00FC3FCB">
      <w:pPr>
        <w:pStyle w:val="Caption"/>
      </w:pPr>
      <w:bookmarkStart w:id="769" w:name="_Toc61521991"/>
      <w:r w:rsidRPr="00FE1CC2">
        <w:t xml:space="preserve">Figure </w:t>
      </w:r>
      <w:r w:rsidR="00BC222A">
        <w:fldChar w:fldCharType="begin"/>
      </w:r>
      <w:r w:rsidR="00BC222A">
        <w:instrText xml:space="preserve"> SEQ Figure \* ARABIC </w:instrText>
      </w:r>
      <w:r w:rsidR="00BC222A">
        <w:fldChar w:fldCharType="separate"/>
      </w:r>
      <w:r w:rsidR="00C825B7">
        <w:rPr>
          <w:noProof/>
        </w:rPr>
        <w:t>167</w:t>
      </w:r>
      <w:r w:rsidR="00BC222A">
        <w:rPr>
          <w:noProof/>
        </w:rPr>
        <w:fldChar w:fldCharType="end"/>
      </w:r>
      <w:r w:rsidRPr="00FE1CC2">
        <w:t>: Add Business Justification</w:t>
      </w:r>
      <w:bookmarkEnd w:id="769"/>
    </w:p>
    <w:p w14:paraId="070FCAD2" w14:textId="01AEE55C" w:rsidR="00FC3FCB" w:rsidRDefault="008A4EDF" w:rsidP="00FC3FCB">
      <w:pPr>
        <w:ind w:left="720"/>
        <w:rPr>
          <w:rFonts w:asciiTheme="minorHAnsi" w:hAnsiTheme="minorHAnsi" w:cstheme="minorHAnsi"/>
          <w:sz w:val="24"/>
          <w:szCs w:val="24"/>
        </w:rPr>
      </w:pPr>
      <w:r>
        <w:rPr>
          <w:rFonts w:asciiTheme="minorHAnsi" w:hAnsiTheme="minorHAnsi" w:cstheme="minorHAnsi"/>
          <w:noProof/>
          <w:sz w:val="24"/>
          <w:szCs w:val="24"/>
        </w:rPr>
        <w:drawing>
          <wp:inline distT="0" distB="0" distL="0" distR="0" wp14:anchorId="203DE3E2" wp14:editId="4BFD8227">
            <wp:extent cx="4705350" cy="2926080"/>
            <wp:effectExtent l="19050" t="19050" r="19050" b="2667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709181" cy="2928462"/>
                    </a:xfrm>
                    <a:prstGeom prst="rect">
                      <a:avLst/>
                    </a:prstGeom>
                    <a:noFill/>
                    <a:ln cmpd="sng">
                      <a:solidFill>
                        <a:srgbClr val="5B9BD5"/>
                      </a:solidFill>
                    </a:ln>
                  </pic:spPr>
                </pic:pic>
              </a:graphicData>
            </a:graphic>
          </wp:inline>
        </w:drawing>
      </w:r>
    </w:p>
    <w:p w14:paraId="283BA83B" w14:textId="5D8CE769" w:rsidR="00794D13" w:rsidRDefault="00811765" w:rsidP="00207D43">
      <w:pPr>
        <w:pStyle w:val="ListParagraph"/>
        <w:numPr>
          <w:ilvl w:val="0"/>
          <w:numId w:val="71"/>
        </w:numPr>
        <w:rPr>
          <w:rFonts w:asciiTheme="minorHAnsi" w:hAnsiTheme="minorHAnsi" w:cstheme="minorHAnsi"/>
        </w:rPr>
      </w:pPr>
      <w:r>
        <w:rPr>
          <w:rFonts w:asciiTheme="minorHAnsi" w:hAnsiTheme="minorHAnsi" w:cstheme="minorHAnsi"/>
        </w:rPr>
        <w:t>Sec</w:t>
      </w:r>
      <w:r w:rsidR="00794D13">
        <w:rPr>
          <w:rFonts w:asciiTheme="minorHAnsi" w:hAnsiTheme="minorHAnsi" w:cstheme="minorHAnsi"/>
        </w:rPr>
        <w:t xml:space="preserve"> admin must</w:t>
      </w:r>
      <w:r w:rsidR="00794D13" w:rsidRPr="008300CD">
        <w:rPr>
          <w:rFonts w:asciiTheme="minorHAnsi" w:hAnsiTheme="minorHAnsi" w:cstheme="minorHAnsi"/>
        </w:rPr>
        <w:t xml:space="preserve"> </w:t>
      </w:r>
      <w:r w:rsidR="00794D13">
        <w:rPr>
          <w:rFonts w:asciiTheme="minorHAnsi" w:hAnsiTheme="minorHAnsi" w:cstheme="minorHAnsi"/>
          <w:szCs w:val="24"/>
        </w:rPr>
        <w:t>provide</w:t>
      </w:r>
      <w:r w:rsidR="00794D13" w:rsidRPr="008300CD">
        <w:rPr>
          <w:rFonts w:asciiTheme="minorHAnsi" w:hAnsiTheme="minorHAnsi" w:cstheme="minorHAnsi"/>
          <w:szCs w:val="24"/>
        </w:rPr>
        <w:t xml:space="preserve"> the Business Justification and Comments then submit the request</w:t>
      </w:r>
      <w:r w:rsidR="00794D13" w:rsidRPr="008300CD">
        <w:rPr>
          <w:rFonts w:asciiTheme="minorHAnsi" w:hAnsiTheme="minorHAnsi" w:cstheme="minorHAnsi"/>
        </w:rPr>
        <w:t>.</w:t>
      </w:r>
    </w:p>
    <w:p w14:paraId="44F25334" w14:textId="77777777" w:rsidR="00FC3FCB" w:rsidRDefault="00FC3FCB" w:rsidP="00716785"/>
    <w:p w14:paraId="5668A91D" w14:textId="3644A098" w:rsidR="00794D13" w:rsidRDefault="00794D13">
      <w:pPr>
        <w:pStyle w:val="Caption"/>
      </w:pPr>
      <w:bookmarkStart w:id="770" w:name="_Toc61521992"/>
      <w:r>
        <w:t xml:space="preserve">Figure </w:t>
      </w:r>
      <w:r w:rsidR="00BC222A">
        <w:fldChar w:fldCharType="begin"/>
      </w:r>
      <w:r w:rsidR="00BC222A">
        <w:instrText xml:space="preserve"> SEQ Figure \* ARABIC </w:instrText>
      </w:r>
      <w:r w:rsidR="00BC222A">
        <w:fldChar w:fldCharType="separate"/>
      </w:r>
      <w:r w:rsidR="00C825B7">
        <w:rPr>
          <w:noProof/>
        </w:rPr>
        <w:t>168</w:t>
      </w:r>
      <w:r w:rsidR="00BC222A">
        <w:rPr>
          <w:noProof/>
        </w:rPr>
        <w:fldChar w:fldCharType="end"/>
      </w:r>
      <w:r>
        <w:t xml:space="preserve"> : Access Request Details</w:t>
      </w:r>
      <w:bookmarkEnd w:id="770"/>
    </w:p>
    <w:p w14:paraId="2894A127" w14:textId="172D3C62" w:rsidR="00FC3FCB" w:rsidRDefault="00811765" w:rsidP="00B121C1">
      <w:pPr>
        <w:ind w:left="720"/>
      </w:pPr>
      <w:r>
        <w:rPr>
          <w:noProof/>
        </w:rPr>
        <w:drawing>
          <wp:inline distT="0" distB="0" distL="0" distR="0" wp14:anchorId="05B5A8E0" wp14:editId="549A2E14">
            <wp:extent cx="4651513" cy="2950210"/>
            <wp:effectExtent l="19050" t="19050" r="15875" b="2159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656113" cy="2953128"/>
                    </a:xfrm>
                    <a:prstGeom prst="rect">
                      <a:avLst/>
                    </a:prstGeom>
                    <a:noFill/>
                    <a:ln cmpd="sng">
                      <a:solidFill>
                        <a:srgbClr val="5B9BD5"/>
                      </a:solidFill>
                    </a:ln>
                  </pic:spPr>
                </pic:pic>
              </a:graphicData>
            </a:graphic>
          </wp:inline>
        </w:drawing>
      </w:r>
    </w:p>
    <w:p w14:paraId="3F1BE498" w14:textId="4F86894C" w:rsidR="00B36EC7" w:rsidRDefault="007106D0" w:rsidP="00B36EC7">
      <w:pPr>
        <w:pStyle w:val="Heading4"/>
        <w:rPr>
          <w:sz w:val="18"/>
          <w:szCs w:val="18"/>
        </w:rPr>
      </w:pPr>
      <w:r>
        <w:rPr>
          <w:sz w:val="18"/>
          <w:szCs w:val="18"/>
        </w:rPr>
        <w:t>Sec</w:t>
      </w:r>
      <w:r w:rsidR="00B36EC7">
        <w:rPr>
          <w:sz w:val="18"/>
          <w:szCs w:val="18"/>
        </w:rPr>
        <w:t xml:space="preserve"> Admin Request Active Directory Access for Sec Admin for Contingent Worker</w:t>
      </w:r>
    </w:p>
    <w:p w14:paraId="073C61E4" w14:textId="1E675545" w:rsidR="00554592" w:rsidRDefault="00554592" w:rsidP="00554592">
      <w:r>
        <w:t xml:space="preserve">This section describes about Sec admin raising request for </w:t>
      </w:r>
      <w:r w:rsidR="00F1272B">
        <w:t>contingent worker</w:t>
      </w:r>
      <w:r>
        <w:t xml:space="preserve"> type. Sec admin must follow below steps to request access for </w:t>
      </w:r>
      <w:r w:rsidR="00F1272B">
        <w:t>contingent worker</w:t>
      </w:r>
      <w:r>
        <w:t xml:space="preserve"> user.</w:t>
      </w:r>
    </w:p>
    <w:p w14:paraId="133A7870" w14:textId="4A9219A6" w:rsidR="00554592" w:rsidRDefault="00554592" w:rsidP="00207D43">
      <w:pPr>
        <w:pStyle w:val="ListParagraph"/>
        <w:numPr>
          <w:ilvl w:val="0"/>
          <w:numId w:val="76"/>
        </w:numPr>
        <w:rPr>
          <w:rFonts w:asciiTheme="minorHAnsi" w:hAnsiTheme="minorHAnsi" w:cstheme="minorHAnsi"/>
          <w:szCs w:val="24"/>
        </w:rPr>
      </w:pPr>
      <w:r>
        <w:rPr>
          <w:rFonts w:asciiTheme="minorHAnsi" w:hAnsiTheme="minorHAnsi" w:cstheme="minorHAnsi"/>
          <w:szCs w:val="24"/>
        </w:rPr>
        <w:t xml:space="preserve">Sec admin receives  CAS request to add access for </w:t>
      </w:r>
      <w:r w:rsidR="00E34A5B">
        <w:rPr>
          <w:rFonts w:asciiTheme="minorHAnsi" w:hAnsiTheme="minorHAnsi" w:cstheme="minorHAnsi"/>
          <w:szCs w:val="24"/>
        </w:rPr>
        <w:t>contingent worker</w:t>
      </w:r>
      <w:r>
        <w:rPr>
          <w:rFonts w:asciiTheme="minorHAnsi" w:hAnsiTheme="minorHAnsi" w:cstheme="minorHAnsi"/>
          <w:szCs w:val="24"/>
        </w:rPr>
        <w:t xml:space="preserve"> type.</w:t>
      </w:r>
    </w:p>
    <w:p w14:paraId="452B2A58" w14:textId="77777777" w:rsidR="00554592" w:rsidRPr="00370699" w:rsidRDefault="00554592" w:rsidP="00207D43">
      <w:pPr>
        <w:pStyle w:val="ListParagraph"/>
        <w:numPr>
          <w:ilvl w:val="0"/>
          <w:numId w:val="76"/>
        </w:numPr>
        <w:rPr>
          <w:rFonts w:asciiTheme="minorHAnsi" w:hAnsiTheme="minorHAnsi" w:cstheme="minorHAnsi"/>
          <w:szCs w:val="24"/>
        </w:rPr>
      </w:pPr>
      <w:r>
        <w:rPr>
          <w:rFonts w:asciiTheme="minorHAnsi" w:hAnsiTheme="minorHAnsi" w:cstheme="minorHAnsi"/>
          <w:szCs w:val="24"/>
        </w:rPr>
        <w:t xml:space="preserve">Sec admin </w:t>
      </w:r>
      <w:r w:rsidRPr="00370699">
        <w:rPr>
          <w:rFonts w:asciiTheme="minorHAnsi" w:hAnsiTheme="minorHAnsi" w:cstheme="minorHAnsi"/>
          <w:szCs w:val="24"/>
        </w:rPr>
        <w:t xml:space="preserve"> log</w:t>
      </w:r>
      <w:r>
        <w:rPr>
          <w:rFonts w:asciiTheme="minorHAnsi" w:hAnsiTheme="minorHAnsi" w:cstheme="minorHAnsi"/>
          <w:szCs w:val="24"/>
        </w:rPr>
        <w:t>s</w:t>
      </w:r>
      <w:r w:rsidRPr="00370699">
        <w:rPr>
          <w:rFonts w:asciiTheme="minorHAnsi" w:hAnsiTheme="minorHAnsi" w:cstheme="minorHAnsi"/>
          <w:szCs w:val="24"/>
        </w:rPr>
        <w:t xml:space="preserve"> in to Saviynt Security Manager using their credentials and click on </w:t>
      </w:r>
      <w:r>
        <w:rPr>
          <w:rFonts w:asciiTheme="minorHAnsi" w:hAnsiTheme="minorHAnsi" w:cstheme="minorHAnsi"/>
          <w:szCs w:val="24"/>
        </w:rPr>
        <w:t>“</w:t>
      </w:r>
      <w:r w:rsidRPr="00370699">
        <w:rPr>
          <w:rFonts w:asciiTheme="minorHAnsi" w:hAnsiTheme="minorHAnsi" w:cstheme="minorHAnsi"/>
          <w:szCs w:val="24"/>
        </w:rPr>
        <w:t xml:space="preserve">Request Access for </w:t>
      </w:r>
      <w:r>
        <w:rPr>
          <w:rFonts w:asciiTheme="minorHAnsi" w:hAnsiTheme="minorHAnsi" w:cstheme="minorHAnsi"/>
          <w:szCs w:val="24"/>
        </w:rPr>
        <w:t>O</w:t>
      </w:r>
      <w:r w:rsidRPr="00370699">
        <w:rPr>
          <w:rFonts w:asciiTheme="minorHAnsi" w:hAnsiTheme="minorHAnsi" w:cstheme="minorHAnsi"/>
          <w:szCs w:val="24"/>
        </w:rPr>
        <w:t>thers</w:t>
      </w:r>
      <w:r>
        <w:rPr>
          <w:rFonts w:asciiTheme="minorHAnsi" w:hAnsiTheme="minorHAnsi" w:cstheme="minorHAnsi"/>
          <w:szCs w:val="24"/>
        </w:rPr>
        <w:t>”</w:t>
      </w:r>
      <w:r w:rsidRPr="00370699">
        <w:rPr>
          <w:rFonts w:asciiTheme="minorHAnsi" w:hAnsiTheme="minorHAnsi" w:cstheme="minorHAnsi"/>
          <w:szCs w:val="24"/>
        </w:rPr>
        <w:t xml:space="preserve"> tile </w:t>
      </w:r>
      <w:r>
        <w:rPr>
          <w:rFonts w:asciiTheme="minorHAnsi" w:hAnsiTheme="minorHAnsi" w:cstheme="minorHAnsi"/>
          <w:szCs w:val="24"/>
        </w:rPr>
        <w:t>o</w:t>
      </w:r>
      <w:r w:rsidRPr="00370699">
        <w:rPr>
          <w:rFonts w:asciiTheme="minorHAnsi" w:hAnsiTheme="minorHAnsi" w:cstheme="minorHAnsi"/>
          <w:szCs w:val="24"/>
        </w:rPr>
        <w:t>n ARS Dashboard.</w:t>
      </w:r>
    </w:p>
    <w:p w14:paraId="24043AA7" w14:textId="4A285B40" w:rsidR="00554592" w:rsidRPr="00EA5112" w:rsidRDefault="00554592" w:rsidP="00554592">
      <w:pPr>
        <w:pStyle w:val="Caption"/>
      </w:pPr>
      <w:bookmarkStart w:id="771" w:name="_Toc61521993"/>
      <w:r w:rsidRPr="00EA5112">
        <w:t xml:space="preserve">Figure </w:t>
      </w:r>
      <w:r w:rsidR="00BC222A">
        <w:fldChar w:fldCharType="begin"/>
      </w:r>
      <w:r w:rsidR="00BC222A">
        <w:instrText xml:space="preserve"> SEQ Figure \* ARABIC </w:instrText>
      </w:r>
      <w:r w:rsidR="00BC222A">
        <w:fldChar w:fldCharType="separate"/>
      </w:r>
      <w:r w:rsidR="00C825B7">
        <w:rPr>
          <w:noProof/>
        </w:rPr>
        <w:t>169</w:t>
      </w:r>
      <w:r w:rsidR="00BC222A">
        <w:rPr>
          <w:noProof/>
        </w:rPr>
        <w:fldChar w:fldCharType="end"/>
      </w:r>
      <w:r w:rsidRPr="00EA5112">
        <w:t>: Request Access</w:t>
      </w:r>
      <w:bookmarkEnd w:id="771"/>
    </w:p>
    <w:p w14:paraId="514AD37C" w14:textId="77777777" w:rsidR="00554592" w:rsidRDefault="00554592" w:rsidP="00554592">
      <w:pPr>
        <w:ind w:left="720"/>
        <w:rPr>
          <w:rFonts w:asciiTheme="minorHAnsi" w:hAnsiTheme="minorHAnsi" w:cstheme="minorHAnsi"/>
          <w:sz w:val="24"/>
          <w:szCs w:val="24"/>
        </w:rPr>
      </w:pPr>
      <w:r>
        <w:rPr>
          <w:rFonts w:asciiTheme="minorHAnsi" w:hAnsiTheme="minorHAnsi" w:cstheme="minorHAnsi"/>
          <w:noProof/>
          <w:sz w:val="24"/>
          <w:szCs w:val="24"/>
        </w:rPr>
        <w:drawing>
          <wp:inline distT="0" distB="0" distL="0" distR="0" wp14:anchorId="067F7223" wp14:editId="26A0BB06">
            <wp:extent cx="4632325" cy="2148205"/>
            <wp:effectExtent l="19050" t="19050" r="15875" b="23495"/>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168">
                      <a:extLst>
                        <a:ext uri="{28A0092B-C50C-407E-A947-70E740481C1C}">
                          <a14:useLocalDpi xmlns:a14="http://schemas.microsoft.com/office/drawing/2010/main" val="0"/>
                        </a:ext>
                      </a:extLst>
                    </a:blip>
                    <a:srcRect t="12349"/>
                    <a:stretch/>
                  </pic:blipFill>
                  <pic:spPr bwMode="auto">
                    <a:xfrm>
                      <a:off x="0" y="0"/>
                      <a:ext cx="4653609" cy="2158075"/>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B63628">
        <w:rPr>
          <w:rFonts w:asciiTheme="minorHAnsi" w:hAnsiTheme="minorHAnsi" w:cstheme="minorHAnsi"/>
          <w:sz w:val="24"/>
          <w:szCs w:val="24"/>
        </w:rPr>
        <w:t xml:space="preserve"> </w:t>
      </w:r>
    </w:p>
    <w:p w14:paraId="3EA02C71" w14:textId="77777777" w:rsidR="00554592" w:rsidRDefault="00554592" w:rsidP="00207D43">
      <w:pPr>
        <w:pStyle w:val="ListParagraph"/>
        <w:numPr>
          <w:ilvl w:val="0"/>
          <w:numId w:val="76"/>
        </w:numPr>
        <w:rPr>
          <w:rFonts w:asciiTheme="minorHAnsi" w:hAnsiTheme="minorHAnsi" w:cstheme="minorHAnsi"/>
          <w:szCs w:val="24"/>
        </w:rPr>
      </w:pPr>
      <w:r>
        <w:rPr>
          <w:rFonts w:asciiTheme="minorHAnsi" w:hAnsiTheme="minorHAnsi" w:cstheme="minorHAnsi"/>
          <w:szCs w:val="24"/>
        </w:rPr>
        <w:t>Sec admin</w:t>
      </w:r>
      <w:r w:rsidRPr="00370699">
        <w:rPr>
          <w:rFonts w:asciiTheme="minorHAnsi" w:hAnsiTheme="minorHAnsi" w:cstheme="minorHAnsi"/>
          <w:szCs w:val="24"/>
        </w:rPr>
        <w:t xml:space="preserve"> </w:t>
      </w:r>
      <w:r>
        <w:rPr>
          <w:rFonts w:asciiTheme="minorHAnsi" w:hAnsiTheme="minorHAnsi" w:cstheme="minorHAnsi"/>
          <w:szCs w:val="24"/>
        </w:rPr>
        <w:t>s</w:t>
      </w:r>
      <w:r w:rsidRPr="00D868AF">
        <w:rPr>
          <w:rFonts w:asciiTheme="minorHAnsi" w:hAnsiTheme="minorHAnsi" w:cstheme="minorHAnsi"/>
          <w:szCs w:val="24"/>
        </w:rPr>
        <w:t xml:space="preserve">earch </w:t>
      </w:r>
      <w:r>
        <w:rPr>
          <w:rFonts w:asciiTheme="minorHAnsi" w:hAnsiTheme="minorHAnsi" w:cstheme="minorHAnsi"/>
          <w:szCs w:val="24"/>
        </w:rPr>
        <w:t>for user</w:t>
      </w:r>
      <w:r w:rsidRPr="00D868AF">
        <w:rPr>
          <w:rFonts w:asciiTheme="minorHAnsi" w:hAnsiTheme="minorHAnsi" w:cstheme="minorHAnsi"/>
          <w:szCs w:val="24"/>
        </w:rPr>
        <w:t xml:space="preserve"> from the User List and click on the Next button.</w:t>
      </w:r>
    </w:p>
    <w:p w14:paraId="21D5B036" w14:textId="77777777" w:rsidR="00554592" w:rsidRDefault="00554592" w:rsidP="00554592">
      <w:pPr>
        <w:pStyle w:val="ListParagraph"/>
        <w:rPr>
          <w:rFonts w:asciiTheme="minorHAnsi" w:hAnsiTheme="minorHAnsi" w:cstheme="minorHAnsi"/>
          <w:szCs w:val="24"/>
        </w:rPr>
      </w:pPr>
    </w:p>
    <w:p w14:paraId="1DD5D432" w14:textId="0788BE9E" w:rsidR="00554592" w:rsidRPr="00FE1CC2" w:rsidRDefault="00554592" w:rsidP="00554592">
      <w:pPr>
        <w:pStyle w:val="Caption"/>
      </w:pPr>
      <w:bookmarkStart w:id="772" w:name="_Toc61521994"/>
      <w:r w:rsidRPr="00FE1CC2">
        <w:t xml:space="preserve">Figure </w:t>
      </w:r>
      <w:r w:rsidR="00BC222A">
        <w:fldChar w:fldCharType="begin"/>
      </w:r>
      <w:r w:rsidR="00BC222A">
        <w:instrText xml:space="preserve"> SEQ Figure \* ARABIC </w:instrText>
      </w:r>
      <w:r w:rsidR="00BC222A">
        <w:fldChar w:fldCharType="separate"/>
      </w:r>
      <w:r w:rsidR="00C825B7">
        <w:rPr>
          <w:noProof/>
        </w:rPr>
        <w:t>170</w:t>
      </w:r>
      <w:r w:rsidR="00BC222A">
        <w:rPr>
          <w:noProof/>
        </w:rPr>
        <w:fldChar w:fldCharType="end"/>
      </w:r>
      <w:r w:rsidRPr="00FE1CC2">
        <w:t>: User Search</w:t>
      </w:r>
      <w:bookmarkEnd w:id="772"/>
    </w:p>
    <w:p w14:paraId="2F3A4E11" w14:textId="77777777" w:rsidR="00554592" w:rsidRDefault="00554592" w:rsidP="00554592">
      <w:pPr>
        <w:ind w:left="720"/>
        <w:rPr>
          <w:rFonts w:asciiTheme="minorHAnsi" w:hAnsiTheme="minorHAnsi"/>
        </w:rPr>
      </w:pPr>
      <w:r>
        <w:rPr>
          <w:rFonts w:asciiTheme="minorHAnsi" w:hAnsiTheme="minorHAnsi"/>
          <w:noProof/>
        </w:rPr>
        <w:drawing>
          <wp:inline distT="0" distB="0" distL="0" distR="0" wp14:anchorId="598EB7AC" wp14:editId="1EC48F92">
            <wp:extent cx="4657725" cy="1828800"/>
            <wp:effectExtent l="19050" t="19050" r="28575" b="1905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657725" cy="1828800"/>
                    </a:xfrm>
                    <a:prstGeom prst="rect">
                      <a:avLst/>
                    </a:prstGeom>
                    <a:noFill/>
                    <a:ln cmpd="sng">
                      <a:solidFill>
                        <a:srgbClr val="5B9BD5"/>
                      </a:solidFill>
                    </a:ln>
                  </pic:spPr>
                </pic:pic>
              </a:graphicData>
            </a:graphic>
          </wp:inline>
        </w:drawing>
      </w:r>
    </w:p>
    <w:p w14:paraId="6AD1BC16" w14:textId="77777777" w:rsidR="00554592" w:rsidRDefault="00554592" w:rsidP="00207D43">
      <w:pPr>
        <w:pStyle w:val="ListParagraph"/>
        <w:numPr>
          <w:ilvl w:val="0"/>
          <w:numId w:val="76"/>
        </w:numPr>
        <w:rPr>
          <w:rFonts w:asciiTheme="minorHAnsi" w:hAnsiTheme="minorHAnsi" w:cstheme="minorHAnsi"/>
          <w:szCs w:val="24"/>
        </w:rPr>
      </w:pPr>
      <w:r>
        <w:rPr>
          <w:rFonts w:asciiTheme="minorHAnsi" w:hAnsiTheme="minorHAnsi" w:cstheme="minorHAnsi"/>
          <w:szCs w:val="24"/>
        </w:rPr>
        <w:t>Sec admin</w:t>
      </w:r>
      <w:r w:rsidRPr="00FE1CC2">
        <w:rPr>
          <w:rFonts w:asciiTheme="minorHAnsi" w:hAnsiTheme="minorHAnsi" w:cstheme="minorHAnsi"/>
          <w:szCs w:val="24"/>
        </w:rPr>
        <w:t xml:space="preserve"> </w:t>
      </w:r>
      <w:r>
        <w:rPr>
          <w:rFonts w:asciiTheme="minorHAnsi" w:hAnsiTheme="minorHAnsi" w:cstheme="minorHAnsi"/>
          <w:szCs w:val="24"/>
        </w:rPr>
        <w:t>must</w:t>
      </w:r>
      <w:r w:rsidRPr="00FE1CC2">
        <w:rPr>
          <w:rFonts w:asciiTheme="minorHAnsi" w:hAnsiTheme="minorHAnsi" w:cstheme="minorHAnsi"/>
          <w:szCs w:val="24"/>
        </w:rPr>
        <w:t xml:space="preserve"> select the </w:t>
      </w:r>
      <w:r>
        <w:rPr>
          <w:rFonts w:asciiTheme="minorHAnsi" w:hAnsiTheme="minorHAnsi" w:cstheme="minorHAnsi"/>
          <w:szCs w:val="24"/>
        </w:rPr>
        <w:t>Active Directory</w:t>
      </w:r>
      <w:r w:rsidRPr="00FE1CC2">
        <w:rPr>
          <w:rFonts w:asciiTheme="minorHAnsi" w:hAnsiTheme="minorHAnsi" w:cstheme="minorHAnsi"/>
          <w:szCs w:val="24"/>
        </w:rPr>
        <w:t xml:space="preserve"> application to add to the cart and click on the Checkout button.</w:t>
      </w:r>
    </w:p>
    <w:p w14:paraId="0B299700" w14:textId="77777777" w:rsidR="00554592" w:rsidRPr="00FE1CC2" w:rsidRDefault="00554592" w:rsidP="00554592">
      <w:pPr>
        <w:pStyle w:val="ListParagraph"/>
        <w:rPr>
          <w:rFonts w:asciiTheme="minorHAnsi" w:hAnsiTheme="minorHAnsi" w:cstheme="minorHAnsi"/>
          <w:szCs w:val="24"/>
        </w:rPr>
      </w:pPr>
    </w:p>
    <w:p w14:paraId="559289FB" w14:textId="765C4537" w:rsidR="00554592" w:rsidRPr="00FE1CC2" w:rsidRDefault="00554592" w:rsidP="00554592">
      <w:pPr>
        <w:pStyle w:val="Caption"/>
      </w:pPr>
      <w:bookmarkStart w:id="773" w:name="_Toc61521995"/>
      <w:r w:rsidRPr="00FE1CC2">
        <w:t xml:space="preserve">Figure </w:t>
      </w:r>
      <w:r w:rsidR="00BC222A">
        <w:fldChar w:fldCharType="begin"/>
      </w:r>
      <w:r w:rsidR="00BC222A">
        <w:instrText xml:space="preserve"> SEQ Figure \* ARABIC </w:instrText>
      </w:r>
      <w:r w:rsidR="00BC222A">
        <w:fldChar w:fldCharType="separate"/>
      </w:r>
      <w:r w:rsidR="00C825B7">
        <w:rPr>
          <w:noProof/>
        </w:rPr>
        <w:t>171</w:t>
      </w:r>
      <w:r w:rsidR="00BC222A">
        <w:rPr>
          <w:noProof/>
        </w:rPr>
        <w:fldChar w:fldCharType="end"/>
      </w:r>
      <w:r w:rsidRPr="00FE1CC2">
        <w:t>: Add to Cart</w:t>
      </w:r>
      <w:bookmarkEnd w:id="773"/>
    </w:p>
    <w:p w14:paraId="71C437C0" w14:textId="77777777" w:rsidR="00554592" w:rsidRDefault="00554592" w:rsidP="00554592">
      <w:pPr>
        <w:ind w:left="720"/>
        <w:rPr>
          <w:rFonts w:asciiTheme="minorHAnsi" w:hAnsiTheme="minorHAnsi" w:cstheme="minorHAnsi"/>
          <w:sz w:val="24"/>
          <w:szCs w:val="24"/>
        </w:rPr>
      </w:pPr>
      <w:r>
        <w:rPr>
          <w:rFonts w:asciiTheme="minorHAnsi" w:hAnsiTheme="minorHAnsi" w:cstheme="minorHAnsi"/>
          <w:noProof/>
          <w:sz w:val="24"/>
          <w:szCs w:val="24"/>
        </w:rPr>
        <w:drawing>
          <wp:inline distT="0" distB="0" distL="0" distR="0" wp14:anchorId="69F8FD1C" wp14:editId="47F145DA">
            <wp:extent cx="4705350" cy="2094865"/>
            <wp:effectExtent l="19050" t="19050" r="19050" b="1968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705350" cy="2094865"/>
                    </a:xfrm>
                    <a:prstGeom prst="rect">
                      <a:avLst/>
                    </a:prstGeom>
                    <a:noFill/>
                    <a:ln cmpd="sng">
                      <a:solidFill>
                        <a:srgbClr val="5B9BD5"/>
                      </a:solidFill>
                    </a:ln>
                  </pic:spPr>
                </pic:pic>
              </a:graphicData>
            </a:graphic>
          </wp:inline>
        </w:drawing>
      </w:r>
    </w:p>
    <w:p w14:paraId="0F9BAB3A" w14:textId="77777777" w:rsidR="00554592" w:rsidRPr="008B7D6B" w:rsidRDefault="00554592" w:rsidP="00554592">
      <w:pPr>
        <w:ind w:left="990"/>
        <w:rPr>
          <w:rFonts w:asciiTheme="minorHAnsi" w:hAnsiTheme="minorHAnsi" w:cstheme="minorHAnsi"/>
          <w:sz w:val="4"/>
          <w:szCs w:val="24"/>
        </w:rPr>
      </w:pPr>
    </w:p>
    <w:p w14:paraId="620487E4" w14:textId="77777777" w:rsidR="00554592" w:rsidRPr="00794D13" w:rsidRDefault="00554592" w:rsidP="00207D43">
      <w:pPr>
        <w:pStyle w:val="ListParagraph"/>
        <w:numPr>
          <w:ilvl w:val="0"/>
          <w:numId w:val="76"/>
        </w:numPr>
        <w:rPr>
          <w:rFonts w:asciiTheme="minorHAnsi" w:hAnsiTheme="minorHAnsi" w:cstheme="minorHAnsi"/>
        </w:rPr>
      </w:pPr>
      <w:r>
        <w:rPr>
          <w:rFonts w:asciiTheme="minorHAnsi" w:hAnsiTheme="minorHAnsi" w:cstheme="minorHAnsi"/>
        </w:rPr>
        <w:t>Sec</w:t>
      </w:r>
      <w:r w:rsidRPr="00794D13">
        <w:rPr>
          <w:rFonts w:asciiTheme="minorHAnsi" w:hAnsiTheme="minorHAnsi" w:cstheme="minorHAnsi"/>
        </w:rPr>
        <w:t xml:space="preserve"> admin can select the appropriate access and click on the Next button. </w:t>
      </w:r>
    </w:p>
    <w:p w14:paraId="62DE1C07" w14:textId="365ECC05" w:rsidR="00554592" w:rsidRPr="00FE1CC2" w:rsidRDefault="00554592" w:rsidP="00554592">
      <w:pPr>
        <w:pStyle w:val="Caption"/>
      </w:pPr>
      <w:bookmarkStart w:id="774" w:name="_Toc61521996"/>
      <w:r w:rsidRPr="00FE1CC2">
        <w:t xml:space="preserve">Figure </w:t>
      </w:r>
      <w:r w:rsidR="00BC222A">
        <w:fldChar w:fldCharType="begin"/>
      </w:r>
      <w:r w:rsidR="00BC222A">
        <w:instrText xml:space="preserve"> SEQ Figure \* ARABIC </w:instrText>
      </w:r>
      <w:r w:rsidR="00BC222A">
        <w:fldChar w:fldCharType="separate"/>
      </w:r>
      <w:r w:rsidR="00C825B7">
        <w:rPr>
          <w:noProof/>
        </w:rPr>
        <w:t>172</w:t>
      </w:r>
      <w:r w:rsidR="00BC222A">
        <w:rPr>
          <w:noProof/>
        </w:rPr>
        <w:fldChar w:fldCharType="end"/>
      </w:r>
      <w:r w:rsidRPr="00FE1CC2">
        <w:t>: Add Business Justification</w:t>
      </w:r>
      <w:bookmarkEnd w:id="774"/>
    </w:p>
    <w:p w14:paraId="7DE62F73" w14:textId="67B6C3DA" w:rsidR="00554592" w:rsidRDefault="00624D18" w:rsidP="00554592">
      <w:pPr>
        <w:ind w:left="720"/>
        <w:rPr>
          <w:rFonts w:asciiTheme="minorHAnsi" w:hAnsiTheme="minorHAnsi" w:cstheme="minorHAnsi"/>
          <w:sz w:val="24"/>
          <w:szCs w:val="24"/>
        </w:rPr>
      </w:pPr>
      <w:r w:rsidRPr="00624D18">
        <w:rPr>
          <w:rFonts w:asciiTheme="minorHAnsi" w:hAnsiTheme="minorHAnsi" w:cstheme="minorHAnsi"/>
          <w:noProof/>
          <w:sz w:val="24"/>
          <w:szCs w:val="24"/>
        </w:rPr>
        <w:drawing>
          <wp:inline distT="0" distB="0" distL="0" distR="0" wp14:anchorId="69847EF3" wp14:editId="5342790F">
            <wp:extent cx="4540194" cy="2926080"/>
            <wp:effectExtent l="19050" t="19050" r="13335" b="2667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545902" cy="2929759"/>
                    </a:xfrm>
                    <a:prstGeom prst="rect">
                      <a:avLst/>
                    </a:prstGeom>
                    <a:ln cmpd="sng">
                      <a:solidFill>
                        <a:srgbClr val="5B9BD5"/>
                      </a:solidFill>
                    </a:ln>
                  </pic:spPr>
                </pic:pic>
              </a:graphicData>
            </a:graphic>
          </wp:inline>
        </w:drawing>
      </w:r>
    </w:p>
    <w:p w14:paraId="02B75919" w14:textId="77777777" w:rsidR="00554592" w:rsidRDefault="00554592" w:rsidP="00207D43">
      <w:pPr>
        <w:pStyle w:val="ListParagraph"/>
        <w:numPr>
          <w:ilvl w:val="0"/>
          <w:numId w:val="76"/>
        </w:numPr>
        <w:rPr>
          <w:rFonts w:asciiTheme="minorHAnsi" w:hAnsiTheme="minorHAnsi" w:cstheme="minorHAnsi"/>
        </w:rPr>
      </w:pPr>
      <w:r>
        <w:rPr>
          <w:rFonts w:asciiTheme="minorHAnsi" w:hAnsiTheme="minorHAnsi" w:cstheme="minorHAnsi"/>
        </w:rPr>
        <w:t>Sec admin must</w:t>
      </w:r>
      <w:r w:rsidRPr="008300CD">
        <w:rPr>
          <w:rFonts w:asciiTheme="minorHAnsi" w:hAnsiTheme="minorHAnsi" w:cstheme="minorHAnsi"/>
        </w:rPr>
        <w:t xml:space="preserve"> </w:t>
      </w:r>
      <w:r>
        <w:rPr>
          <w:rFonts w:asciiTheme="minorHAnsi" w:hAnsiTheme="minorHAnsi" w:cstheme="minorHAnsi"/>
          <w:szCs w:val="24"/>
        </w:rPr>
        <w:t>provide</w:t>
      </w:r>
      <w:r w:rsidRPr="008300CD">
        <w:rPr>
          <w:rFonts w:asciiTheme="minorHAnsi" w:hAnsiTheme="minorHAnsi" w:cstheme="minorHAnsi"/>
          <w:szCs w:val="24"/>
        </w:rPr>
        <w:t xml:space="preserve"> the Business Justification and Comments then submit the request</w:t>
      </w:r>
      <w:r w:rsidRPr="008300CD">
        <w:rPr>
          <w:rFonts w:asciiTheme="minorHAnsi" w:hAnsiTheme="minorHAnsi" w:cstheme="minorHAnsi"/>
        </w:rPr>
        <w:t>.</w:t>
      </w:r>
    </w:p>
    <w:p w14:paraId="4EE1D38C" w14:textId="77777777" w:rsidR="00554592" w:rsidRDefault="00554592" w:rsidP="00554592"/>
    <w:p w14:paraId="487D75EE" w14:textId="186C9923" w:rsidR="00554592" w:rsidRDefault="00554592" w:rsidP="00554592">
      <w:pPr>
        <w:pStyle w:val="Caption"/>
      </w:pPr>
      <w:bookmarkStart w:id="775" w:name="_Toc61521997"/>
      <w:r>
        <w:t xml:space="preserve">Figure </w:t>
      </w:r>
      <w:r w:rsidR="00BC222A">
        <w:fldChar w:fldCharType="begin"/>
      </w:r>
      <w:r w:rsidR="00BC222A">
        <w:instrText xml:space="preserve"> SEQ Figure \* ARABIC </w:instrText>
      </w:r>
      <w:r w:rsidR="00BC222A">
        <w:fldChar w:fldCharType="separate"/>
      </w:r>
      <w:r w:rsidR="00C825B7">
        <w:rPr>
          <w:noProof/>
        </w:rPr>
        <w:t>173</w:t>
      </w:r>
      <w:r w:rsidR="00BC222A">
        <w:rPr>
          <w:noProof/>
        </w:rPr>
        <w:fldChar w:fldCharType="end"/>
      </w:r>
      <w:r>
        <w:t xml:space="preserve"> : Access Request Details</w:t>
      </w:r>
      <w:bookmarkEnd w:id="775"/>
    </w:p>
    <w:p w14:paraId="102214AA" w14:textId="3FF6E63B" w:rsidR="00554592" w:rsidRDefault="003E2BC0" w:rsidP="00554592">
      <w:pPr>
        <w:ind w:left="720"/>
      </w:pPr>
      <w:r w:rsidRPr="003E2BC0">
        <w:rPr>
          <w:noProof/>
        </w:rPr>
        <w:drawing>
          <wp:inline distT="0" distB="0" distL="0" distR="0" wp14:anchorId="7DEB4903" wp14:editId="2ECD1C7B">
            <wp:extent cx="4603805" cy="2788920"/>
            <wp:effectExtent l="19050" t="19050" r="25400" b="1143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07115" cy="2790925"/>
                    </a:xfrm>
                    <a:prstGeom prst="rect">
                      <a:avLst/>
                    </a:prstGeom>
                    <a:ln cmpd="sng">
                      <a:solidFill>
                        <a:srgbClr val="5B9BD5"/>
                      </a:solidFill>
                    </a:ln>
                  </pic:spPr>
                </pic:pic>
              </a:graphicData>
            </a:graphic>
          </wp:inline>
        </w:drawing>
      </w:r>
    </w:p>
    <w:p w14:paraId="774E05AB" w14:textId="77777777" w:rsidR="00554592" w:rsidRPr="00554592" w:rsidRDefault="00554592" w:rsidP="00554592"/>
    <w:p w14:paraId="5419C0E8" w14:textId="068F7DE9" w:rsidR="007F1A6C" w:rsidRPr="00CB7831" w:rsidRDefault="007F1A6C" w:rsidP="007F1A6C">
      <w:pPr>
        <w:pStyle w:val="Heading3"/>
        <w:rPr>
          <w:rFonts w:asciiTheme="minorHAnsi" w:hAnsiTheme="minorHAnsi"/>
          <w:szCs w:val="20"/>
        </w:rPr>
      </w:pPr>
      <w:bookmarkStart w:id="776" w:name="_Toc48062113"/>
      <w:bookmarkStart w:id="777" w:name="_Toc48062978"/>
      <w:bookmarkStart w:id="778" w:name="_Toc48066591"/>
      <w:bookmarkStart w:id="779" w:name="_Toc38567341"/>
      <w:bookmarkStart w:id="780" w:name="_Toc61521782"/>
      <w:bookmarkEnd w:id="776"/>
      <w:bookmarkEnd w:id="777"/>
      <w:bookmarkEnd w:id="778"/>
      <w:r w:rsidRPr="00CB7831">
        <w:rPr>
          <w:rFonts w:asciiTheme="minorHAnsi" w:hAnsiTheme="minorHAnsi"/>
          <w:szCs w:val="20"/>
        </w:rPr>
        <w:t>Remove Access</w:t>
      </w:r>
      <w:bookmarkEnd w:id="779"/>
      <w:bookmarkEnd w:id="780"/>
    </w:p>
    <w:p w14:paraId="28374D2B" w14:textId="4DA2D9D5" w:rsidR="007F1A6C" w:rsidRPr="00CB7831" w:rsidRDefault="007F1A6C" w:rsidP="007F1A6C">
      <w:pPr>
        <w:rPr>
          <w:rFonts w:asciiTheme="minorHAnsi" w:hAnsiTheme="minorHAnsi" w:cstheme="minorHAnsi"/>
        </w:rPr>
      </w:pPr>
      <w:r w:rsidRPr="00CB7831">
        <w:rPr>
          <w:rFonts w:asciiTheme="minorHAnsi" w:hAnsiTheme="minorHAnsi" w:cstheme="minorHAnsi"/>
        </w:rPr>
        <w:t>End users can remove their access, while Managers can remove their</w:t>
      </w:r>
      <w:r>
        <w:rPr>
          <w:rFonts w:asciiTheme="minorHAnsi" w:hAnsiTheme="minorHAnsi" w:cstheme="minorHAnsi"/>
        </w:rPr>
        <w:t xml:space="preserve"> active</w:t>
      </w:r>
      <w:r w:rsidRPr="00CB7831">
        <w:rPr>
          <w:rFonts w:asciiTheme="minorHAnsi" w:hAnsiTheme="minorHAnsi" w:cstheme="minorHAnsi"/>
        </w:rPr>
        <w:t xml:space="preserve"> reporte</w:t>
      </w:r>
      <w:r>
        <w:rPr>
          <w:rFonts w:asciiTheme="minorHAnsi" w:hAnsiTheme="minorHAnsi" w:cstheme="minorHAnsi"/>
        </w:rPr>
        <w:t>e</w:t>
      </w:r>
      <w:r w:rsidRPr="00CB7831">
        <w:rPr>
          <w:rFonts w:asciiTheme="minorHAnsi" w:hAnsiTheme="minorHAnsi" w:cstheme="minorHAnsi"/>
        </w:rPr>
        <w:t xml:space="preserve">'s access and </w:t>
      </w:r>
      <w:r w:rsidR="00322BA6">
        <w:rPr>
          <w:rFonts w:asciiTheme="minorHAnsi" w:hAnsiTheme="minorHAnsi" w:cstheme="minorHAnsi"/>
        </w:rPr>
        <w:t>Sec</w:t>
      </w:r>
      <w:r w:rsidRPr="00CB7831">
        <w:rPr>
          <w:rFonts w:asciiTheme="minorHAnsi" w:hAnsiTheme="minorHAnsi" w:cstheme="minorHAnsi"/>
        </w:rPr>
        <w:t xml:space="preserve"> </w:t>
      </w:r>
      <w:r w:rsidR="002B5D87">
        <w:rPr>
          <w:rFonts w:asciiTheme="minorHAnsi" w:hAnsiTheme="minorHAnsi" w:cstheme="minorHAnsi"/>
        </w:rPr>
        <w:t>a</w:t>
      </w:r>
      <w:r w:rsidRPr="00CB7831">
        <w:rPr>
          <w:rFonts w:asciiTheme="minorHAnsi" w:hAnsiTheme="minorHAnsi" w:cstheme="minorHAnsi"/>
        </w:rPr>
        <w:t>dministrators can remove any</w:t>
      </w:r>
      <w:r>
        <w:rPr>
          <w:rFonts w:asciiTheme="minorHAnsi" w:hAnsiTheme="minorHAnsi" w:cstheme="minorHAnsi"/>
        </w:rPr>
        <w:t xml:space="preserve"> active user account</w:t>
      </w:r>
      <w:r w:rsidRPr="00CB7831">
        <w:rPr>
          <w:rFonts w:asciiTheme="minorHAnsi" w:hAnsiTheme="minorHAnsi" w:cstheme="minorHAnsi"/>
        </w:rPr>
        <w:t xml:space="preserve"> access at any point </w:t>
      </w:r>
      <w:r>
        <w:rPr>
          <w:rFonts w:asciiTheme="minorHAnsi" w:hAnsiTheme="minorHAnsi" w:cstheme="minorHAnsi"/>
        </w:rPr>
        <w:t>in</w:t>
      </w:r>
      <w:r w:rsidRPr="00CB7831">
        <w:rPr>
          <w:rFonts w:asciiTheme="minorHAnsi" w:hAnsiTheme="minorHAnsi" w:cstheme="minorHAnsi"/>
        </w:rPr>
        <w:t xml:space="preserve"> time.</w:t>
      </w:r>
    </w:p>
    <w:p w14:paraId="6C982E0E" w14:textId="64B052DC" w:rsidR="007F1A6C" w:rsidRPr="002A3BB2" w:rsidRDefault="007F1A6C" w:rsidP="00066A9D">
      <w:pPr>
        <w:pStyle w:val="ListParagraph"/>
        <w:numPr>
          <w:ilvl w:val="0"/>
          <w:numId w:val="13"/>
        </w:numPr>
        <w:rPr>
          <w:rFonts w:asciiTheme="minorHAnsi" w:hAnsiTheme="minorHAnsi" w:cstheme="minorHAnsi"/>
        </w:rPr>
      </w:pPr>
      <w:r w:rsidRPr="002A3BB2">
        <w:rPr>
          <w:rFonts w:asciiTheme="minorHAnsi" w:hAnsiTheme="minorHAnsi" w:cstheme="minorHAnsi"/>
        </w:rPr>
        <w:t>User log</w:t>
      </w:r>
      <w:r w:rsidR="00BA52EE">
        <w:rPr>
          <w:rFonts w:asciiTheme="minorHAnsi" w:hAnsiTheme="minorHAnsi" w:cstheme="minorHAnsi"/>
        </w:rPr>
        <w:t>s</w:t>
      </w:r>
      <w:r w:rsidRPr="002A3BB2">
        <w:rPr>
          <w:rFonts w:asciiTheme="minorHAnsi" w:hAnsiTheme="minorHAnsi" w:cstheme="minorHAnsi"/>
        </w:rPr>
        <w:t xml:space="preserve"> in to Saviynt Security Manager using their credentials.</w:t>
      </w:r>
    </w:p>
    <w:p w14:paraId="05C5F527" w14:textId="7657021C" w:rsidR="007F1A6C" w:rsidRPr="002A3BB2" w:rsidRDefault="007F1A6C" w:rsidP="00066A9D">
      <w:pPr>
        <w:pStyle w:val="ListParagraph"/>
        <w:numPr>
          <w:ilvl w:val="0"/>
          <w:numId w:val="13"/>
        </w:numPr>
        <w:rPr>
          <w:rFonts w:asciiTheme="minorHAnsi" w:hAnsiTheme="minorHAnsi" w:cstheme="minorHAnsi"/>
        </w:rPr>
      </w:pPr>
      <w:r w:rsidRPr="002A3BB2">
        <w:rPr>
          <w:rFonts w:asciiTheme="minorHAnsi" w:hAnsiTheme="minorHAnsi" w:cstheme="minorHAnsi"/>
        </w:rPr>
        <w:t>Click on the ARS dashboard.</w:t>
      </w:r>
    </w:p>
    <w:p w14:paraId="165A8B99" w14:textId="1C5E2FB5" w:rsidR="007F1A6C" w:rsidRPr="002A3BB2" w:rsidRDefault="007F1A6C" w:rsidP="002A3BB2">
      <w:pPr>
        <w:pStyle w:val="Caption"/>
      </w:pPr>
      <w:bookmarkStart w:id="781" w:name="_Toc38567665"/>
      <w:bookmarkStart w:id="782" w:name="_Toc61521998"/>
      <w:r w:rsidRPr="002A3BB2">
        <w:t xml:space="preserve">Figure </w:t>
      </w:r>
      <w:r w:rsidR="00BC222A">
        <w:fldChar w:fldCharType="begin"/>
      </w:r>
      <w:r w:rsidR="00BC222A">
        <w:instrText xml:space="preserve"> SEQ Figure \* ARABIC </w:instrText>
      </w:r>
      <w:r w:rsidR="00BC222A">
        <w:fldChar w:fldCharType="separate"/>
      </w:r>
      <w:r w:rsidR="00C825B7">
        <w:rPr>
          <w:noProof/>
        </w:rPr>
        <w:t>174</w:t>
      </w:r>
      <w:r w:rsidR="00BC222A">
        <w:rPr>
          <w:noProof/>
        </w:rPr>
        <w:fldChar w:fldCharType="end"/>
      </w:r>
      <w:r w:rsidRPr="002A3BB2">
        <w:t>: Remove Access – ARS</w:t>
      </w:r>
      <w:bookmarkEnd w:id="781"/>
      <w:bookmarkEnd w:id="782"/>
      <w:r w:rsidRPr="002A3BB2">
        <w:t xml:space="preserve"> </w:t>
      </w:r>
    </w:p>
    <w:p w14:paraId="2AAA296D" w14:textId="3D7F04C0" w:rsidR="007F1A6C" w:rsidRPr="00CB7831" w:rsidRDefault="00251E62" w:rsidP="002A3BB2">
      <w:pPr>
        <w:ind w:left="720"/>
        <w:rPr>
          <w:rFonts w:asciiTheme="minorHAnsi" w:hAnsiTheme="minorHAnsi" w:cstheme="minorHAnsi"/>
        </w:rPr>
      </w:pPr>
      <w:r>
        <w:rPr>
          <w:rFonts w:asciiTheme="minorHAnsi" w:hAnsiTheme="minorHAnsi" w:cstheme="minorHAnsi"/>
          <w:noProof/>
        </w:rPr>
        <w:drawing>
          <wp:inline distT="0" distB="0" distL="0" distR="0" wp14:anchorId="477985D0" wp14:editId="304F0CB1">
            <wp:extent cx="4471710" cy="2239010"/>
            <wp:effectExtent l="19050" t="19050" r="24130" b="2794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78">
                      <a:extLst>
                        <a:ext uri="{28A0092B-C50C-407E-A947-70E740481C1C}">
                          <a14:useLocalDpi xmlns:a14="http://schemas.microsoft.com/office/drawing/2010/main" val="0"/>
                        </a:ext>
                      </a:extLst>
                    </a:blip>
                    <a:srcRect l="12671"/>
                    <a:stretch/>
                  </pic:blipFill>
                  <pic:spPr bwMode="auto">
                    <a:xfrm>
                      <a:off x="0" y="0"/>
                      <a:ext cx="4484446" cy="2245387"/>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A57FFB" w14:textId="173A7526" w:rsidR="007F1A6C" w:rsidRDefault="007F1A6C" w:rsidP="00066A9D">
      <w:pPr>
        <w:pStyle w:val="ListParagraph"/>
        <w:numPr>
          <w:ilvl w:val="0"/>
          <w:numId w:val="13"/>
        </w:numPr>
        <w:rPr>
          <w:rFonts w:asciiTheme="minorHAnsi" w:hAnsiTheme="minorHAnsi" w:cstheme="minorHAnsi"/>
        </w:rPr>
      </w:pPr>
      <w:r w:rsidRPr="00CB7831">
        <w:rPr>
          <w:rFonts w:asciiTheme="minorHAnsi" w:hAnsiTheme="minorHAnsi" w:cstheme="minorHAnsi"/>
        </w:rPr>
        <w:t xml:space="preserve">Click on </w:t>
      </w:r>
      <w:r w:rsidR="00BA52EE">
        <w:rPr>
          <w:rFonts w:asciiTheme="minorHAnsi" w:hAnsiTheme="minorHAnsi" w:cstheme="minorHAnsi"/>
        </w:rPr>
        <w:t>“</w:t>
      </w:r>
      <w:r w:rsidRPr="00CB7831">
        <w:rPr>
          <w:rFonts w:asciiTheme="minorHAnsi" w:hAnsiTheme="minorHAnsi" w:cstheme="minorHAnsi"/>
        </w:rPr>
        <w:t>Request Access for Others</w:t>
      </w:r>
      <w:r w:rsidR="00BA52EE">
        <w:rPr>
          <w:rFonts w:asciiTheme="minorHAnsi" w:hAnsiTheme="minorHAnsi" w:cstheme="minorHAnsi"/>
        </w:rPr>
        <w:t>”</w:t>
      </w:r>
      <w:r w:rsidRPr="00CB7831">
        <w:rPr>
          <w:rFonts w:asciiTheme="minorHAnsi" w:hAnsiTheme="minorHAnsi" w:cstheme="minorHAnsi"/>
        </w:rPr>
        <w:t xml:space="preserve"> title from the ARS tab.</w:t>
      </w:r>
    </w:p>
    <w:p w14:paraId="512BBD3D" w14:textId="4A2A2233" w:rsidR="007F1A6C" w:rsidRPr="002A3BB2" w:rsidRDefault="007F1A6C" w:rsidP="002A3BB2">
      <w:pPr>
        <w:pStyle w:val="Caption"/>
      </w:pPr>
      <w:bookmarkStart w:id="783" w:name="_Toc38567666"/>
      <w:bookmarkStart w:id="784" w:name="_Toc61521999"/>
      <w:r w:rsidRPr="002A3BB2">
        <w:t xml:space="preserve">Figure </w:t>
      </w:r>
      <w:r w:rsidR="00BC222A">
        <w:fldChar w:fldCharType="begin"/>
      </w:r>
      <w:r w:rsidR="00BC222A">
        <w:instrText xml:space="preserve"> SEQ Figure \* ARABIC </w:instrText>
      </w:r>
      <w:r w:rsidR="00BC222A">
        <w:fldChar w:fldCharType="separate"/>
      </w:r>
      <w:r w:rsidR="00C825B7">
        <w:rPr>
          <w:noProof/>
        </w:rPr>
        <w:t>175</w:t>
      </w:r>
      <w:r w:rsidR="00BC222A">
        <w:rPr>
          <w:noProof/>
        </w:rPr>
        <w:fldChar w:fldCharType="end"/>
      </w:r>
      <w:r w:rsidRPr="002A3BB2">
        <w:t>: Remove Access – Request Access for Others</w:t>
      </w:r>
      <w:bookmarkEnd w:id="783"/>
      <w:bookmarkEnd w:id="784"/>
    </w:p>
    <w:p w14:paraId="1607AD25" w14:textId="77777777" w:rsidR="007F1A6C" w:rsidRPr="00CB7831" w:rsidRDefault="007F1A6C" w:rsidP="00F67A71">
      <w:pPr>
        <w:ind w:left="720"/>
        <w:rPr>
          <w:rFonts w:asciiTheme="minorHAnsi" w:hAnsiTheme="minorHAnsi" w:cstheme="minorHAnsi"/>
        </w:rPr>
      </w:pPr>
      <w:r w:rsidRPr="00CB7831">
        <w:rPr>
          <w:rFonts w:asciiTheme="minorHAnsi" w:hAnsiTheme="minorHAnsi" w:cstheme="minorHAnsi"/>
          <w:noProof/>
        </w:rPr>
        <w:drawing>
          <wp:inline distT="0" distB="0" distL="0" distR="0" wp14:anchorId="5347C86A" wp14:editId="2E34818F">
            <wp:extent cx="4471670" cy="2192655"/>
            <wp:effectExtent l="19050" t="19050" r="24130" b="1714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9">
                      <a:extLst>
                        <a:ext uri="{28A0092B-C50C-407E-A947-70E740481C1C}">
                          <a14:useLocalDpi xmlns:a14="http://schemas.microsoft.com/office/drawing/2010/main" val="0"/>
                        </a:ext>
                      </a:extLst>
                    </a:blip>
                    <a:srcRect t="18815" b="3349"/>
                    <a:stretch/>
                  </pic:blipFill>
                  <pic:spPr bwMode="auto">
                    <a:xfrm>
                      <a:off x="0" y="0"/>
                      <a:ext cx="4538382" cy="2225367"/>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CB7831">
        <w:rPr>
          <w:rFonts w:asciiTheme="minorHAnsi" w:hAnsiTheme="minorHAnsi" w:cstheme="minorHAnsi"/>
        </w:rPr>
        <w:t xml:space="preserve"> </w:t>
      </w:r>
    </w:p>
    <w:p w14:paraId="13D6FE69" w14:textId="5EA32BF4" w:rsidR="007F1A6C" w:rsidRPr="008D30D7" w:rsidRDefault="007F1A6C" w:rsidP="00066A9D">
      <w:pPr>
        <w:pStyle w:val="ListParagraph"/>
        <w:numPr>
          <w:ilvl w:val="0"/>
          <w:numId w:val="13"/>
        </w:numPr>
        <w:rPr>
          <w:rFonts w:asciiTheme="minorHAnsi" w:hAnsiTheme="minorHAnsi" w:cstheme="minorHAnsi"/>
        </w:rPr>
      </w:pPr>
      <w:r w:rsidRPr="008D30D7">
        <w:rPr>
          <w:rFonts w:asciiTheme="minorHAnsi" w:hAnsiTheme="minorHAnsi" w:cstheme="minorHAnsi"/>
        </w:rPr>
        <w:t xml:space="preserve">Search </w:t>
      </w:r>
      <w:r w:rsidR="00BA52EE">
        <w:rPr>
          <w:rFonts w:asciiTheme="minorHAnsi" w:hAnsiTheme="minorHAnsi" w:cstheme="minorHAnsi"/>
        </w:rPr>
        <w:t>intended</w:t>
      </w:r>
      <w:r w:rsidRPr="008D30D7">
        <w:rPr>
          <w:rFonts w:asciiTheme="minorHAnsi" w:hAnsiTheme="minorHAnsi" w:cstheme="minorHAnsi"/>
        </w:rPr>
        <w:t xml:space="preserve"> user from the User List and click on the Next button.</w:t>
      </w:r>
    </w:p>
    <w:p w14:paraId="39EAC3C8" w14:textId="37B3F5A9" w:rsidR="007F1A6C" w:rsidRPr="002A3BB2" w:rsidRDefault="007F1A6C" w:rsidP="002A3BB2">
      <w:pPr>
        <w:pStyle w:val="Caption"/>
      </w:pPr>
      <w:bookmarkStart w:id="785" w:name="_Toc38567667"/>
      <w:bookmarkStart w:id="786" w:name="_Toc61522000"/>
      <w:r w:rsidRPr="002A3BB2">
        <w:t xml:space="preserve">Figure </w:t>
      </w:r>
      <w:r w:rsidR="00BC222A">
        <w:fldChar w:fldCharType="begin"/>
      </w:r>
      <w:r w:rsidR="00BC222A">
        <w:instrText xml:space="preserve"> SEQ Figure \* ARABIC </w:instrText>
      </w:r>
      <w:r w:rsidR="00BC222A">
        <w:fldChar w:fldCharType="separate"/>
      </w:r>
      <w:r w:rsidR="00C825B7">
        <w:rPr>
          <w:noProof/>
        </w:rPr>
        <w:t>176</w:t>
      </w:r>
      <w:r w:rsidR="00BC222A">
        <w:rPr>
          <w:noProof/>
        </w:rPr>
        <w:fldChar w:fldCharType="end"/>
      </w:r>
      <w:r w:rsidRPr="002A3BB2">
        <w:t>: Remove Access – Search Users</w:t>
      </w:r>
      <w:bookmarkEnd w:id="785"/>
      <w:bookmarkEnd w:id="786"/>
    </w:p>
    <w:p w14:paraId="7E65ADFD" w14:textId="2703BF53" w:rsidR="007F1A6C" w:rsidRDefault="002B6A30" w:rsidP="00F67A71">
      <w:pPr>
        <w:ind w:left="810"/>
        <w:rPr>
          <w:rFonts w:asciiTheme="minorHAnsi" w:hAnsiTheme="minorHAnsi" w:cstheme="minorHAnsi"/>
        </w:rPr>
      </w:pPr>
      <w:r>
        <w:rPr>
          <w:rFonts w:asciiTheme="minorHAnsi" w:hAnsiTheme="minorHAnsi" w:cstheme="minorHAnsi"/>
          <w:noProof/>
        </w:rPr>
        <w:drawing>
          <wp:inline distT="0" distB="0" distL="0" distR="0" wp14:anchorId="21638D4E" wp14:editId="6CBAEC72">
            <wp:extent cx="4435061" cy="1398852"/>
            <wp:effectExtent l="19050" t="19050" r="22860" b="1143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457051" cy="1405788"/>
                    </a:xfrm>
                    <a:prstGeom prst="rect">
                      <a:avLst/>
                    </a:prstGeom>
                    <a:noFill/>
                    <a:ln cmpd="sng">
                      <a:solidFill>
                        <a:srgbClr val="5B9BD5"/>
                      </a:solidFill>
                    </a:ln>
                  </pic:spPr>
                </pic:pic>
              </a:graphicData>
            </a:graphic>
          </wp:inline>
        </w:drawing>
      </w:r>
    </w:p>
    <w:p w14:paraId="6B0B362D" w14:textId="03000CD7" w:rsidR="007F1A6C" w:rsidRPr="008D30D7" w:rsidRDefault="007F1A6C" w:rsidP="00066A9D">
      <w:pPr>
        <w:pStyle w:val="ListParagraph"/>
        <w:numPr>
          <w:ilvl w:val="0"/>
          <w:numId w:val="13"/>
        </w:numPr>
        <w:rPr>
          <w:rFonts w:asciiTheme="minorHAnsi" w:hAnsiTheme="minorHAnsi" w:cstheme="minorHAnsi"/>
        </w:rPr>
      </w:pPr>
      <w:r w:rsidRPr="008D30D7">
        <w:rPr>
          <w:rFonts w:asciiTheme="minorHAnsi" w:hAnsiTheme="minorHAnsi" w:cstheme="minorHAnsi"/>
        </w:rPr>
        <w:t xml:space="preserve"> Click on the [X] to remove individual access.</w:t>
      </w:r>
    </w:p>
    <w:p w14:paraId="282A4EFD" w14:textId="1AB2F8F8" w:rsidR="007F1A6C" w:rsidRPr="00CB7831" w:rsidRDefault="007F1A6C" w:rsidP="002A3BB2">
      <w:pPr>
        <w:pStyle w:val="Caption"/>
      </w:pPr>
      <w:bookmarkStart w:id="787" w:name="_Toc38567668"/>
      <w:bookmarkStart w:id="788" w:name="_Toc61522001"/>
      <w:r w:rsidRPr="002A3BB2">
        <w:t xml:space="preserve">Figure </w:t>
      </w:r>
      <w:r w:rsidR="00BC222A">
        <w:fldChar w:fldCharType="begin"/>
      </w:r>
      <w:r w:rsidR="00BC222A">
        <w:instrText xml:space="preserve"> SEQ Figure \* ARABIC </w:instrText>
      </w:r>
      <w:r w:rsidR="00BC222A">
        <w:fldChar w:fldCharType="separate"/>
      </w:r>
      <w:r w:rsidR="00C825B7">
        <w:rPr>
          <w:noProof/>
        </w:rPr>
        <w:t>177</w:t>
      </w:r>
      <w:r w:rsidR="00BC222A">
        <w:rPr>
          <w:noProof/>
        </w:rPr>
        <w:fldChar w:fldCharType="end"/>
      </w:r>
      <w:r w:rsidRPr="002A3BB2">
        <w:t>: Remove Access from Cart</w:t>
      </w:r>
      <w:bookmarkEnd w:id="787"/>
      <w:bookmarkEnd w:id="788"/>
    </w:p>
    <w:p w14:paraId="7A251673" w14:textId="01D19996" w:rsidR="007F1A6C" w:rsidRPr="00CB7831" w:rsidRDefault="002B6A30" w:rsidP="00A07C32">
      <w:pPr>
        <w:ind w:left="720"/>
        <w:rPr>
          <w:rFonts w:asciiTheme="minorHAnsi" w:hAnsiTheme="minorHAnsi" w:cstheme="minorHAnsi"/>
        </w:rPr>
      </w:pPr>
      <w:r w:rsidRPr="002B6A30">
        <w:rPr>
          <w:rFonts w:asciiTheme="minorHAnsi" w:hAnsiTheme="minorHAnsi" w:cstheme="minorHAnsi"/>
          <w:noProof/>
        </w:rPr>
        <w:drawing>
          <wp:inline distT="0" distB="0" distL="0" distR="0" wp14:anchorId="60FDB375" wp14:editId="29DF4D13">
            <wp:extent cx="4444779" cy="1995805"/>
            <wp:effectExtent l="19050" t="19050" r="13335" b="2349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447344" cy="1996957"/>
                    </a:xfrm>
                    <a:prstGeom prst="rect">
                      <a:avLst/>
                    </a:prstGeom>
                    <a:ln cmpd="sng">
                      <a:solidFill>
                        <a:srgbClr val="5B9BD5"/>
                      </a:solidFill>
                    </a:ln>
                  </pic:spPr>
                </pic:pic>
              </a:graphicData>
            </a:graphic>
          </wp:inline>
        </w:drawing>
      </w:r>
    </w:p>
    <w:p w14:paraId="7BDB321C" w14:textId="6EAF3B27" w:rsidR="007F1A6C" w:rsidRDefault="007F1A6C" w:rsidP="00066A9D">
      <w:pPr>
        <w:pStyle w:val="ListParagraph"/>
        <w:numPr>
          <w:ilvl w:val="0"/>
          <w:numId w:val="13"/>
        </w:numPr>
        <w:rPr>
          <w:rFonts w:asciiTheme="minorHAnsi" w:hAnsiTheme="minorHAnsi" w:cstheme="minorHAnsi"/>
        </w:rPr>
      </w:pPr>
      <w:r w:rsidRPr="00A07C32">
        <w:rPr>
          <w:rFonts w:asciiTheme="minorHAnsi" w:hAnsiTheme="minorHAnsi" w:cstheme="minorHAnsi"/>
        </w:rPr>
        <w:t>Click on the Remove button, if prompted.</w:t>
      </w:r>
    </w:p>
    <w:p w14:paraId="537D37EF" w14:textId="77777777" w:rsidR="008130B6" w:rsidRPr="00A07C32" w:rsidRDefault="008130B6" w:rsidP="001B3E6A">
      <w:pPr>
        <w:pStyle w:val="ListParagraph"/>
        <w:rPr>
          <w:rFonts w:asciiTheme="minorHAnsi" w:hAnsiTheme="minorHAnsi" w:cstheme="minorHAnsi"/>
        </w:rPr>
      </w:pPr>
    </w:p>
    <w:p w14:paraId="231E5196" w14:textId="5C26CA91" w:rsidR="007F1A6C" w:rsidRPr="002A3BB2" w:rsidRDefault="007F1A6C" w:rsidP="002A3BB2">
      <w:pPr>
        <w:pStyle w:val="Caption"/>
      </w:pPr>
      <w:bookmarkStart w:id="789" w:name="_Toc38567669"/>
      <w:bookmarkStart w:id="790" w:name="_Toc61522002"/>
      <w:r w:rsidRPr="002A3BB2">
        <w:t xml:space="preserve">Figure </w:t>
      </w:r>
      <w:r w:rsidR="00BC222A">
        <w:fldChar w:fldCharType="begin"/>
      </w:r>
      <w:r w:rsidR="00BC222A">
        <w:instrText xml:space="preserve"> SEQ Figure \* ARABIC </w:instrText>
      </w:r>
      <w:r w:rsidR="00BC222A">
        <w:fldChar w:fldCharType="separate"/>
      </w:r>
      <w:r w:rsidR="00C825B7">
        <w:rPr>
          <w:noProof/>
        </w:rPr>
        <w:t>178</w:t>
      </w:r>
      <w:r w:rsidR="00BC222A">
        <w:rPr>
          <w:noProof/>
        </w:rPr>
        <w:fldChar w:fldCharType="end"/>
      </w:r>
      <w:r w:rsidRPr="002A3BB2">
        <w:t>: Remove Account</w:t>
      </w:r>
      <w:bookmarkEnd w:id="789"/>
      <w:bookmarkEnd w:id="790"/>
    </w:p>
    <w:p w14:paraId="5D2CB33E" w14:textId="2C582FC2" w:rsidR="007F1A6C" w:rsidRPr="00CB7831" w:rsidRDefault="004D5384" w:rsidP="00F95A50">
      <w:pPr>
        <w:ind w:left="720"/>
        <w:rPr>
          <w:rFonts w:asciiTheme="minorHAnsi" w:hAnsiTheme="minorHAnsi" w:cstheme="minorHAnsi"/>
        </w:rPr>
      </w:pPr>
      <w:r>
        <w:rPr>
          <w:rFonts w:asciiTheme="minorHAnsi" w:hAnsiTheme="minorHAnsi" w:cstheme="minorHAnsi"/>
          <w:noProof/>
        </w:rPr>
        <w:drawing>
          <wp:inline distT="0" distB="0" distL="0" distR="0" wp14:anchorId="71C5DB0F" wp14:editId="50FE9894">
            <wp:extent cx="4444365" cy="3912120"/>
            <wp:effectExtent l="19050" t="19050" r="13335" b="1270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455223" cy="3921677"/>
                    </a:xfrm>
                    <a:prstGeom prst="rect">
                      <a:avLst/>
                    </a:prstGeom>
                    <a:noFill/>
                    <a:ln cmpd="sng">
                      <a:solidFill>
                        <a:srgbClr val="5B9BD5"/>
                      </a:solidFill>
                    </a:ln>
                  </pic:spPr>
                </pic:pic>
              </a:graphicData>
            </a:graphic>
          </wp:inline>
        </w:drawing>
      </w:r>
    </w:p>
    <w:p w14:paraId="7469562A" w14:textId="425CC501" w:rsidR="007F1A6C" w:rsidRPr="00EF2B9D" w:rsidRDefault="007F1A6C" w:rsidP="00066A9D">
      <w:pPr>
        <w:pStyle w:val="ListParagraph"/>
        <w:numPr>
          <w:ilvl w:val="0"/>
          <w:numId w:val="13"/>
        </w:numPr>
        <w:rPr>
          <w:rFonts w:asciiTheme="minorHAnsi" w:hAnsiTheme="minorHAnsi" w:cstheme="minorHAnsi"/>
        </w:rPr>
      </w:pPr>
      <w:r w:rsidRPr="00EF2B9D">
        <w:rPr>
          <w:rFonts w:asciiTheme="minorHAnsi" w:hAnsiTheme="minorHAnsi" w:cstheme="minorHAnsi"/>
        </w:rPr>
        <w:t xml:space="preserve"> Provide the comments then submit the remove access request.</w:t>
      </w:r>
    </w:p>
    <w:p w14:paraId="081B8425" w14:textId="37C64622" w:rsidR="007F1A6C" w:rsidRPr="00CB7831" w:rsidRDefault="007F1A6C" w:rsidP="002A3BB2">
      <w:pPr>
        <w:pStyle w:val="Caption"/>
      </w:pPr>
      <w:bookmarkStart w:id="791" w:name="_Toc38567670"/>
      <w:bookmarkStart w:id="792" w:name="_Toc61522003"/>
      <w:r w:rsidRPr="002A3BB2">
        <w:t xml:space="preserve">Figure </w:t>
      </w:r>
      <w:r w:rsidR="00BC222A">
        <w:fldChar w:fldCharType="begin"/>
      </w:r>
      <w:r w:rsidR="00BC222A">
        <w:instrText xml:space="preserve"> SEQ Figure \* ARABIC </w:instrText>
      </w:r>
      <w:r w:rsidR="00BC222A">
        <w:fldChar w:fldCharType="separate"/>
      </w:r>
      <w:r w:rsidR="00C825B7">
        <w:rPr>
          <w:noProof/>
        </w:rPr>
        <w:t>179</w:t>
      </w:r>
      <w:r w:rsidR="00BC222A">
        <w:rPr>
          <w:noProof/>
        </w:rPr>
        <w:fldChar w:fldCharType="end"/>
      </w:r>
      <w:r w:rsidRPr="002A3BB2">
        <w:t>: Remove Access – Submit</w:t>
      </w:r>
      <w:bookmarkEnd w:id="791"/>
      <w:bookmarkEnd w:id="792"/>
    </w:p>
    <w:p w14:paraId="22A92EB9" w14:textId="69BB6990" w:rsidR="007F1A6C" w:rsidRDefault="004D5384" w:rsidP="00EF2B9D">
      <w:pPr>
        <w:ind w:left="810"/>
        <w:rPr>
          <w:rFonts w:asciiTheme="minorHAnsi" w:hAnsiTheme="minorHAnsi" w:cstheme="minorHAnsi"/>
        </w:rPr>
      </w:pPr>
      <w:r>
        <w:rPr>
          <w:rFonts w:asciiTheme="minorHAnsi" w:hAnsiTheme="minorHAnsi" w:cstheme="minorHAnsi"/>
          <w:noProof/>
        </w:rPr>
        <w:drawing>
          <wp:inline distT="0" distB="0" distL="0" distR="0" wp14:anchorId="23259439" wp14:editId="721FCBF3">
            <wp:extent cx="4595854" cy="2708910"/>
            <wp:effectExtent l="19050" t="19050" r="14605" b="1524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598875" cy="2710691"/>
                    </a:xfrm>
                    <a:prstGeom prst="rect">
                      <a:avLst/>
                    </a:prstGeom>
                    <a:noFill/>
                    <a:ln cmpd="sng">
                      <a:solidFill>
                        <a:srgbClr val="5B9BD5"/>
                      </a:solidFill>
                    </a:ln>
                  </pic:spPr>
                </pic:pic>
              </a:graphicData>
            </a:graphic>
          </wp:inline>
        </w:drawing>
      </w:r>
    </w:p>
    <w:p w14:paraId="497C513E" w14:textId="5C326F25" w:rsidR="00175E8D" w:rsidRDefault="00884E2D" w:rsidP="00B61CF8">
      <w:pPr>
        <w:pStyle w:val="Heading2"/>
      </w:pPr>
      <w:bookmarkStart w:id="793" w:name="_Toc38567340"/>
      <w:bookmarkStart w:id="794" w:name="_Toc61521783"/>
      <w:r w:rsidRPr="0007550B">
        <w:t xml:space="preserve">Request </w:t>
      </w:r>
      <w:r w:rsidR="00175E8D" w:rsidRPr="0007550B">
        <w:t>Approv</w:t>
      </w:r>
      <w:bookmarkEnd w:id="793"/>
      <w:r w:rsidR="00BC40EB" w:rsidRPr="0007550B">
        <w:t>al</w:t>
      </w:r>
      <w:bookmarkEnd w:id="794"/>
    </w:p>
    <w:p w14:paraId="35490A81" w14:textId="51C1D554" w:rsidR="0007550B" w:rsidRDefault="002008BD" w:rsidP="0007550B">
      <w:pPr>
        <w:pStyle w:val="Heading3"/>
        <w:rPr>
          <w:webHidden/>
        </w:rPr>
      </w:pPr>
      <w:bookmarkStart w:id="795" w:name="_Toc61521784"/>
      <w:r>
        <w:rPr>
          <w:webHidden/>
        </w:rPr>
        <w:t>Request</w:t>
      </w:r>
      <w:r w:rsidR="0007550B" w:rsidRPr="0007550B">
        <w:rPr>
          <w:webHidden/>
        </w:rPr>
        <w:t xml:space="preserve"> </w:t>
      </w:r>
      <w:r w:rsidR="00E2270D">
        <w:rPr>
          <w:webHidden/>
        </w:rPr>
        <w:t>History</w:t>
      </w:r>
      <w:bookmarkEnd w:id="795"/>
    </w:p>
    <w:p w14:paraId="6F892BD1" w14:textId="37EFB301" w:rsidR="00CD01FD" w:rsidRDefault="00CD01FD" w:rsidP="00CD01FD">
      <w:r>
        <w:t>This section describes about detail</w:t>
      </w:r>
      <w:r w:rsidR="00BA52EE">
        <w:t>s</w:t>
      </w:r>
      <w:r>
        <w:t xml:space="preserve"> about </w:t>
      </w:r>
      <w:r w:rsidR="00BA52EE">
        <w:t xml:space="preserve">request </w:t>
      </w:r>
      <w:r>
        <w:t xml:space="preserve">history. To view </w:t>
      </w:r>
      <w:r w:rsidR="00BA52EE">
        <w:t xml:space="preserve">request </w:t>
      </w:r>
      <w:r>
        <w:t>history, perform following steps.</w:t>
      </w:r>
    </w:p>
    <w:p w14:paraId="0AA28011" w14:textId="54CA9843" w:rsidR="00CD01FD" w:rsidRDefault="00CD01FD" w:rsidP="00066A9D">
      <w:pPr>
        <w:pStyle w:val="ListParagraph"/>
        <w:numPr>
          <w:ilvl w:val="0"/>
          <w:numId w:val="15"/>
        </w:numPr>
      </w:pPr>
      <w:r>
        <w:t xml:space="preserve">Navigate to </w:t>
      </w:r>
      <w:r>
        <w:rPr>
          <w:rFonts w:ascii="Wingdings" w:eastAsia="Wingdings" w:hAnsi="Wingdings" w:cs="Wingdings"/>
        </w:rPr>
        <w:t>à</w:t>
      </w:r>
      <w:r>
        <w:t xml:space="preserve"> ARS on menu and click on it.</w:t>
      </w:r>
    </w:p>
    <w:p w14:paraId="2E69992C" w14:textId="16469865" w:rsidR="00CD01FD" w:rsidRDefault="00CD01FD" w:rsidP="00CD01FD">
      <w:pPr>
        <w:pStyle w:val="Caption"/>
      </w:pPr>
      <w:bookmarkStart w:id="796" w:name="_Toc61522004"/>
      <w:r>
        <w:t xml:space="preserve">Figure </w:t>
      </w:r>
      <w:r w:rsidR="00BC222A">
        <w:fldChar w:fldCharType="begin"/>
      </w:r>
      <w:r w:rsidR="00BC222A">
        <w:instrText xml:space="preserve"> SEQ Figure \* ARABIC </w:instrText>
      </w:r>
      <w:r w:rsidR="00BC222A">
        <w:fldChar w:fldCharType="separate"/>
      </w:r>
      <w:r w:rsidR="00C825B7">
        <w:rPr>
          <w:noProof/>
        </w:rPr>
        <w:t>180</w:t>
      </w:r>
      <w:r w:rsidR="00BC222A">
        <w:rPr>
          <w:noProof/>
        </w:rPr>
        <w:fldChar w:fldCharType="end"/>
      </w:r>
      <w:r>
        <w:t xml:space="preserve"> : ASR</w:t>
      </w:r>
      <w:bookmarkEnd w:id="796"/>
    </w:p>
    <w:p w14:paraId="217AC1DA" w14:textId="1DB596CD" w:rsidR="00CD01FD" w:rsidRPr="00D73488" w:rsidRDefault="00CD01FD" w:rsidP="00CD01FD">
      <w:pPr>
        <w:ind w:left="720"/>
      </w:pPr>
      <w:r>
        <w:rPr>
          <w:noProof/>
        </w:rPr>
        <w:drawing>
          <wp:inline distT="0" distB="0" distL="0" distR="0" wp14:anchorId="2B328C11" wp14:editId="47FCA8D6">
            <wp:extent cx="4552950" cy="1700530"/>
            <wp:effectExtent l="19050" t="19050" r="19050" b="1397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84">
                      <a:extLst>
                        <a:ext uri="{28A0092B-C50C-407E-A947-70E740481C1C}">
                          <a14:useLocalDpi xmlns:a14="http://schemas.microsoft.com/office/drawing/2010/main" val="0"/>
                        </a:ext>
                      </a:extLst>
                    </a:blip>
                    <a:srcRect l="12810"/>
                    <a:stretch/>
                  </pic:blipFill>
                  <pic:spPr bwMode="auto">
                    <a:xfrm>
                      <a:off x="0" y="0"/>
                      <a:ext cx="4590414" cy="1714523"/>
                    </a:xfrm>
                    <a:prstGeom prst="rect">
                      <a:avLst/>
                    </a:prstGeom>
                    <a:noFill/>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21CB83" w14:textId="5129140C" w:rsidR="00CD01FD" w:rsidRDefault="00CD01FD" w:rsidP="00066A9D">
      <w:pPr>
        <w:pStyle w:val="ListParagraph"/>
        <w:numPr>
          <w:ilvl w:val="0"/>
          <w:numId w:val="15"/>
        </w:numPr>
        <w:rPr>
          <w:webHidden/>
        </w:rPr>
      </w:pPr>
      <w:r>
        <w:rPr>
          <w:webHidden/>
        </w:rPr>
        <w:t>Click on Request History on toggle sidebar.</w:t>
      </w:r>
    </w:p>
    <w:p w14:paraId="52CAB3D0" w14:textId="77777777" w:rsidR="00CD01FD" w:rsidRDefault="00CD01FD" w:rsidP="00CD01FD">
      <w:pPr>
        <w:pStyle w:val="ListParagraph"/>
        <w:rPr>
          <w:webHidden/>
        </w:rPr>
      </w:pPr>
    </w:p>
    <w:p w14:paraId="5312696C" w14:textId="23F7CFF9" w:rsidR="00CD01FD" w:rsidRDefault="00CD01FD" w:rsidP="00CD01FD">
      <w:pPr>
        <w:pStyle w:val="Caption"/>
      </w:pPr>
      <w:bookmarkStart w:id="797" w:name="_Toc61522005"/>
      <w:r>
        <w:t xml:space="preserve">Figure </w:t>
      </w:r>
      <w:r w:rsidR="00BC222A">
        <w:fldChar w:fldCharType="begin"/>
      </w:r>
      <w:r w:rsidR="00BC222A">
        <w:instrText xml:space="preserve"> SEQ Figure \* ARABIC </w:instrText>
      </w:r>
      <w:r w:rsidR="00BC222A">
        <w:fldChar w:fldCharType="separate"/>
      </w:r>
      <w:r w:rsidR="00C825B7">
        <w:rPr>
          <w:noProof/>
        </w:rPr>
        <w:t>181</w:t>
      </w:r>
      <w:r w:rsidR="00BC222A">
        <w:rPr>
          <w:noProof/>
        </w:rPr>
        <w:fldChar w:fldCharType="end"/>
      </w:r>
      <w:r>
        <w:t xml:space="preserve"> : Request History</w:t>
      </w:r>
      <w:bookmarkEnd w:id="797"/>
    </w:p>
    <w:p w14:paraId="60B86FB5" w14:textId="2D1AF402" w:rsidR="00CD01FD" w:rsidRDefault="00E9688E" w:rsidP="00CD01FD">
      <w:pPr>
        <w:ind w:left="720"/>
        <w:rPr>
          <w:webHidden/>
        </w:rPr>
      </w:pPr>
      <w:r>
        <w:rPr>
          <w:noProof/>
          <w:webHidden/>
        </w:rPr>
        <w:drawing>
          <wp:inline distT="0" distB="0" distL="0" distR="0" wp14:anchorId="0CD8CD14" wp14:editId="4433E7F2">
            <wp:extent cx="4578829" cy="1061720"/>
            <wp:effectExtent l="19050" t="19050" r="12700" b="2413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l="44" t="13519" r="-44" b="17124"/>
                    <a:stretch/>
                  </pic:blipFill>
                  <pic:spPr bwMode="auto">
                    <a:xfrm>
                      <a:off x="0" y="0"/>
                      <a:ext cx="4592514" cy="1064893"/>
                    </a:xfrm>
                    <a:prstGeom prst="rect">
                      <a:avLst/>
                    </a:prstGeom>
                    <a:noFill/>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0FBE33" w14:textId="3D00A3B0" w:rsidR="00FE2058" w:rsidRDefault="00FE2058" w:rsidP="00CD01FD">
      <w:pPr>
        <w:ind w:left="720"/>
        <w:rPr>
          <w:webHidden/>
        </w:rPr>
      </w:pPr>
    </w:p>
    <w:p w14:paraId="4413A6D9" w14:textId="73925E04" w:rsidR="00FE2058" w:rsidRDefault="00FE2058" w:rsidP="00066A9D">
      <w:pPr>
        <w:pStyle w:val="ListParagraph"/>
        <w:numPr>
          <w:ilvl w:val="0"/>
          <w:numId w:val="15"/>
        </w:numPr>
        <w:rPr>
          <w:webHidden/>
        </w:rPr>
      </w:pPr>
      <w:r>
        <w:rPr>
          <w:webHidden/>
        </w:rPr>
        <w:t>Click on RequestID to view more detail.</w:t>
      </w:r>
    </w:p>
    <w:p w14:paraId="41B21B31" w14:textId="75A5AF5F" w:rsidR="00DD5D52" w:rsidRDefault="00DD5D52" w:rsidP="00F91FEA">
      <w:pPr>
        <w:pStyle w:val="Caption"/>
      </w:pPr>
      <w:bookmarkStart w:id="798" w:name="_Toc61522006"/>
      <w:r>
        <w:t xml:space="preserve">Figure </w:t>
      </w:r>
      <w:r w:rsidR="00BC222A">
        <w:fldChar w:fldCharType="begin"/>
      </w:r>
      <w:r w:rsidR="00BC222A">
        <w:instrText xml:space="preserve"> SEQ Figure \* ARABIC </w:instrText>
      </w:r>
      <w:r w:rsidR="00BC222A">
        <w:fldChar w:fldCharType="separate"/>
      </w:r>
      <w:r w:rsidR="00C825B7">
        <w:rPr>
          <w:noProof/>
        </w:rPr>
        <w:t>182</w:t>
      </w:r>
      <w:r w:rsidR="00BC222A">
        <w:rPr>
          <w:noProof/>
        </w:rPr>
        <w:fldChar w:fldCharType="end"/>
      </w:r>
      <w:r>
        <w:t xml:space="preserve"> : List of Request History</w:t>
      </w:r>
      <w:bookmarkEnd w:id="798"/>
    </w:p>
    <w:p w14:paraId="5FFBDE02" w14:textId="750B7CC8" w:rsidR="00DD5D52" w:rsidRDefault="00BA02D7" w:rsidP="00CD01FD">
      <w:pPr>
        <w:ind w:left="720"/>
        <w:rPr>
          <w:webHidden/>
        </w:rPr>
      </w:pPr>
      <w:r w:rsidRPr="00BA02D7">
        <w:rPr>
          <w:noProof/>
        </w:rPr>
        <w:drawing>
          <wp:inline distT="0" distB="0" distL="0" distR="0" wp14:anchorId="54BEFCEA" wp14:editId="21223D84">
            <wp:extent cx="4658264" cy="363835"/>
            <wp:effectExtent l="19050" t="19050" r="9525" b="1778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95315" cy="366729"/>
                    </a:xfrm>
                    <a:prstGeom prst="rect">
                      <a:avLst/>
                    </a:prstGeom>
                    <a:ln cmpd="sng">
                      <a:solidFill>
                        <a:srgbClr val="5B9BD5"/>
                      </a:solidFill>
                    </a:ln>
                  </pic:spPr>
                </pic:pic>
              </a:graphicData>
            </a:graphic>
          </wp:inline>
        </w:drawing>
      </w:r>
    </w:p>
    <w:p w14:paraId="48F4B887" w14:textId="6F57DF8B" w:rsidR="00FE2058" w:rsidRDefault="00FE2058" w:rsidP="00CD01FD">
      <w:pPr>
        <w:ind w:left="720"/>
        <w:rPr>
          <w:webHidden/>
        </w:rPr>
      </w:pPr>
    </w:p>
    <w:p w14:paraId="077C498E" w14:textId="3F9F8AEF" w:rsidR="00FE2058" w:rsidRDefault="00BA52EE" w:rsidP="00066A9D">
      <w:pPr>
        <w:pStyle w:val="ListParagraph"/>
        <w:numPr>
          <w:ilvl w:val="0"/>
          <w:numId w:val="15"/>
        </w:numPr>
        <w:rPr>
          <w:webHidden/>
        </w:rPr>
      </w:pPr>
      <w:r>
        <w:rPr>
          <w:webHidden/>
        </w:rPr>
        <w:t xml:space="preserve">Go to </w:t>
      </w:r>
      <w:r w:rsidR="00FE2058">
        <w:rPr>
          <w:webHidden/>
        </w:rPr>
        <w:t>Task History to view task details</w:t>
      </w:r>
      <w:r>
        <w:rPr>
          <w:webHidden/>
        </w:rPr>
        <w:t xml:space="preserve"> for the request</w:t>
      </w:r>
      <w:r w:rsidR="00FE2058">
        <w:rPr>
          <w:webHidden/>
        </w:rPr>
        <w:t xml:space="preserve">.  </w:t>
      </w:r>
    </w:p>
    <w:p w14:paraId="6165D7ED" w14:textId="0F009E72" w:rsidR="00FE2058" w:rsidRDefault="00FE2058" w:rsidP="00FE2058">
      <w:pPr>
        <w:pStyle w:val="Caption"/>
      </w:pPr>
      <w:bookmarkStart w:id="799" w:name="_Toc61522007"/>
      <w:r>
        <w:t xml:space="preserve">Figure </w:t>
      </w:r>
      <w:r w:rsidR="00BC222A">
        <w:fldChar w:fldCharType="begin"/>
      </w:r>
      <w:r w:rsidR="00BC222A">
        <w:instrText xml:space="preserve"> SEQ Figure \* ARABIC </w:instrText>
      </w:r>
      <w:r w:rsidR="00BC222A">
        <w:fldChar w:fldCharType="separate"/>
      </w:r>
      <w:r w:rsidR="00C825B7">
        <w:rPr>
          <w:noProof/>
        </w:rPr>
        <w:t>183</w:t>
      </w:r>
      <w:r w:rsidR="00BC222A">
        <w:rPr>
          <w:noProof/>
        </w:rPr>
        <w:fldChar w:fldCharType="end"/>
      </w:r>
      <w:r>
        <w:t xml:space="preserve"> : Task History</w:t>
      </w:r>
      <w:bookmarkEnd w:id="799"/>
    </w:p>
    <w:p w14:paraId="10DD2ED3" w14:textId="24283429" w:rsidR="00FE2058" w:rsidRDefault="00BA02D7" w:rsidP="00FE2058">
      <w:pPr>
        <w:ind w:left="720"/>
        <w:rPr>
          <w:webHidden/>
        </w:rPr>
      </w:pPr>
      <w:r w:rsidRPr="00BA02D7">
        <w:rPr>
          <w:noProof/>
        </w:rPr>
        <w:drawing>
          <wp:inline distT="0" distB="0" distL="0" distR="0" wp14:anchorId="3565CB95" wp14:editId="4898CB7F">
            <wp:extent cx="4632463" cy="1437640"/>
            <wp:effectExtent l="19050" t="19050" r="15875" b="1016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642366" cy="1440713"/>
                    </a:xfrm>
                    <a:prstGeom prst="rect">
                      <a:avLst/>
                    </a:prstGeom>
                    <a:ln cmpd="sng">
                      <a:solidFill>
                        <a:srgbClr val="5B9BD5"/>
                      </a:solidFill>
                    </a:ln>
                  </pic:spPr>
                </pic:pic>
              </a:graphicData>
            </a:graphic>
          </wp:inline>
        </w:drawing>
      </w:r>
    </w:p>
    <w:p w14:paraId="39C439AC" w14:textId="557C89D5" w:rsidR="0007550B" w:rsidRDefault="002008BD" w:rsidP="0007550B">
      <w:pPr>
        <w:pStyle w:val="Heading3"/>
        <w:rPr>
          <w:webHidden/>
        </w:rPr>
      </w:pPr>
      <w:bookmarkStart w:id="800" w:name="_Toc61521785"/>
      <w:r>
        <w:rPr>
          <w:webHidden/>
        </w:rPr>
        <w:t>Request</w:t>
      </w:r>
      <w:r w:rsidR="0007550B" w:rsidRPr="0007550B">
        <w:rPr>
          <w:webHidden/>
        </w:rPr>
        <w:t xml:space="preserve"> </w:t>
      </w:r>
      <w:r>
        <w:rPr>
          <w:webHidden/>
        </w:rPr>
        <w:t>Approval</w:t>
      </w:r>
      <w:bookmarkEnd w:id="800"/>
    </w:p>
    <w:p w14:paraId="49DCE417" w14:textId="0A8D8105" w:rsidR="00D73488" w:rsidRPr="00D73488" w:rsidRDefault="00D73488" w:rsidP="00D73488">
      <w:r>
        <w:t xml:space="preserve">This section </w:t>
      </w:r>
      <w:r w:rsidR="00865D2B">
        <w:t>describes</w:t>
      </w:r>
      <w:r>
        <w:t xml:space="preserve"> about </w:t>
      </w:r>
      <w:r w:rsidR="00865D2B">
        <w:t>approving/rejecting request by approval. To approve or reject assign</w:t>
      </w:r>
      <w:r w:rsidR="0081494D">
        <w:t>ee</w:t>
      </w:r>
      <w:r w:rsidR="00865D2B">
        <w:t xml:space="preserve"> must perform following steps. </w:t>
      </w:r>
    </w:p>
    <w:p w14:paraId="41459FFE" w14:textId="6760B0FF" w:rsidR="00175E8D" w:rsidRPr="00884E2D" w:rsidRDefault="00175E8D" w:rsidP="00066A9D">
      <w:pPr>
        <w:pStyle w:val="ListParagraph"/>
        <w:numPr>
          <w:ilvl w:val="0"/>
          <w:numId w:val="14"/>
        </w:numPr>
        <w:rPr>
          <w:rFonts w:asciiTheme="minorHAnsi" w:hAnsiTheme="minorHAnsi" w:cstheme="minorHAnsi"/>
        </w:rPr>
      </w:pPr>
      <w:r w:rsidRPr="00884E2D">
        <w:rPr>
          <w:rFonts w:asciiTheme="minorHAnsi" w:hAnsiTheme="minorHAnsi" w:cstheme="minorHAnsi"/>
        </w:rPr>
        <w:t xml:space="preserve">Approver receives an email-based notification once the request is assigned to </w:t>
      </w:r>
      <w:r w:rsidR="00BA52EE">
        <w:rPr>
          <w:rFonts w:asciiTheme="minorHAnsi" w:hAnsiTheme="minorHAnsi" w:cstheme="minorHAnsi"/>
        </w:rPr>
        <w:t>approver</w:t>
      </w:r>
      <w:r w:rsidRPr="00884E2D">
        <w:rPr>
          <w:rFonts w:asciiTheme="minorHAnsi" w:hAnsiTheme="minorHAnsi" w:cstheme="minorHAnsi"/>
        </w:rPr>
        <w:t>.</w:t>
      </w:r>
    </w:p>
    <w:p w14:paraId="2717AD30" w14:textId="14CF4CDF" w:rsidR="00175E8D" w:rsidRPr="00884E2D" w:rsidRDefault="00175E8D" w:rsidP="00066A9D">
      <w:pPr>
        <w:pStyle w:val="ListParagraph"/>
        <w:numPr>
          <w:ilvl w:val="0"/>
          <w:numId w:val="14"/>
        </w:numPr>
        <w:rPr>
          <w:rFonts w:asciiTheme="minorHAnsi" w:hAnsiTheme="minorHAnsi" w:cstheme="minorHAnsi"/>
        </w:rPr>
      </w:pPr>
      <w:r w:rsidRPr="00884E2D">
        <w:rPr>
          <w:rFonts w:asciiTheme="minorHAnsi" w:hAnsiTheme="minorHAnsi" w:cstheme="minorHAnsi"/>
        </w:rPr>
        <w:t>Approver Logs on to Saviynt and clicks on Request Approval tile or Request Approval tab on the left pane from ARS tab.</w:t>
      </w:r>
    </w:p>
    <w:p w14:paraId="525BE314" w14:textId="53DFA8F7" w:rsidR="00175E8D" w:rsidRPr="00191273" w:rsidRDefault="00175E8D" w:rsidP="00191273">
      <w:pPr>
        <w:pStyle w:val="Caption"/>
      </w:pPr>
      <w:bookmarkStart w:id="801" w:name="_Toc38567658"/>
      <w:bookmarkStart w:id="802" w:name="_Toc61522008"/>
      <w:r w:rsidRPr="00191273">
        <w:t xml:space="preserve">Figure </w:t>
      </w:r>
      <w:r w:rsidR="00BC222A">
        <w:fldChar w:fldCharType="begin"/>
      </w:r>
      <w:r w:rsidR="00BC222A">
        <w:instrText xml:space="preserve"> SEQ Figure \* ARABIC </w:instrText>
      </w:r>
      <w:r w:rsidR="00BC222A">
        <w:fldChar w:fldCharType="separate"/>
      </w:r>
      <w:r w:rsidR="00C825B7">
        <w:rPr>
          <w:noProof/>
        </w:rPr>
        <w:t>184</w:t>
      </w:r>
      <w:r w:rsidR="00BC222A">
        <w:rPr>
          <w:noProof/>
        </w:rPr>
        <w:fldChar w:fldCharType="end"/>
      </w:r>
      <w:r w:rsidRPr="00191273">
        <w:t xml:space="preserve">: Request Approval </w:t>
      </w:r>
      <w:bookmarkEnd w:id="801"/>
      <w:r w:rsidR="00DC099A">
        <w:t>tab</w:t>
      </w:r>
      <w:bookmarkEnd w:id="802"/>
    </w:p>
    <w:p w14:paraId="2715955F" w14:textId="1012AA21" w:rsidR="00175E8D" w:rsidRPr="00CB7831" w:rsidRDefault="00191273" w:rsidP="00191273">
      <w:pPr>
        <w:keepNext/>
        <w:ind w:left="720"/>
        <w:jc w:val="left"/>
        <w:rPr>
          <w:rFonts w:asciiTheme="minorHAnsi" w:hAnsiTheme="minorHAnsi" w:cstheme="minorHAnsi"/>
        </w:rPr>
      </w:pPr>
      <w:r>
        <w:rPr>
          <w:rFonts w:asciiTheme="minorHAnsi" w:hAnsiTheme="minorHAnsi" w:cstheme="minorHAnsi"/>
          <w:noProof/>
        </w:rPr>
        <w:drawing>
          <wp:inline distT="0" distB="0" distL="0" distR="0" wp14:anchorId="30177380" wp14:editId="4A29C7D7">
            <wp:extent cx="4638675" cy="2862172"/>
            <wp:effectExtent l="19050" t="19050" r="9525" b="14605"/>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88">
                      <a:extLst>
                        <a:ext uri="{28A0092B-C50C-407E-A947-70E740481C1C}">
                          <a14:useLocalDpi xmlns:a14="http://schemas.microsoft.com/office/drawing/2010/main" val="0"/>
                        </a:ext>
                      </a:extLst>
                    </a:blip>
                    <a:srcRect t="8940"/>
                    <a:stretch/>
                  </pic:blipFill>
                  <pic:spPr bwMode="auto">
                    <a:xfrm>
                      <a:off x="0" y="0"/>
                      <a:ext cx="4657275" cy="2873649"/>
                    </a:xfrm>
                    <a:prstGeom prst="rect">
                      <a:avLst/>
                    </a:prstGeom>
                    <a:noFill/>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1025BF" w14:textId="77777777" w:rsidR="00175E8D" w:rsidRPr="00CB7831" w:rsidRDefault="00175E8D" w:rsidP="00175E8D">
      <w:pPr>
        <w:pStyle w:val="NormalWeb"/>
        <w:spacing w:before="0" w:beforeAutospacing="0" w:after="0" w:afterAutospacing="0"/>
        <w:rPr>
          <w:rStyle w:val="HTMLCite"/>
          <w:rFonts w:asciiTheme="minorHAnsi" w:hAnsiTheme="minorHAnsi" w:cstheme="minorHAnsi"/>
          <w:color w:val="595959"/>
          <w:sz w:val="20"/>
        </w:rPr>
      </w:pPr>
      <w:r w:rsidRPr="00CB7831">
        <w:rPr>
          <w:rFonts w:asciiTheme="minorHAnsi" w:hAnsiTheme="minorHAnsi" w:cstheme="minorHAnsi"/>
          <w:sz w:val="20"/>
        </w:rPr>
        <w:t> </w:t>
      </w:r>
    </w:p>
    <w:p w14:paraId="4084C7C2" w14:textId="74B60F22" w:rsidR="00175E8D" w:rsidRDefault="00175E8D" w:rsidP="00066A9D">
      <w:pPr>
        <w:pStyle w:val="ListParagraph"/>
        <w:numPr>
          <w:ilvl w:val="0"/>
          <w:numId w:val="14"/>
        </w:numPr>
        <w:rPr>
          <w:rFonts w:asciiTheme="minorHAnsi" w:hAnsiTheme="minorHAnsi" w:cstheme="minorHAnsi"/>
        </w:rPr>
      </w:pPr>
      <w:r w:rsidRPr="00DC099A">
        <w:rPr>
          <w:rFonts w:asciiTheme="minorHAnsi" w:hAnsiTheme="minorHAnsi" w:cstheme="minorHAnsi"/>
        </w:rPr>
        <w:t xml:space="preserve"> Select the Request ID to view the request details.</w:t>
      </w:r>
    </w:p>
    <w:p w14:paraId="076F8B08" w14:textId="77777777" w:rsidR="00DC099A" w:rsidRDefault="00DC099A" w:rsidP="00DC099A">
      <w:pPr>
        <w:pStyle w:val="ListParagraph"/>
        <w:rPr>
          <w:rFonts w:asciiTheme="minorHAnsi" w:hAnsiTheme="minorHAnsi" w:cstheme="minorHAnsi"/>
        </w:rPr>
      </w:pPr>
    </w:p>
    <w:p w14:paraId="40F0403C" w14:textId="41DBFE9B" w:rsidR="00175E8D" w:rsidRPr="00DC099A" w:rsidRDefault="00175E8D" w:rsidP="00DC099A">
      <w:pPr>
        <w:pStyle w:val="Caption"/>
      </w:pPr>
      <w:bookmarkStart w:id="803" w:name="_Toc38567659"/>
      <w:bookmarkStart w:id="804" w:name="_Toc61522009"/>
      <w:r w:rsidRPr="00DC099A">
        <w:t xml:space="preserve">Figure </w:t>
      </w:r>
      <w:r w:rsidR="00BC222A">
        <w:fldChar w:fldCharType="begin"/>
      </w:r>
      <w:r w:rsidR="00BC222A">
        <w:instrText xml:space="preserve"> SEQ Figure \* ARABIC </w:instrText>
      </w:r>
      <w:r w:rsidR="00BC222A">
        <w:fldChar w:fldCharType="separate"/>
      </w:r>
      <w:r w:rsidR="00C825B7">
        <w:rPr>
          <w:noProof/>
        </w:rPr>
        <w:t>185</w:t>
      </w:r>
      <w:r w:rsidR="00BC222A">
        <w:rPr>
          <w:noProof/>
        </w:rPr>
        <w:fldChar w:fldCharType="end"/>
      </w:r>
      <w:r w:rsidRPr="00DC099A">
        <w:t>: User Request ID</w:t>
      </w:r>
      <w:bookmarkEnd w:id="803"/>
      <w:bookmarkEnd w:id="804"/>
    </w:p>
    <w:p w14:paraId="5BDD17B6" w14:textId="15B91A33" w:rsidR="00175E8D" w:rsidRPr="00CB7831" w:rsidRDefault="00131D4F" w:rsidP="00DC099A">
      <w:pPr>
        <w:pStyle w:val="NormalWeb"/>
        <w:spacing w:before="0" w:beforeAutospacing="0" w:after="0" w:afterAutospacing="0"/>
        <w:ind w:left="720"/>
        <w:rPr>
          <w:rFonts w:asciiTheme="minorHAnsi" w:hAnsiTheme="minorHAnsi" w:cstheme="minorHAnsi"/>
          <w:sz w:val="20"/>
        </w:rPr>
      </w:pPr>
      <w:r w:rsidRPr="00131D4F">
        <w:rPr>
          <w:rFonts w:asciiTheme="minorHAnsi" w:hAnsiTheme="minorHAnsi" w:cstheme="minorHAnsi"/>
          <w:noProof/>
          <w:sz w:val="20"/>
        </w:rPr>
        <w:drawing>
          <wp:inline distT="0" distB="0" distL="0" distR="0" wp14:anchorId="361218DB" wp14:editId="3BCF1854">
            <wp:extent cx="4657725" cy="774065"/>
            <wp:effectExtent l="19050" t="19050" r="28575" b="26035"/>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661566" cy="774703"/>
                    </a:xfrm>
                    <a:prstGeom prst="rect">
                      <a:avLst/>
                    </a:prstGeom>
                    <a:ln cmpd="sng">
                      <a:solidFill>
                        <a:srgbClr val="5B9BD5"/>
                      </a:solidFill>
                    </a:ln>
                  </pic:spPr>
                </pic:pic>
              </a:graphicData>
            </a:graphic>
          </wp:inline>
        </w:drawing>
      </w:r>
    </w:p>
    <w:p w14:paraId="4BE379C2" w14:textId="77777777" w:rsidR="00175E8D" w:rsidRPr="00CB7831" w:rsidRDefault="00175E8D" w:rsidP="00175E8D">
      <w:pPr>
        <w:pStyle w:val="NormalWeb"/>
        <w:spacing w:before="0" w:beforeAutospacing="0" w:after="0" w:afterAutospacing="0"/>
        <w:rPr>
          <w:rFonts w:asciiTheme="minorHAnsi" w:hAnsiTheme="minorHAnsi" w:cstheme="minorHAnsi"/>
          <w:sz w:val="20"/>
        </w:rPr>
      </w:pPr>
      <w:r w:rsidRPr="00CB7831">
        <w:rPr>
          <w:rFonts w:asciiTheme="minorHAnsi" w:hAnsiTheme="minorHAnsi" w:cstheme="minorHAnsi"/>
          <w:sz w:val="20"/>
        </w:rPr>
        <w:t> </w:t>
      </w:r>
    </w:p>
    <w:p w14:paraId="70C2DCBE" w14:textId="77777777" w:rsidR="00175E8D" w:rsidRPr="00CB7831" w:rsidRDefault="00175E8D" w:rsidP="00175E8D">
      <w:pPr>
        <w:pStyle w:val="NormalWeb"/>
        <w:spacing w:before="0" w:beforeAutospacing="0" w:after="0" w:afterAutospacing="0"/>
        <w:rPr>
          <w:rFonts w:asciiTheme="minorHAnsi" w:hAnsiTheme="minorHAnsi" w:cstheme="minorHAnsi"/>
          <w:sz w:val="20"/>
        </w:rPr>
      </w:pPr>
    </w:p>
    <w:p w14:paraId="28D80738" w14:textId="0B5456F5" w:rsidR="00175E8D" w:rsidRPr="00253EF6" w:rsidRDefault="00175E8D" w:rsidP="00D26B35">
      <w:pPr>
        <w:pStyle w:val="ListParagraph"/>
        <w:numPr>
          <w:ilvl w:val="0"/>
          <w:numId w:val="14"/>
        </w:numPr>
        <w:rPr>
          <w:rFonts w:asciiTheme="minorHAnsi" w:hAnsiTheme="minorHAnsi" w:cstheme="minorHAnsi"/>
        </w:rPr>
      </w:pPr>
      <w:r w:rsidRPr="00253EF6">
        <w:rPr>
          <w:rFonts w:asciiTheme="minorHAnsi" w:hAnsiTheme="minorHAnsi" w:cstheme="minorHAnsi"/>
        </w:rPr>
        <w:t>View details of request and select on Accept or Reject access detail. </w:t>
      </w:r>
    </w:p>
    <w:p w14:paraId="0299ADC3" w14:textId="4177CB8B" w:rsidR="00175E8D" w:rsidRPr="00DC099A" w:rsidRDefault="00175E8D" w:rsidP="00DC099A">
      <w:pPr>
        <w:pStyle w:val="Caption"/>
      </w:pPr>
      <w:r w:rsidRPr="00CB7831">
        <w:t> </w:t>
      </w:r>
      <w:bookmarkStart w:id="805" w:name="_Toc38567660"/>
      <w:bookmarkStart w:id="806" w:name="_Toc61522010"/>
      <w:r w:rsidRPr="00DC099A">
        <w:t xml:space="preserve">Figure </w:t>
      </w:r>
      <w:r w:rsidR="00BC222A">
        <w:fldChar w:fldCharType="begin"/>
      </w:r>
      <w:r w:rsidR="00BC222A">
        <w:instrText xml:space="preserve"> SEQ Figure \* ARABIC </w:instrText>
      </w:r>
      <w:r w:rsidR="00BC222A">
        <w:fldChar w:fldCharType="separate"/>
      </w:r>
      <w:r w:rsidR="00C825B7">
        <w:rPr>
          <w:noProof/>
        </w:rPr>
        <w:t>186</w:t>
      </w:r>
      <w:r w:rsidR="00BC222A">
        <w:rPr>
          <w:noProof/>
        </w:rPr>
        <w:fldChar w:fldCharType="end"/>
      </w:r>
      <w:r w:rsidRPr="00DC099A">
        <w:t>: Accept/Reject Request</w:t>
      </w:r>
      <w:bookmarkEnd w:id="805"/>
      <w:bookmarkEnd w:id="806"/>
    </w:p>
    <w:p w14:paraId="5CABD114" w14:textId="5F73234D" w:rsidR="00175E8D" w:rsidRDefault="00B87348" w:rsidP="00F411F8">
      <w:pPr>
        <w:pStyle w:val="NormalWeb"/>
        <w:spacing w:before="0" w:beforeAutospacing="0" w:after="0" w:afterAutospacing="0"/>
        <w:ind w:left="720"/>
        <w:rPr>
          <w:rFonts w:asciiTheme="minorHAnsi" w:hAnsiTheme="minorHAnsi" w:cstheme="minorHAnsi"/>
          <w:sz w:val="20"/>
        </w:rPr>
      </w:pPr>
      <w:r w:rsidRPr="00B87348">
        <w:rPr>
          <w:rFonts w:asciiTheme="minorHAnsi" w:hAnsiTheme="minorHAnsi" w:cstheme="minorHAnsi"/>
          <w:noProof/>
          <w:sz w:val="20"/>
        </w:rPr>
        <w:drawing>
          <wp:inline distT="0" distB="0" distL="0" distR="0" wp14:anchorId="5F1E1CFC" wp14:editId="5F3BEDB1">
            <wp:extent cx="4651375" cy="2294626"/>
            <wp:effectExtent l="19050" t="19050" r="15875" b="10795"/>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657936" cy="2297863"/>
                    </a:xfrm>
                    <a:prstGeom prst="rect">
                      <a:avLst/>
                    </a:prstGeom>
                    <a:ln cmpd="sng">
                      <a:solidFill>
                        <a:srgbClr val="5B9BD5"/>
                      </a:solidFill>
                    </a:ln>
                  </pic:spPr>
                </pic:pic>
              </a:graphicData>
            </a:graphic>
          </wp:inline>
        </w:drawing>
      </w:r>
    </w:p>
    <w:p w14:paraId="4EB20650" w14:textId="1B55C7CB" w:rsidR="00175E8D" w:rsidRPr="00F411F8" w:rsidRDefault="00175E8D" w:rsidP="00066A9D">
      <w:pPr>
        <w:pStyle w:val="ListParagraph"/>
        <w:numPr>
          <w:ilvl w:val="0"/>
          <w:numId w:val="14"/>
        </w:numPr>
        <w:rPr>
          <w:rFonts w:asciiTheme="minorHAnsi" w:hAnsiTheme="minorHAnsi" w:cstheme="minorHAnsi"/>
        </w:rPr>
      </w:pPr>
      <w:r w:rsidRPr="00F411F8">
        <w:rPr>
          <w:rFonts w:asciiTheme="minorHAnsi" w:hAnsiTheme="minorHAnsi" w:cstheme="minorHAnsi"/>
          <w:b/>
        </w:rPr>
        <w:t xml:space="preserve"> </w:t>
      </w:r>
      <w:r w:rsidRPr="00F411F8">
        <w:rPr>
          <w:rFonts w:asciiTheme="minorHAnsi" w:hAnsiTheme="minorHAnsi" w:cstheme="minorHAnsi"/>
        </w:rPr>
        <w:t>Enter the comment</w:t>
      </w:r>
      <w:r w:rsidR="00BA52EE">
        <w:rPr>
          <w:rFonts w:asciiTheme="minorHAnsi" w:hAnsiTheme="minorHAnsi" w:cstheme="minorHAnsi"/>
        </w:rPr>
        <w:t>s</w:t>
      </w:r>
      <w:r w:rsidRPr="00F411F8">
        <w:rPr>
          <w:rFonts w:asciiTheme="minorHAnsi" w:hAnsiTheme="minorHAnsi" w:cstheme="minorHAnsi"/>
        </w:rPr>
        <w:t xml:space="preserve"> and click on submit. </w:t>
      </w:r>
    </w:p>
    <w:p w14:paraId="1EA90E32" w14:textId="522D4552" w:rsidR="00175E8D" w:rsidRPr="00DC099A" w:rsidRDefault="00175E8D" w:rsidP="00DC099A">
      <w:pPr>
        <w:pStyle w:val="Caption"/>
      </w:pPr>
      <w:bookmarkStart w:id="807" w:name="_Toc38567661"/>
      <w:bookmarkStart w:id="808" w:name="_Toc61522011"/>
      <w:r w:rsidRPr="00DC099A">
        <w:t xml:space="preserve">Figure </w:t>
      </w:r>
      <w:r w:rsidR="00BC222A">
        <w:fldChar w:fldCharType="begin"/>
      </w:r>
      <w:r w:rsidR="00BC222A">
        <w:instrText xml:space="preserve"> SEQ Figure \* ARABIC </w:instrText>
      </w:r>
      <w:r w:rsidR="00BC222A">
        <w:fldChar w:fldCharType="separate"/>
      </w:r>
      <w:r w:rsidR="00C825B7">
        <w:rPr>
          <w:noProof/>
        </w:rPr>
        <w:t>187</w:t>
      </w:r>
      <w:r w:rsidR="00BC222A">
        <w:rPr>
          <w:noProof/>
        </w:rPr>
        <w:fldChar w:fldCharType="end"/>
      </w:r>
      <w:r w:rsidRPr="00DC099A">
        <w:t>: Add Comment and Submit</w:t>
      </w:r>
      <w:bookmarkEnd w:id="807"/>
      <w:bookmarkEnd w:id="808"/>
    </w:p>
    <w:p w14:paraId="5692538D" w14:textId="561D7D6D" w:rsidR="00175E8D" w:rsidRDefault="00197917" w:rsidP="00F411F8">
      <w:pPr>
        <w:pStyle w:val="NormalWeb"/>
        <w:spacing w:before="0" w:beforeAutospacing="0" w:after="0" w:afterAutospacing="0"/>
        <w:ind w:left="720"/>
        <w:rPr>
          <w:rFonts w:asciiTheme="minorHAnsi" w:hAnsiTheme="minorHAnsi" w:cstheme="minorHAnsi"/>
          <w:sz w:val="20"/>
        </w:rPr>
      </w:pPr>
      <w:r w:rsidRPr="00197917">
        <w:rPr>
          <w:rFonts w:asciiTheme="minorHAnsi" w:hAnsiTheme="minorHAnsi" w:cstheme="minorHAnsi"/>
          <w:noProof/>
          <w:sz w:val="20"/>
        </w:rPr>
        <w:drawing>
          <wp:inline distT="0" distB="0" distL="0" distR="0" wp14:anchorId="4461A4E0" wp14:editId="1929A6DD">
            <wp:extent cx="4579951" cy="3188335"/>
            <wp:effectExtent l="19050" t="19050" r="11430" b="12065"/>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587992" cy="3193932"/>
                    </a:xfrm>
                    <a:prstGeom prst="rect">
                      <a:avLst/>
                    </a:prstGeom>
                    <a:ln cmpd="sng">
                      <a:solidFill>
                        <a:srgbClr val="5B9BD5"/>
                      </a:solidFill>
                    </a:ln>
                  </pic:spPr>
                </pic:pic>
              </a:graphicData>
            </a:graphic>
          </wp:inline>
        </w:drawing>
      </w:r>
    </w:p>
    <w:p w14:paraId="469C3BB0" w14:textId="77777777" w:rsidR="00175E8D" w:rsidRDefault="00175E8D" w:rsidP="00175E8D">
      <w:pPr>
        <w:rPr>
          <w:rFonts w:asciiTheme="minorHAnsi" w:hAnsiTheme="minorHAnsi" w:cstheme="minorHAnsi"/>
          <w:b/>
        </w:rPr>
      </w:pPr>
    </w:p>
    <w:p w14:paraId="72AAA541" w14:textId="3AD21191" w:rsidR="00175E8D" w:rsidRPr="006438CF" w:rsidRDefault="00175E8D" w:rsidP="00066A9D">
      <w:pPr>
        <w:pStyle w:val="ListParagraph"/>
        <w:numPr>
          <w:ilvl w:val="0"/>
          <w:numId w:val="14"/>
        </w:numPr>
        <w:rPr>
          <w:rFonts w:asciiTheme="minorHAnsi" w:hAnsiTheme="minorHAnsi" w:cstheme="minorHAnsi"/>
        </w:rPr>
      </w:pPr>
      <w:r w:rsidRPr="006438CF">
        <w:rPr>
          <w:rFonts w:asciiTheme="minorHAnsi" w:hAnsiTheme="minorHAnsi" w:cstheme="minorHAnsi"/>
        </w:rPr>
        <w:t>Approver</w:t>
      </w:r>
      <w:r w:rsidRPr="006438CF">
        <w:rPr>
          <w:rFonts w:asciiTheme="minorHAnsi" w:hAnsiTheme="minorHAnsi" w:cstheme="minorHAnsi"/>
          <w:b/>
        </w:rPr>
        <w:t xml:space="preserve"> </w:t>
      </w:r>
      <w:r w:rsidRPr="006438CF">
        <w:rPr>
          <w:rFonts w:asciiTheme="minorHAnsi" w:hAnsiTheme="minorHAnsi" w:cstheme="minorHAnsi"/>
        </w:rPr>
        <w:t>confirm</w:t>
      </w:r>
      <w:r w:rsidR="00A015C1">
        <w:rPr>
          <w:rFonts w:asciiTheme="minorHAnsi" w:hAnsiTheme="minorHAnsi" w:cstheme="minorHAnsi"/>
        </w:rPr>
        <w:t>s</w:t>
      </w:r>
      <w:r w:rsidRPr="006438CF">
        <w:rPr>
          <w:rFonts w:asciiTheme="minorHAnsi" w:hAnsiTheme="minorHAnsi" w:cstheme="minorHAnsi"/>
        </w:rPr>
        <w:t xml:space="preserve"> the request by clicking on the Confirm button.</w:t>
      </w:r>
    </w:p>
    <w:p w14:paraId="1792920C" w14:textId="0858DD67" w:rsidR="00175E8D" w:rsidRPr="00DC099A" w:rsidRDefault="00175E8D" w:rsidP="00DC099A">
      <w:pPr>
        <w:pStyle w:val="Caption"/>
      </w:pPr>
      <w:r w:rsidRPr="00CB7831">
        <w:t> </w:t>
      </w:r>
      <w:bookmarkStart w:id="809" w:name="_Toc38567662"/>
      <w:bookmarkStart w:id="810" w:name="_Toc61522012"/>
      <w:r w:rsidRPr="00DC099A">
        <w:t xml:space="preserve">Figure </w:t>
      </w:r>
      <w:r w:rsidR="00BC222A">
        <w:fldChar w:fldCharType="begin"/>
      </w:r>
      <w:r w:rsidR="00BC222A">
        <w:instrText xml:space="preserve"> SEQ Figure \* ARABIC </w:instrText>
      </w:r>
      <w:r w:rsidR="00BC222A">
        <w:fldChar w:fldCharType="separate"/>
      </w:r>
      <w:r w:rsidR="00C825B7">
        <w:rPr>
          <w:noProof/>
        </w:rPr>
        <w:t>188</w:t>
      </w:r>
      <w:r w:rsidR="00BC222A">
        <w:rPr>
          <w:noProof/>
        </w:rPr>
        <w:fldChar w:fldCharType="end"/>
      </w:r>
      <w:r w:rsidRPr="00DC099A">
        <w:t>: Confirm Request</w:t>
      </w:r>
      <w:bookmarkEnd w:id="809"/>
      <w:bookmarkEnd w:id="810"/>
    </w:p>
    <w:p w14:paraId="6CF98B55" w14:textId="77777777" w:rsidR="00175E8D" w:rsidRDefault="00175E8D" w:rsidP="006438CF">
      <w:pPr>
        <w:pStyle w:val="NormalWeb"/>
        <w:spacing w:before="0" w:beforeAutospacing="0" w:after="0" w:afterAutospacing="0"/>
        <w:ind w:left="720"/>
        <w:rPr>
          <w:rFonts w:asciiTheme="minorHAnsi" w:hAnsiTheme="minorHAnsi" w:cstheme="minorHAnsi"/>
          <w:sz w:val="20"/>
        </w:rPr>
      </w:pPr>
      <w:r w:rsidRPr="00CB7831">
        <w:rPr>
          <w:rFonts w:asciiTheme="minorHAnsi" w:hAnsiTheme="minorHAnsi" w:cstheme="minorHAnsi"/>
          <w:noProof/>
          <w:sz w:val="20"/>
        </w:rPr>
        <w:drawing>
          <wp:inline distT="0" distB="0" distL="0" distR="0" wp14:anchorId="6159744A" wp14:editId="6898775A">
            <wp:extent cx="4632463" cy="1775460"/>
            <wp:effectExtent l="19050" t="19050" r="15875" b="1524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671456" cy="1790405"/>
                    </a:xfrm>
                    <a:prstGeom prst="rect">
                      <a:avLst/>
                    </a:prstGeom>
                    <a:noFill/>
                    <a:ln cmpd="sng">
                      <a:solidFill>
                        <a:srgbClr val="5B9BD5"/>
                      </a:solidFill>
                    </a:ln>
                  </pic:spPr>
                </pic:pic>
              </a:graphicData>
            </a:graphic>
          </wp:inline>
        </w:drawing>
      </w:r>
    </w:p>
    <w:p w14:paraId="3C6325D4" w14:textId="77777777" w:rsidR="00175E8D" w:rsidRDefault="00175E8D" w:rsidP="00175E8D">
      <w:pPr>
        <w:rPr>
          <w:rFonts w:asciiTheme="minorHAnsi" w:hAnsiTheme="minorHAnsi" w:cstheme="minorHAnsi"/>
        </w:rPr>
      </w:pPr>
      <w:r w:rsidRPr="00CB7831">
        <w:rPr>
          <w:rFonts w:asciiTheme="minorHAnsi" w:hAnsiTheme="minorHAnsi" w:cstheme="minorHAnsi"/>
        </w:rPr>
        <w:t> </w:t>
      </w:r>
    </w:p>
    <w:p w14:paraId="42AF09DC" w14:textId="405D2CB7" w:rsidR="00175E8D" w:rsidRDefault="00175E8D" w:rsidP="00066A9D">
      <w:pPr>
        <w:pStyle w:val="ListParagraph"/>
        <w:numPr>
          <w:ilvl w:val="0"/>
          <w:numId w:val="14"/>
        </w:numPr>
        <w:rPr>
          <w:rFonts w:asciiTheme="minorHAnsi" w:hAnsiTheme="minorHAnsi" w:cstheme="minorHAnsi"/>
        </w:rPr>
      </w:pPr>
      <w:r w:rsidRPr="009014F5">
        <w:rPr>
          <w:rFonts w:asciiTheme="minorHAnsi" w:hAnsiTheme="minorHAnsi" w:cstheme="minorHAnsi"/>
        </w:rPr>
        <w:t>Once the request is confirmed then the message will pop on top right of screen as Request completed.</w:t>
      </w:r>
    </w:p>
    <w:p w14:paraId="501A2093" w14:textId="45D1528A" w:rsidR="00175E8D" w:rsidRPr="00DC099A" w:rsidRDefault="00175E8D" w:rsidP="00DC099A">
      <w:pPr>
        <w:pStyle w:val="Caption"/>
      </w:pPr>
      <w:bookmarkStart w:id="811" w:name="_Toc38567663"/>
      <w:bookmarkStart w:id="812" w:name="_Toc61522013"/>
      <w:r w:rsidRPr="00DC099A">
        <w:t xml:space="preserve">Figure </w:t>
      </w:r>
      <w:r w:rsidR="00BC222A">
        <w:fldChar w:fldCharType="begin"/>
      </w:r>
      <w:r w:rsidR="00BC222A">
        <w:instrText xml:space="preserve"> SEQ Figure \* ARABIC </w:instrText>
      </w:r>
      <w:r w:rsidR="00BC222A">
        <w:fldChar w:fldCharType="separate"/>
      </w:r>
      <w:r w:rsidR="00C825B7">
        <w:rPr>
          <w:noProof/>
        </w:rPr>
        <w:t>189</w:t>
      </w:r>
      <w:r w:rsidR="00BC222A">
        <w:rPr>
          <w:noProof/>
        </w:rPr>
        <w:fldChar w:fldCharType="end"/>
      </w:r>
      <w:r w:rsidRPr="00DC099A">
        <w:t>: Request Completed</w:t>
      </w:r>
      <w:bookmarkEnd w:id="811"/>
      <w:bookmarkEnd w:id="812"/>
    </w:p>
    <w:p w14:paraId="15609793" w14:textId="31D7EF67" w:rsidR="00175E8D" w:rsidRDefault="00175E8D" w:rsidP="008A016B">
      <w:pPr>
        <w:pStyle w:val="NormalWeb"/>
        <w:spacing w:before="0" w:beforeAutospacing="0" w:after="0" w:afterAutospacing="0"/>
        <w:ind w:left="720"/>
        <w:rPr>
          <w:rFonts w:asciiTheme="minorHAnsi" w:hAnsiTheme="minorHAnsi" w:cstheme="minorHAnsi"/>
          <w:sz w:val="20"/>
        </w:rPr>
      </w:pPr>
      <w:r w:rsidRPr="00CB7831">
        <w:rPr>
          <w:rFonts w:asciiTheme="minorHAnsi" w:hAnsiTheme="minorHAnsi" w:cstheme="minorHAnsi"/>
          <w:noProof/>
          <w:sz w:val="20"/>
        </w:rPr>
        <w:drawing>
          <wp:inline distT="0" distB="0" distL="0" distR="0" wp14:anchorId="075AA35F" wp14:editId="7FDDB737">
            <wp:extent cx="4688122" cy="1704904"/>
            <wp:effectExtent l="19050" t="19050" r="17780" b="1016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726833" cy="1718982"/>
                    </a:xfrm>
                    <a:prstGeom prst="rect">
                      <a:avLst/>
                    </a:prstGeom>
                    <a:noFill/>
                    <a:ln cmpd="sng">
                      <a:solidFill>
                        <a:srgbClr val="5B9BD5"/>
                      </a:solidFill>
                    </a:ln>
                  </pic:spPr>
                </pic:pic>
              </a:graphicData>
            </a:graphic>
          </wp:inline>
        </w:drawing>
      </w:r>
    </w:p>
    <w:p w14:paraId="4408149D" w14:textId="050BAED8" w:rsidR="00D03A66" w:rsidRDefault="00D03A66" w:rsidP="008A016B">
      <w:pPr>
        <w:pStyle w:val="NormalWeb"/>
        <w:spacing w:before="0" w:beforeAutospacing="0" w:after="0" w:afterAutospacing="0"/>
        <w:ind w:left="720"/>
        <w:rPr>
          <w:rFonts w:asciiTheme="minorHAnsi" w:hAnsiTheme="minorHAnsi" w:cstheme="minorHAnsi"/>
          <w:sz w:val="20"/>
        </w:rPr>
      </w:pPr>
    </w:p>
    <w:p w14:paraId="2456E44F" w14:textId="49BFB8E1" w:rsidR="00D03A66" w:rsidRDefault="00D03A66" w:rsidP="00B61CF8">
      <w:pPr>
        <w:pStyle w:val="Heading2"/>
      </w:pPr>
      <w:bookmarkStart w:id="813" w:name="_Toc51846944"/>
      <w:bookmarkStart w:id="814" w:name="_Toc61521786"/>
      <w:r>
        <w:t>Password Management</w:t>
      </w:r>
      <w:bookmarkEnd w:id="813"/>
      <w:bookmarkEnd w:id="814"/>
    </w:p>
    <w:p w14:paraId="368AAF29" w14:textId="77777777" w:rsidR="000D3F28" w:rsidRPr="00CB7831" w:rsidRDefault="000D3F28" w:rsidP="000D3F28">
      <w:pPr>
        <w:pStyle w:val="Heading3"/>
        <w:rPr>
          <w:rFonts w:asciiTheme="minorHAnsi" w:hAnsiTheme="minorHAnsi"/>
          <w:szCs w:val="20"/>
        </w:rPr>
      </w:pPr>
      <w:bookmarkStart w:id="815" w:name="_Toc38567347"/>
      <w:bookmarkStart w:id="816" w:name="_Toc51846945"/>
      <w:bookmarkStart w:id="817" w:name="_Toc61521787"/>
      <w:r w:rsidRPr="00CB7831">
        <w:rPr>
          <w:rFonts w:asciiTheme="minorHAnsi" w:hAnsiTheme="minorHAnsi"/>
          <w:szCs w:val="20"/>
        </w:rPr>
        <w:t>Helpdesk Assist</w:t>
      </w:r>
      <w:r>
        <w:rPr>
          <w:rFonts w:asciiTheme="minorHAnsi" w:hAnsiTheme="minorHAnsi"/>
          <w:szCs w:val="20"/>
        </w:rPr>
        <w:t>ed</w:t>
      </w:r>
      <w:r w:rsidRPr="00CB7831">
        <w:rPr>
          <w:rFonts w:asciiTheme="minorHAnsi" w:hAnsiTheme="minorHAnsi"/>
          <w:szCs w:val="20"/>
        </w:rPr>
        <w:t xml:space="preserve"> Password Reset</w:t>
      </w:r>
      <w:bookmarkEnd w:id="815"/>
      <w:bookmarkEnd w:id="816"/>
      <w:bookmarkEnd w:id="817"/>
    </w:p>
    <w:p w14:paraId="016E79E9" w14:textId="2DD64027" w:rsidR="000D3F28" w:rsidRDefault="000D3F28" w:rsidP="000D3F28">
      <w:pPr>
        <w:pStyle w:val="ListParagraph"/>
        <w:ind w:left="0"/>
        <w:jc w:val="both"/>
        <w:rPr>
          <w:rFonts w:asciiTheme="minorHAnsi" w:hAnsiTheme="minorHAnsi" w:cstheme="minorHAnsi"/>
          <w:szCs w:val="20"/>
        </w:rPr>
      </w:pPr>
      <w:r w:rsidRPr="00CB7831">
        <w:rPr>
          <w:rFonts w:asciiTheme="minorHAnsi" w:hAnsiTheme="minorHAnsi" w:cstheme="minorHAnsi"/>
          <w:szCs w:val="20"/>
        </w:rPr>
        <w:t xml:space="preserve">Administrators can log in to SSM and reset the user’s </w:t>
      </w:r>
      <w:r>
        <w:rPr>
          <w:rFonts w:asciiTheme="minorHAnsi" w:hAnsiTheme="minorHAnsi" w:cstheme="minorHAnsi"/>
          <w:szCs w:val="20"/>
        </w:rPr>
        <w:t xml:space="preserve">account </w:t>
      </w:r>
      <w:r w:rsidRPr="00CB7831">
        <w:rPr>
          <w:rFonts w:asciiTheme="minorHAnsi" w:hAnsiTheme="minorHAnsi" w:cstheme="minorHAnsi"/>
          <w:szCs w:val="20"/>
        </w:rPr>
        <w:t xml:space="preserve">passwords. SSM provides </w:t>
      </w:r>
      <w:r>
        <w:rPr>
          <w:rFonts w:asciiTheme="minorHAnsi" w:hAnsiTheme="minorHAnsi" w:cstheme="minorHAnsi"/>
          <w:szCs w:val="20"/>
        </w:rPr>
        <w:t>this</w:t>
      </w:r>
      <w:r w:rsidRPr="00CB7831">
        <w:rPr>
          <w:rFonts w:asciiTheme="minorHAnsi" w:hAnsiTheme="minorHAnsi" w:cstheme="minorHAnsi"/>
          <w:szCs w:val="20"/>
        </w:rPr>
        <w:t xml:space="preserve"> functionality </w:t>
      </w:r>
      <w:r>
        <w:rPr>
          <w:rFonts w:asciiTheme="minorHAnsi" w:hAnsiTheme="minorHAnsi" w:cstheme="minorHAnsi"/>
          <w:szCs w:val="20"/>
        </w:rPr>
        <w:t>through</w:t>
      </w:r>
      <w:r w:rsidRPr="00CB7831">
        <w:rPr>
          <w:rFonts w:asciiTheme="minorHAnsi" w:hAnsiTheme="minorHAnsi" w:cstheme="minorHAnsi"/>
          <w:szCs w:val="20"/>
        </w:rPr>
        <w:t xml:space="preserve"> the </w:t>
      </w:r>
      <w:r w:rsidR="00A015C1">
        <w:rPr>
          <w:rFonts w:asciiTheme="minorHAnsi" w:hAnsiTheme="minorHAnsi" w:cstheme="minorHAnsi"/>
          <w:szCs w:val="20"/>
        </w:rPr>
        <w:t>“</w:t>
      </w:r>
      <w:r>
        <w:rPr>
          <w:rFonts w:asciiTheme="minorHAnsi" w:hAnsiTheme="minorHAnsi" w:cstheme="minorHAnsi"/>
          <w:szCs w:val="20"/>
        </w:rPr>
        <w:t>Change Password</w:t>
      </w:r>
      <w:r w:rsidR="00A015C1">
        <w:rPr>
          <w:rFonts w:asciiTheme="minorHAnsi" w:hAnsiTheme="minorHAnsi" w:cstheme="minorHAnsi"/>
          <w:szCs w:val="20"/>
        </w:rPr>
        <w:t>”</w:t>
      </w:r>
      <w:r>
        <w:rPr>
          <w:rFonts w:asciiTheme="minorHAnsi" w:hAnsiTheme="minorHAnsi" w:cstheme="minorHAnsi"/>
          <w:szCs w:val="20"/>
        </w:rPr>
        <w:t xml:space="preserve"> </w:t>
      </w:r>
      <w:r w:rsidR="00A015C1">
        <w:rPr>
          <w:rFonts w:asciiTheme="minorHAnsi" w:hAnsiTheme="minorHAnsi" w:cstheme="minorHAnsi"/>
          <w:szCs w:val="20"/>
        </w:rPr>
        <w:t>t</w:t>
      </w:r>
      <w:r>
        <w:rPr>
          <w:rFonts w:asciiTheme="minorHAnsi" w:hAnsiTheme="minorHAnsi" w:cstheme="minorHAnsi"/>
          <w:szCs w:val="20"/>
        </w:rPr>
        <w:t>ile</w:t>
      </w:r>
      <w:r w:rsidRPr="00CB7831">
        <w:rPr>
          <w:rFonts w:asciiTheme="minorHAnsi" w:hAnsiTheme="minorHAnsi" w:cstheme="minorHAnsi"/>
          <w:szCs w:val="20"/>
        </w:rPr>
        <w:t xml:space="preserve"> of A</w:t>
      </w:r>
      <w:r>
        <w:rPr>
          <w:rFonts w:asciiTheme="minorHAnsi" w:hAnsiTheme="minorHAnsi" w:cstheme="minorHAnsi"/>
          <w:szCs w:val="20"/>
        </w:rPr>
        <w:t>RS</w:t>
      </w:r>
      <w:r w:rsidRPr="00CB7831">
        <w:rPr>
          <w:rFonts w:asciiTheme="minorHAnsi" w:hAnsiTheme="minorHAnsi" w:cstheme="minorHAnsi"/>
          <w:szCs w:val="20"/>
        </w:rPr>
        <w:t xml:space="preserve"> Tab.</w:t>
      </w:r>
      <w:r>
        <w:rPr>
          <w:rFonts w:asciiTheme="minorHAnsi" w:hAnsiTheme="minorHAnsi" w:cstheme="minorHAnsi"/>
          <w:szCs w:val="20"/>
        </w:rPr>
        <w:t xml:space="preserve"> </w:t>
      </w:r>
    </w:p>
    <w:p w14:paraId="06479419" w14:textId="77777777" w:rsidR="000D3F28" w:rsidRDefault="000D3F28" w:rsidP="000D3F28">
      <w:pPr>
        <w:pStyle w:val="ListParagraph"/>
        <w:ind w:left="0"/>
        <w:jc w:val="both"/>
        <w:rPr>
          <w:rFonts w:asciiTheme="minorHAnsi" w:hAnsiTheme="minorHAnsi" w:cstheme="minorHAnsi"/>
          <w:b/>
          <w:szCs w:val="20"/>
        </w:rPr>
      </w:pPr>
    </w:p>
    <w:p w14:paraId="03093C42" w14:textId="636EB903" w:rsidR="000D3F28" w:rsidRDefault="000D3F28" w:rsidP="00066A9D">
      <w:pPr>
        <w:pStyle w:val="ListParagraph"/>
        <w:numPr>
          <w:ilvl w:val="0"/>
          <w:numId w:val="16"/>
        </w:numPr>
        <w:jc w:val="both"/>
        <w:rPr>
          <w:rFonts w:asciiTheme="minorHAnsi" w:hAnsiTheme="minorHAnsi" w:cstheme="minorHAnsi"/>
          <w:szCs w:val="20"/>
        </w:rPr>
      </w:pPr>
      <w:r w:rsidRPr="00CB7831">
        <w:rPr>
          <w:rFonts w:asciiTheme="minorHAnsi" w:hAnsiTheme="minorHAnsi" w:cstheme="minorHAnsi"/>
          <w:szCs w:val="20"/>
        </w:rPr>
        <w:t xml:space="preserve"> </w:t>
      </w:r>
      <w:r>
        <w:rPr>
          <w:rFonts w:asciiTheme="minorHAnsi" w:hAnsiTheme="minorHAnsi" w:cstheme="minorHAnsi"/>
          <w:szCs w:val="20"/>
        </w:rPr>
        <w:t xml:space="preserve">Click on </w:t>
      </w:r>
      <w:r w:rsidR="00A015C1">
        <w:rPr>
          <w:rFonts w:asciiTheme="minorHAnsi" w:hAnsiTheme="minorHAnsi" w:cstheme="minorHAnsi"/>
          <w:szCs w:val="20"/>
        </w:rPr>
        <w:t>“</w:t>
      </w:r>
      <w:r>
        <w:rPr>
          <w:rFonts w:asciiTheme="minorHAnsi" w:hAnsiTheme="minorHAnsi" w:cstheme="minorHAnsi"/>
          <w:szCs w:val="20"/>
        </w:rPr>
        <w:t>Change Direct Reportee Password</w:t>
      </w:r>
      <w:r w:rsidR="00A015C1">
        <w:rPr>
          <w:rFonts w:asciiTheme="minorHAnsi" w:hAnsiTheme="minorHAnsi" w:cstheme="minorHAnsi"/>
          <w:szCs w:val="20"/>
        </w:rPr>
        <w:t>”</w:t>
      </w:r>
      <w:r>
        <w:rPr>
          <w:rFonts w:asciiTheme="minorHAnsi" w:hAnsiTheme="minorHAnsi" w:cstheme="minorHAnsi"/>
          <w:szCs w:val="20"/>
        </w:rPr>
        <w:t xml:space="preserve"> in </w:t>
      </w:r>
      <w:r w:rsidR="00A015C1">
        <w:rPr>
          <w:rFonts w:asciiTheme="minorHAnsi" w:hAnsiTheme="minorHAnsi" w:cstheme="minorHAnsi"/>
          <w:szCs w:val="20"/>
        </w:rPr>
        <w:t>“</w:t>
      </w:r>
      <w:r>
        <w:rPr>
          <w:rFonts w:asciiTheme="minorHAnsi" w:hAnsiTheme="minorHAnsi" w:cstheme="minorHAnsi"/>
          <w:szCs w:val="20"/>
        </w:rPr>
        <w:t>Change Password tile</w:t>
      </w:r>
      <w:r w:rsidR="00A015C1">
        <w:rPr>
          <w:rFonts w:asciiTheme="minorHAnsi" w:hAnsiTheme="minorHAnsi" w:cstheme="minorHAnsi"/>
          <w:szCs w:val="20"/>
        </w:rPr>
        <w:t>”</w:t>
      </w:r>
      <w:r>
        <w:rPr>
          <w:rFonts w:asciiTheme="minorHAnsi" w:hAnsiTheme="minorHAnsi" w:cstheme="minorHAnsi"/>
          <w:szCs w:val="20"/>
        </w:rPr>
        <w:t>.</w:t>
      </w:r>
    </w:p>
    <w:p w14:paraId="555DEEDB" w14:textId="77777777" w:rsidR="00D663A2" w:rsidRDefault="00D663A2" w:rsidP="00D663A2">
      <w:pPr>
        <w:pStyle w:val="ListParagraph"/>
        <w:jc w:val="both"/>
        <w:rPr>
          <w:rFonts w:asciiTheme="minorHAnsi" w:hAnsiTheme="minorHAnsi" w:cstheme="minorHAnsi"/>
          <w:szCs w:val="20"/>
        </w:rPr>
      </w:pPr>
    </w:p>
    <w:p w14:paraId="14595F4B" w14:textId="16BF8AE3" w:rsidR="000D3F28" w:rsidRPr="00CB7831" w:rsidRDefault="000D3F28" w:rsidP="000D3F28">
      <w:pPr>
        <w:pStyle w:val="Caption"/>
      </w:pPr>
      <w:bookmarkStart w:id="818" w:name="_Toc38567685"/>
      <w:bookmarkStart w:id="819" w:name="_Toc61522014"/>
      <w:r w:rsidRPr="000D3F28">
        <w:t xml:space="preserve">Figure </w:t>
      </w:r>
      <w:r w:rsidR="00BC222A">
        <w:fldChar w:fldCharType="begin"/>
      </w:r>
      <w:r w:rsidR="00BC222A">
        <w:instrText xml:space="preserve"> SEQ Figure \* ARABIC </w:instrText>
      </w:r>
      <w:r w:rsidR="00BC222A">
        <w:fldChar w:fldCharType="separate"/>
      </w:r>
      <w:r w:rsidR="00C825B7">
        <w:rPr>
          <w:noProof/>
        </w:rPr>
        <w:t>190</w:t>
      </w:r>
      <w:r w:rsidR="00BC222A">
        <w:rPr>
          <w:noProof/>
        </w:rPr>
        <w:fldChar w:fldCharType="end"/>
      </w:r>
      <w:r w:rsidRPr="000D3F28">
        <w:t>: Change Password</w:t>
      </w:r>
      <w:bookmarkEnd w:id="818"/>
      <w:bookmarkEnd w:id="819"/>
    </w:p>
    <w:p w14:paraId="43A97400" w14:textId="0ABFD3C2" w:rsidR="000D3F28" w:rsidRDefault="00C9582B" w:rsidP="00003A14">
      <w:pPr>
        <w:ind w:left="810"/>
        <w:rPr>
          <w:rFonts w:asciiTheme="minorHAnsi" w:hAnsiTheme="minorHAnsi" w:cstheme="minorHAnsi"/>
        </w:rPr>
      </w:pPr>
      <w:r>
        <w:rPr>
          <w:rFonts w:asciiTheme="minorHAnsi" w:hAnsiTheme="minorHAnsi" w:cstheme="minorHAnsi"/>
          <w:noProof/>
        </w:rPr>
        <w:drawing>
          <wp:inline distT="0" distB="0" distL="0" distR="0" wp14:anchorId="3698C490" wp14:editId="0B381BB2">
            <wp:extent cx="4568444" cy="2179955"/>
            <wp:effectExtent l="19050" t="19050" r="22860" b="1079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194">
                      <a:extLst>
                        <a:ext uri="{28A0092B-C50C-407E-A947-70E740481C1C}">
                          <a14:useLocalDpi xmlns:a14="http://schemas.microsoft.com/office/drawing/2010/main" val="0"/>
                        </a:ext>
                      </a:extLst>
                    </a:blip>
                    <a:srcRect l="7770" b="10663"/>
                    <a:stretch/>
                  </pic:blipFill>
                  <pic:spPr bwMode="auto">
                    <a:xfrm>
                      <a:off x="0" y="0"/>
                      <a:ext cx="4583770" cy="2187268"/>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E6C92F1" w14:textId="36DB764E" w:rsidR="000D3F28" w:rsidRPr="00BD00CF" w:rsidRDefault="000D3F28" w:rsidP="00066A9D">
      <w:pPr>
        <w:pStyle w:val="ListParagraph"/>
        <w:keepNext/>
        <w:numPr>
          <w:ilvl w:val="0"/>
          <w:numId w:val="16"/>
        </w:numPr>
        <w:rPr>
          <w:rFonts w:asciiTheme="minorHAnsi" w:hAnsiTheme="minorHAnsi" w:cstheme="minorHAnsi"/>
        </w:rPr>
      </w:pPr>
      <w:r w:rsidRPr="00BD00CF">
        <w:rPr>
          <w:rFonts w:asciiTheme="minorHAnsi" w:hAnsiTheme="minorHAnsi" w:cstheme="minorHAnsi"/>
        </w:rPr>
        <w:t>Administrators can search and select the user to change password.</w:t>
      </w:r>
    </w:p>
    <w:p w14:paraId="464DEE82" w14:textId="5EF97046" w:rsidR="000D3F28" w:rsidRPr="00CB7831" w:rsidRDefault="000D3F28" w:rsidP="000D3F28">
      <w:pPr>
        <w:pStyle w:val="Caption"/>
      </w:pPr>
      <w:bookmarkStart w:id="820" w:name="_Toc38567686"/>
      <w:bookmarkStart w:id="821" w:name="_Toc61522015"/>
      <w:r w:rsidRPr="000D3F28">
        <w:t xml:space="preserve">Figure </w:t>
      </w:r>
      <w:r w:rsidR="00BC222A">
        <w:fldChar w:fldCharType="begin"/>
      </w:r>
      <w:r w:rsidR="00BC222A">
        <w:instrText xml:space="preserve"> SEQ Figure \* ARABIC </w:instrText>
      </w:r>
      <w:r w:rsidR="00BC222A">
        <w:fldChar w:fldCharType="separate"/>
      </w:r>
      <w:r w:rsidR="00C825B7">
        <w:rPr>
          <w:noProof/>
        </w:rPr>
        <w:t>191</w:t>
      </w:r>
      <w:r w:rsidR="00BC222A">
        <w:rPr>
          <w:noProof/>
        </w:rPr>
        <w:fldChar w:fldCharType="end"/>
      </w:r>
      <w:r w:rsidRPr="000D3F28">
        <w:t>: Helpdesk Assist - Reset Password</w:t>
      </w:r>
      <w:bookmarkEnd w:id="820"/>
      <w:bookmarkEnd w:id="821"/>
    </w:p>
    <w:p w14:paraId="36C3CB97" w14:textId="5133F667" w:rsidR="000D3F28" w:rsidRDefault="00615F2F" w:rsidP="00A13584">
      <w:pPr>
        <w:ind w:left="810"/>
        <w:rPr>
          <w:rFonts w:asciiTheme="minorHAnsi" w:hAnsiTheme="minorHAnsi" w:cstheme="minorHAnsi"/>
        </w:rPr>
      </w:pPr>
      <w:r>
        <w:rPr>
          <w:rFonts w:asciiTheme="minorHAnsi" w:hAnsiTheme="minorHAnsi" w:cstheme="minorHAnsi"/>
          <w:noProof/>
        </w:rPr>
        <w:drawing>
          <wp:inline distT="0" distB="0" distL="0" distR="0" wp14:anchorId="4220A78E" wp14:editId="02B7172E">
            <wp:extent cx="4578829" cy="1351915"/>
            <wp:effectExtent l="19050" t="19050" r="12700" b="1968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593670" cy="1356297"/>
                    </a:xfrm>
                    <a:prstGeom prst="rect">
                      <a:avLst/>
                    </a:prstGeom>
                    <a:noFill/>
                    <a:ln cmpd="sng">
                      <a:solidFill>
                        <a:srgbClr val="5B9BD5"/>
                      </a:solidFill>
                    </a:ln>
                  </pic:spPr>
                </pic:pic>
              </a:graphicData>
            </a:graphic>
          </wp:inline>
        </w:drawing>
      </w:r>
      <w:r w:rsidR="000D3F28" w:rsidRPr="00CB7831">
        <w:rPr>
          <w:rFonts w:asciiTheme="minorHAnsi" w:hAnsiTheme="minorHAnsi" w:cstheme="minorHAnsi"/>
        </w:rPr>
        <w:t xml:space="preserve"> </w:t>
      </w:r>
    </w:p>
    <w:p w14:paraId="5180BF88" w14:textId="4F0B9F84" w:rsidR="00FF73F8" w:rsidRDefault="00FF73F8" w:rsidP="00066A9D">
      <w:pPr>
        <w:pStyle w:val="ListParagraph"/>
        <w:numPr>
          <w:ilvl w:val="0"/>
          <w:numId w:val="16"/>
        </w:numPr>
        <w:rPr>
          <w:rFonts w:asciiTheme="minorHAnsi" w:hAnsiTheme="minorHAnsi" w:cstheme="minorHAnsi"/>
        </w:rPr>
      </w:pPr>
      <w:r>
        <w:rPr>
          <w:rFonts w:asciiTheme="minorHAnsi" w:hAnsiTheme="minorHAnsi" w:cstheme="minorHAnsi"/>
        </w:rPr>
        <w:t>Click on Cart icon to add application to reset password</w:t>
      </w:r>
      <w:r w:rsidR="00AC1C83">
        <w:rPr>
          <w:rFonts w:asciiTheme="minorHAnsi" w:hAnsiTheme="minorHAnsi" w:cstheme="minorHAnsi"/>
        </w:rPr>
        <w:t xml:space="preserve"> and click on Checkout button.</w:t>
      </w:r>
    </w:p>
    <w:p w14:paraId="5B031861" w14:textId="77777777" w:rsidR="00FF73F8" w:rsidRDefault="00FF73F8" w:rsidP="00FF73F8">
      <w:pPr>
        <w:pStyle w:val="ListParagraph"/>
        <w:rPr>
          <w:rFonts w:asciiTheme="minorHAnsi" w:hAnsiTheme="minorHAnsi" w:cstheme="minorHAnsi"/>
        </w:rPr>
      </w:pPr>
    </w:p>
    <w:p w14:paraId="55827303" w14:textId="751343F2" w:rsidR="00FF73F8" w:rsidRDefault="00FF73F8" w:rsidP="00FF73F8">
      <w:pPr>
        <w:pStyle w:val="Caption"/>
      </w:pPr>
      <w:bookmarkStart w:id="822" w:name="_Toc61522016"/>
      <w:r>
        <w:t xml:space="preserve">Figure </w:t>
      </w:r>
      <w:r w:rsidR="00BC222A">
        <w:fldChar w:fldCharType="begin"/>
      </w:r>
      <w:r w:rsidR="00BC222A">
        <w:instrText xml:space="preserve"> SEQ Figure \* ARABIC </w:instrText>
      </w:r>
      <w:r w:rsidR="00BC222A">
        <w:fldChar w:fldCharType="separate"/>
      </w:r>
      <w:r w:rsidR="00C825B7">
        <w:rPr>
          <w:noProof/>
        </w:rPr>
        <w:t>192</w:t>
      </w:r>
      <w:r w:rsidR="00BC222A">
        <w:rPr>
          <w:noProof/>
        </w:rPr>
        <w:fldChar w:fldCharType="end"/>
      </w:r>
      <w:r>
        <w:t xml:space="preserve"> : Change Password</w:t>
      </w:r>
      <w:bookmarkEnd w:id="822"/>
    </w:p>
    <w:p w14:paraId="5DE2FCE7" w14:textId="2C6E67A8" w:rsidR="00FF73F8" w:rsidRDefault="00FF73F8" w:rsidP="00FF73F8">
      <w:pPr>
        <w:ind w:left="810"/>
        <w:rPr>
          <w:rFonts w:asciiTheme="minorHAnsi" w:hAnsiTheme="minorHAnsi" w:cstheme="minorHAnsi"/>
        </w:rPr>
      </w:pPr>
      <w:r>
        <w:rPr>
          <w:rFonts w:asciiTheme="minorHAnsi" w:hAnsiTheme="minorHAnsi" w:cstheme="minorHAnsi"/>
          <w:noProof/>
        </w:rPr>
        <w:drawing>
          <wp:inline distT="0" distB="0" distL="0" distR="0" wp14:anchorId="37C4B64C" wp14:editId="3BE90BBA">
            <wp:extent cx="4483939" cy="2531745"/>
            <wp:effectExtent l="19050" t="19050" r="12065" b="20955"/>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493898" cy="2537368"/>
                    </a:xfrm>
                    <a:prstGeom prst="rect">
                      <a:avLst/>
                    </a:prstGeom>
                    <a:noFill/>
                    <a:ln cmpd="sng">
                      <a:solidFill>
                        <a:srgbClr val="5B9BD5"/>
                      </a:solidFill>
                    </a:ln>
                  </pic:spPr>
                </pic:pic>
              </a:graphicData>
            </a:graphic>
          </wp:inline>
        </w:drawing>
      </w:r>
    </w:p>
    <w:p w14:paraId="228B75B2" w14:textId="11BC84F3" w:rsidR="003A40C9" w:rsidRDefault="003A40C9" w:rsidP="00066A9D">
      <w:pPr>
        <w:pStyle w:val="ListParagraph"/>
        <w:numPr>
          <w:ilvl w:val="0"/>
          <w:numId w:val="16"/>
        </w:numPr>
        <w:jc w:val="both"/>
        <w:rPr>
          <w:rFonts w:asciiTheme="minorHAnsi" w:hAnsiTheme="minorHAnsi" w:cstheme="minorHAnsi"/>
          <w:szCs w:val="20"/>
        </w:rPr>
      </w:pPr>
      <w:r w:rsidRPr="003A40C9">
        <w:rPr>
          <w:rFonts w:asciiTheme="minorHAnsi" w:hAnsiTheme="minorHAnsi" w:cstheme="minorHAnsi"/>
          <w:szCs w:val="20"/>
        </w:rPr>
        <w:t>Click on</w:t>
      </w:r>
      <w:r w:rsidR="00AC1C83">
        <w:rPr>
          <w:rFonts w:asciiTheme="minorHAnsi" w:hAnsiTheme="minorHAnsi" w:cstheme="minorHAnsi"/>
          <w:szCs w:val="20"/>
        </w:rPr>
        <w:t xml:space="preserve"> </w:t>
      </w:r>
      <w:r w:rsidR="00716E66">
        <w:rPr>
          <w:rFonts w:asciiTheme="minorHAnsi" w:hAnsiTheme="minorHAnsi" w:cstheme="minorHAnsi"/>
          <w:szCs w:val="20"/>
        </w:rPr>
        <w:t xml:space="preserve"> Checkbox to select user and then click on Change Password button.</w:t>
      </w:r>
    </w:p>
    <w:p w14:paraId="2AE2AA38" w14:textId="37F48553" w:rsidR="00DB70DD" w:rsidRDefault="00DB70DD" w:rsidP="00DB70DD">
      <w:pPr>
        <w:pStyle w:val="Caption"/>
      </w:pPr>
      <w:bookmarkStart w:id="823" w:name="_Toc61522017"/>
      <w:r>
        <w:t xml:space="preserve">Figure </w:t>
      </w:r>
      <w:r w:rsidR="00BC222A">
        <w:fldChar w:fldCharType="begin"/>
      </w:r>
      <w:r w:rsidR="00BC222A">
        <w:instrText xml:space="preserve"> SEQ Figure \* ARABIC </w:instrText>
      </w:r>
      <w:r w:rsidR="00BC222A">
        <w:fldChar w:fldCharType="separate"/>
      </w:r>
      <w:r w:rsidR="00C825B7">
        <w:rPr>
          <w:noProof/>
        </w:rPr>
        <w:t>193</w:t>
      </w:r>
      <w:r w:rsidR="00BC222A">
        <w:rPr>
          <w:noProof/>
        </w:rPr>
        <w:fldChar w:fldCharType="end"/>
      </w:r>
      <w:r>
        <w:t xml:space="preserve"> : Set Password</w:t>
      </w:r>
      <w:bookmarkEnd w:id="823"/>
    </w:p>
    <w:p w14:paraId="2388EA52" w14:textId="0C2BD7FD" w:rsidR="003902F1" w:rsidRDefault="003902F1" w:rsidP="00DB70DD">
      <w:pPr>
        <w:ind w:left="810"/>
        <w:rPr>
          <w:rFonts w:asciiTheme="minorHAnsi" w:hAnsiTheme="minorHAnsi" w:cstheme="minorHAnsi"/>
        </w:rPr>
      </w:pPr>
      <w:r>
        <w:rPr>
          <w:rFonts w:asciiTheme="minorHAnsi" w:hAnsiTheme="minorHAnsi" w:cstheme="minorHAnsi"/>
          <w:noProof/>
        </w:rPr>
        <w:drawing>
          <wp:inline distT="0" distB="0" distL="0" distR="0" wp14:anchorId="78B361BC" wp14:editId="0B8ED904">
            <wp:extent cx="4406301" cy="1836420"/>
            <wp:effectExtent l="19050" t="19050" r="13335" b="1143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419674" cy="1841994"/>
                    </a:xfrm>
                    <a:prstGeom prst="rect">
                      <a:avLst/>
                    </a:prstGeom>
                    <a:noFill/>
                    <a:ln cmpd="sng">
                      <a:solidFill>
                        <a:srgbClr val="5B9BD5"/>
                      </a:solidFill>
                    </a:ln>
                  </pic:spPr>
                </pic:pic>
              </a:graphicData>
            </a:graphic>
          </wp:inline>
        </w:drawing>
      </w:r>
    </w:p>
    <w:p w14:paraId="76FB3C36" w14:textId="5DFA7CF2" w:rsidR="00AC1C83" w:rsidRDefault="00716E66" w:rsidP="00066A9D">
      <w:pPr>
        <w:pStyle w:val="ListParagraph"/>
        <w:numPr>
          <w:ilvl w:val="0"/>
          <w:numId w:val="16"/>
        </w:numPr>
        <w:rPr>
          <w:rFonts w:asciiTheme="minorHAnsi" w:hAnsiTheme="minorHAnsi" w:cstheme="minorHAnsi"/>
        </w:rPr>
      </w:pPr>
      <w:r>
        <w:rPr>
          <w:rFonts w:asciiTheme="minorHAnsi" w:hAnsiTheme="minorHAnsi" w:cstheme="minorHAnsi"/>
        </w:rPr>
        <w:t xml:space="preserve">Click on Type New Password and enter appropriate password </w:t>
      </w:r>
      <w:r w:rsidR="00A015C1">
        <w:rPr>
          <w:rFonts w:asciiTheme="minorHAnsi" w:hAnsiTheme="minorHAnsi" w:cstheme="minorHAnsi"/>
        </w:rPr>
        <w:t xml:space="preserve">complying to password restrictions mentioned on screen </w:t>
      </w:r>
      <w:r>
        <w:rPr>
          <w:rFonts w:asciiTheme="minorHAnsi" w:hAnsiTheme="minorHAnsi" w:cstheme="minorHAnsi"/>
        </w:rPr>
        <w:t xml:space="preserve">to </w:t>
      </w:r>
      <w:r w:rsidR="00A015C1">
        <w:rPr>
          <w:rFonts w:asciiTheme="minorHAnsi" w:hAnsiTheme="minorHAnsi" w:cstheme="minorHAnsi"/>
        </w:rPr>
        <w:t xml:space="preserve">set a temporary password </w:t>
      </w:r>
      <w:r>
        <w:rPr>
          <w:rFonts w:asciiTheme="minorHAnsi" w:hAnsiTheme="minorHAnsi" w:cstheme="minorHAnsi"/>
        </w:rPr>
        <w:t>as per policy.</w:t>
      </w:r>
      <w:r w:rsidR="00BD5920">
        <w:rPr>
          <w:rFonts w:asciiTheme="minorHAnsi" w:hAnsiTheme="minorHAnsi" w:cstheme="minorHAnsi"/>
        </w:rPr>
        <w:t xml:space="preserve"> And click on ‘Use Password’ button.</w:t>
      </w:r>
    </w:p>
    <w:p w14:paraId="4CDACCEE" w14:textId="00F493DE" w:rsidR="00716E66" w:rsidRDefault="00716E66" w:rsidP="00716E66">
      <w:pPr>
        <w:pStyle w:val="ListParagraph"/>
        <w:rPr>
          <w:rFonts w:asciiTheme="minorHAnsi" w:hAnsiTheme="minorHAnsi" w:cstheme="minorHAnsi"/>
        </w:rPr>
      </w:pPr>
    </w:p>
    <w:p w14:paraId="1F5DA6B6" w14:textId="07ABF773" w:rsidR="00716E66" w:rsidRDefault="00716E66" w:rsidP="00716E66">
      <w:pPr>
        <w:pStyle w:val="Caption"/>
      </w:pPr>
      <w:bookmarkStart w:id="824" w:name="_Toc61522018"/>
      <w:r>
        <w:t xml:space="preserve">Figure </w:t>
      </w:r>
      <w:r w:rsidR="00BC222A">
        <w:fldChar w:fldCharType="begin"/>
      </w:r>
      <w:r w:rsidR="00BC222A">
        <w:instrText xml:space="preserve"> SEQ Figure \* ARABIC </w:instrText>
      </w:r>
      <w:r w:rsidR="00BC222A">
        <w:fldChar w:fldCharType="separate"/>
      </w:r>
      <w:r w:rsidR="00C825B7">
        <w:rPr>
          <w:noProof/>
        </w:rPr>
        <w:t>194</w:t>
      </w:r>
      <w:r w:rsidR="00BC222A">
        <w:rPr>
          <w:noProof/>
        </w:rPr>
        <w:fldChar w:fldCharType="end"/>
      </w:r>
      <w:r>
        <w:t xml:space="preserve"> : Type New </w:t>
      </w:r>
      <w:commentRangeStart w:id="825"/>
      <w:r>
        <w:t>Password</w:t>
      </w:r>
      <w:bookmarkEnd w:id="824"/>
      <w:commentRangeEnd w:id="825"/>
      <w:r w:rsidR="00690924">
        <w:rPr>
          <w:rStyle w:val="CommentReference"/>
          <w:rFonts w:ascii="Calibri" w:hAnsi="Calibri" w:cs="Times New Roman"/>
          <w:b w:val="0"/>
          <w:iCs w:val="0"/>
          <w:color w:val="auto"/>
        </w:rPr>
        <w:commentReference w:id="825"/>
      </w:r>
    </w:p>
    <w:p w14:paraId="102B8EE9" w14:textId="70B4F244" w:rsidR="00716E66" w:rsidRPr="00AC1C83" w:rsidRDefault="00716E66" w:rsidP="00716E66">
      <w:pPr>
        <w:pStyle w:val="ListParagraph"/>
        <w:rPr>
          <w:rFonts w:asciiTheme="minorHAnsi" w:hAnsiTheme="minorHAnsi" w:cstheme="minorHAnsi"/>
        </w:rPr>
      </w:pPr>
      <w:del w:id="826" w:author="Rowden_Wesley_E" w:date="2021-02-22T15:39:00Z">
        <w:r w:rsidRPr="00716E66" w:rsidDel="00690924">
          <w:rPr>
            <w:rFonts w:asciiTheme="minorHAnsi" w:hAnsiTheme="minorHAnsi" w:cstheme="minorHAnsi"/>
            <w:noProof/>
          </w:rPr>
          <w:drawing>
            <wp:inline distT="0" distB="0" distL="0" distR="0" wp14:anchorId="02E30BCB" wp14:editId="68BEFCA2">
              <wp:extent cx="4561576" cy="3242945"/>
              <wp:effectExtent l="19050" t="19050" r="10795" b="14605"/>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571675" cy="3250125"/>
                      </a:xfrm>
                      <a:prstGeom prst="rect">
                        <a:avLst/>
                      </a:prstGeom>
                      <a:ln cmpd="sng">
                        <a:solidFill>
                          <a:srgbClr val="5B9BD5"/>
                        </a:solidFill>
                      </a:ln>
                    </pic:spPr>
                  </pic:pic>
                </a:graphicData>
              </a:graphic>
            </wp:inline>
          </w:drawing>
        </w:r>
      </w:del>
      <w:ins w:id="827" w:author="Rowden_Wesley_E" w:date="2021-02-22T15:39:00Z">
        <w:r w:rsidR="00690924" w:rsidRPr="00690924">
          <w:rPr>
            <w:rFonts w:asciiTheme="minorHAnsi" w:hAnsiTheme="minorHAnsi" w:cstheme="minorHAnsi"/>
            <w:noProof/>
          </w:rPr>
          <w:drawing>
            <wp:inline distT="0" distB="0" distL="0" distR="0" wp14:anchorId="5B0FEB09" wp14:editId="344FB3E4">
              <wp:extent cx="4610100" cy="36499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610100" cy="3649980"/>
                      </a:xfrm>
                      <a:prstGeom prst="rect">
                        <a:avLst/>
                      </a:prstGeom>
                    </pic:spPr>
                  </pic:pic>
                </a:graphicData>
              </a:graphic>
            </wp:inline>
          </w:drawing>
        </w:r>
      </w:ins>
    </w:p>
    <w:p w14:paraId="10663BF2" w14:textId="77777777" w:rsidR="000D3F28" w:rsidRPr="00CB7831" w:rsidRDefault="000D3F28" w:rsidP="000D3F28">
      <w:pPr>
        <w:pStyle w:val="ListParagraph"/>
        <w:ind w:left="0"/>
        <w:rPr>
          <w:rFonts w:asciiTheme="minorHAnsi" w:hAnsiTheme="minorHAnsi" w:cstheme="minorHAnsi"/>
          <w:b/>
          <w:szCs w:val="20"/>
        </w:rPr>
      </w:pPr>
    </w:p>
    <w:p w14:paraId="5EDCAC0A" w14:textId="337DD290" w:rsidR="00F46FE0" w:rsidRDefault="009B69DC" w:rsidP="00066A9D">
      <w:pPr>
        <w:pStyle w:val="ListParagraph"/>
        <w:numPr>
          <w:ilvl w:val="0"/>
          <w:numId w:val="16"/>
        </w:numPr>
        <w:jc w:val="both"/>
        <w:rPr>
          <w:rFonts w:asciiTheme="minorHAnsi" w:hAnsiTheme="minorHAnsi" w:cstheme="minorHAnsi"/>
        </w:rPr>
      </w:pPr>
      <w:r>
        <w:rPr>
          <w:rFonts w:asciiTheme="minorHAnsi" w:hAnsiTheme="minorHAnsi" w:cstheme="minorHAnsi"/>
        </w:rPr>
        <w:t xml:space="preserve">After setting </w:t>
      </w:r>
      <w:r w:rsidR="00F46FE0">
        <w:rPr>
          <w:rFonts w:asciiTheme="minorHAnsi" w:hAnsiTheme="minorHAnsi" w:cstheme="minorHAnsi"/>
        </w:rPr>
        <w:t xml:space="preserve">user </w:t>
      </w:r>
      <w:r>
        <w:rPr>
          <w:rFonts w:asciiTheme="minorHAnsi" w:hAnsiTheme="minorHAnsi" w:cstheme="minorHAnsi"/>
        </w:rPr>
        <w:t>password</w:t>
      </w:r>
      <w:r w:rsidR="00F46FE0">
        <w:rPr>
          <w:rFonts w:asciiTheme="minorHAnsi" w:hAnsiTheme="minorHAnsi" w:cstheme="minorHAnsi"/>
        </w:rPr>
        <w:t xml:space="preserve"> click on Next button. </w:t>
      </w:r>
    </w:p>
    <w:p w14:paraId="7D03BFF1" w14:textId="77777777" w:rsidR="00483AD9" w:rsidRDefault="00483AD9" w:rsidP="00483AD9">
      <w:pPr>
        <w:pStyle w:val="ListParagraph"/>
        <w:jc w:val="both"/>
        <w:rPr>
          <w:rFonts w:asciiTheme="minorHAnsi" w:hAnsiTheme="minorHAnsi" w:cstheme="minorHAnsi"/>
        </w:rPr>
      </w:pPr>
    </w:p>
    <w:p w14:paraId="2A63BD59" w14:textId="7F29B930" w:rsidR="00F46FE0" w:rsidRDefault="00F46FE0" w:rsidP="00F46FE0">
      <w:pPr>
        <w:pStyle w:val="Caption"/>
      </w:pPr>
      <w:bookmarkStart w:id="828" w:name="_Toc61522019"/>
      <w:r>
        <w:t xml:space="preserve">Figure </w:t>
      </w:r>
      <w:r w:rsidR="00BC222A">
        <w:fldChar w:fldCharType="begin"/>
      </w:r>
      <w:r w:rsidR="00BC222A">
        <w:instrText xml:space="preserve"> SEQ Figure \* ARABIC </w:instrText>
      </w:r>
      <w:r w:rsidR="00BC222A">
        <w:fldChar w:fldCharType="separate"/>
      </w:r>
      <w:r w:rsidR="00C825B7">
        <w:rPr>
          <w:noProof/>
        </w:rPr>
        <w:t>195</w:t>
      </w:r>
      <w:r w:rsidR="00BC222A">
        <w:rPr>
          <w:noProof/>
        </w:rPr>
        <w:fldChar w:fldCharType="end"/>
      </w:r>
      <w:r>
        <w:t xml:space="preserve"> : Change Password</w:t>
      </w:r>
      <w:bookmarkEnd w:id="828"/>
    </w:p>
    <w:p w14:paraId="3E0EC858" w14:textId="28FC7347" w:rsidR="009B69DC" w:rsidRPr="00F46FE0" w:rsidRDefault="00F46FE0" w:rsidP="00F46FE0">
      <w:pPr>
        <w:ind w:left="720"/>
        <w:rPr>
          <w:rFonts w:asciiTheme="minorHAnsi" w:hAnsiTheme="minorHAnsi" w:cstheme="minorHAnsi"/>
        </w:rPr>
      </w:pPr>
      <w:r>
        <w:rPr>
          <w:rFonts w:asciiTheme="minorHAnsi" w:hAnsiTheme="minorHAnsi" w:cstheme="minorHAnsi"/>
          <w:noProof/>
        </w:rPr>
        <w:drawing>
          <wp:inline distT="0" distB="0" distL="0" distR="0" wp14:anchorId="16FB1C8D" wp14:editId="3CE6B763">
            <wp:extent cx="4501192" cy="2703830"/>
            <wp:effectExtent l="19050" t="19050" r="13970" b="2032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34023" cy="2723551"/>
                    </a:xfrm>
                    <a:prstGeom prst="rect">
                      <a:avLst/>
                    </a:prstGeom>
                    <a:noFill/>
                    <a:ln cmpd="sng">
                      <a:solidFill>
                        <a:srgbClr val="5B9BD5"/>
                      </a:solidFill>
                    </a:ln>
                  </pic:spPr>
                </pic:pic>
              </a:graphicData>
            </a:graphic>
          </wp:inline>
        </w:drawing>
      </w:r>
      <w:r w:rsidR="009B69DC" w:rsidRPr="00F46FE0">
        <w:rPr>
          <w:rFonts w:asciiTheme="minorHAnsi" w:hAnsiTheme="minorHAnsi" w:cstheme="minorHAnsi"/>
        </w:rPr>
        <w:t xml:space="preserve"> </w:t>
      </w:r>
    </w:p>
    <w:p w14:paraId="5F11CE56" w14:textId="7DE4D16B" w:rsidR="009B1AAA" w:rsidRDefault="009B1AAA" w:rsidP="00066A9D">
      <w:pPr>
        <w:pStyle w:val="ListParagraph"/>
        <w:numPr>
          <w:ilvl w:val="0"/>
          <w:numId w:val="16"/>
        </w:numPr>
        <w:jc w:val="both"/>
        <w:rPr>
          <w:rFonts w:asciiTheme="minorHAnsi" w:hAnsiTheme="minorHAnsi" w:cstheme="minorHAnsi"/>
        </w:rPr>
      </w:pPr>
      <w:r>
        <w:rPr>
          <w:rFonts w:asciiTheme="minorHAnsi" w:hAnsiTheme="minorHAnsi" w:cstheme="minorHAnsi"/>
        </w:rPr>
        <w:t xml:space="preserve">Password change request will successfully be </w:t>
      </w:r>
      <w:r w:rsidR="00465696">
        <w:rPr>
          <w:rFonts w:asciiTheme="minorHAnsi" w:hAnsiTheme="minorHAnsi" w:cstheme="minorHAnsi"/>
        </w:rPr>
        <w:t>submitted,</w:t>
      </w:r>
      <w:r>
        <w:rPr>
          <w:rFonts w:asciiTheme="minorHAnsi" w:hAnsiTheme="minorHAnsi" w:cstheme="minorHAnsi"/>
        </w:rPr>
        <w:t xml:space="preserve"> and change password task will generate.</w:t>
      </w:r>
    </w:p>
    <w:p w14:paraId="28926B09" w14:textId="77777777" w:rsidR="00E84EC4" w:rsidRDefault="00E84EC4" w:rsidP="00E84EC4">
      <w:pPr>
        <w:pStyle w:val="ListParagraph"/>
        <w:jc w:val="both"/>
        <w:rPr>
          <w:rFonts w:asciiTheme="minorHAnsi" w:hAnsiTheme="minorHAnsi" w:cstheme="minorHAnsi"/>
        </w:rPr>
      </w:pPr>
    </w:p>
    <w:p w14:paraId="7CE64C97" w14:textId="098A3869" w:rsidR="009B1AAA" w:rsidRDefault="009B1AAA" w:rsidP="009B1AAA">
      <w:pPr>
        <w:pStyle w:val="Caption"/>
      </w:pPr>
      <w:bookmarkStart w:id="829" w:name="_Toc61522020"/>
      <w:r>
        <w:t xml:space="preserve">Figure </w:t>
      </w:r>
      <w:r w:rsidR="00BC222A">
        <w:fldChar w:fldCharType="begin"/>
      </w:r>
      <w:r w:rsidR="00BC222A">
        <w:instrText xml:space="preserve"> SEQ Figure \* ARABIC </w:instrText>
      </w:r>
      <w:r w:rsidR="00BC222A">
        <w:fldChar w:fldCharType="separate"/>
      </w:r>
      <w:r w:rsidR="00C825B7">
        <w:rPr>
          <w:noProof/>
        </w:rPr>
        <w:t>196</w:t>
      </w:r>
      <w:r w:rsidR="00BC222A">
        <w:rPr>
          <w:noProof/>
        </w:rPr>
        <w:fldChar w:fldCharType="end"/>
      </w:r>
      <w:r>
        <w:t xml:space="preserve"> : Change password submit</w:t>
      </w:r>
      <w:bookmarkEnd w:id="829"/>
    </w:p>
    <w:p w14:paraId="65DE9F0A" w14:textId="4D63395E" w:rsidR="009B1AAA" w:rsidRPr="009B1AAA" w:rsidRDefault="009B1AAA" w:rsidP="00416AD7">
      <w:pPr>
        <w:ind w:left="810"/>
        <w:rPr>
          <w:rFonts w:asciiTheme="minorHAnsi" w:hAnsiTheme="minorHAnsi" w:cstheme="minorHAnsi"/>
        </w:rPr>
      </w:pPr>
      <w:r w:rsidRPr="009B1AAA">
        <w:rPr>
          <w:rFonts w:asciiTheme="minorHAnsi" w:hAnsiTheme="minorHAnsi" w:cstheme="minorHAnsi"/>
          <w:noProof/>
        </w:rPr>
        <w:drawing>
          <wp:inline distT="0" distB="0" distL="0" distR="0" wp14:anchorId="729C9F71" wp14:editId="33FB0CCA">
            <wp:extent cx="4449433" cy="1234440"/>
            <wp:effectExtent l="19050" t="19050" r="27940" b="2286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467950" cy="1239577"/>
                    </a:xfrm>
                    <a:prstGeom prst="rect">
                      <a:avLst/>
                    </a:prstGeom>
                    <a:ln cmpd="sng">
                      <a:solidFill>
                        <a:srgbClr val="5B9BD5"/>
                      </a:solidFill>
                    </a:ln>
                  </pic:spPr>
                </pic:pic>
              </a:graphicData>
            </a:graphic>
          </wp:inline>
        </w:drawing>
      </w:r>
    </w:p>
    <w:p w14:paraId="20BEAC5B" w14:textId="5416644F" w:rsidR="000D3F28" w:rsidRDefault="000D3F28" w:rsidP="00066A9D">
      <w:pPr>
        <w:pStyle w:val="ListParagraph"/>
        <w:numPr>
          <w:ilvl w:val="0"/>
          <w:numId w:val="16"/>
        </w:numPr>
        <w:jc w:val="both"/>
        <w:rPr>
          <w:rFonts w:asciiTheme="minorHAnsi" w:hAnsiTheme="minorHAnsi" w:cstheme="minorHAnsi"/>
        </w:rPr>
      </w:pPr>
      <w:r w:rsidRPr="00FF73F8">
        <w:rPr>
          <w:rFonts w:asciiTheme="minorHAnsi" w:hAnsiTheme="minorHAnsi" w:cstheme="minorHAnsi"/>
        </w:rPr>
        <w:t xml:space="preserve">The new password will have to be communicated to the user by admins. On the next login, end-users will be required to change their </w:t>
      </w:r>
      <w:r w:rsidR="00A015C1">
        <w:rPr>
          <w:rFonts w:asciiTheme="minorHAnsi" w:hAnsiTheme="minorHAnsi" w:cstheme="minorHAnsi"/>
        </w:rPr>
        <w:t xml:space="preserve">temporary </w:t>
      </w:r>
      <w:r w:rsidRPr="00FF73F8">
        <w:rPr>
          <w:rFonts w:asciiTheme="minorHAnsi" w:hAnsiTheme="minorHAnsi" w:cstheme="minorHAnsi"/>
        </w:rPr>
        <w:t>password.</w:t>
      </w:r>
    </w:p>
    <w:p w14:paraId="6BC941A2" w14:textId="193A0804" w:rsidR="00947B9A" w:rsidRDefault="00947B9A" w:rsidP="00947B9A">
      <w:pPr>
        <w:rPr>
          <w:rFonts w:asciiTheme="minorHAnsi" w:hAnsiTheme="minorHAnsi" w:cstheme="minorHAnsi"/>
        </w:rPr>
      </w:pPr>
    </w:p>
    <w:p w14:paraId="70FE99EF" w14:textId="0C3AF380" w:rsidR="00947B9A" w:rsidRPr="00CB7831" w:rsidRDefault="00947B9A" w:rsidP="00947B9A">
      <w:pPr>
        <w:pStyle w:val="Heading3"/>
        <w:rPr>
          <w:rFonts w:asciiTheme="minorHAnsi" w:hAnsiTheme="minorHAnsi"/>
          <w:szCs w:val="20"/>
        </w:rPr>
      </w:pPr>
      <w:bookmarkStart w:id="830" w:name="_Toc38567351"/>
      <w:bookmarkStart w:id="831" w:name="_Toc51846947"/>
      <w:bookmarkStart w:id="832" w:name="_Toc61521788"/>
      <w:r>
        <w:rPr>
          <w:rFonts w:asciiTheme="minorHAnsi" w:hAnsiTheme="minorHAnsi"/>
          <w:szCs w:val="20"/>
        </w:rPr>
        <w:t>Unlock User Account</w:t>
      </w:r>
      <w:bookmarkEnd w:id="830"/>
      <w:bookmarkEnd w:id="831"/>
      <w:bookmarkEnd w:id="832"/>
    </w:p>
    <w:p w14:paraId="726452D8" w14:textId="15B5B2C8" w:rsidR="00947B9A" w:rsidRDefault="00947B9A" w:rsidP="00947B9A">
      <w:pPr>
        <w:rPr>
          <w:rFonts w:asciiTheme="minorHAnsi" w:hAnsiTheme="minorHAnsi" w:cs="Calibri"/>
        </w:rPr>
      </w:pPr>
      <w:r>
        <w:rPr>
          <w:rFonts w:asciiTheme="minorHAnsi" w:hAnsiTheme="minorHAnsi" w:cs="Calibri"/>
        </w:rPr>
        <w:t>The u</w:t>
      </w:r>
      <w:r w:rsidRPr="004763A5">
        <w:rPr>
          <w:rFonts w:asciiTheme="minorHAnsi" w:hAnsiTheme="minorHAnsi" w:cs="Calibri"/>
        </w:rPr>
        <w:t xml:space="preserve">ser requests </w:t>
      </w:r>
      <w:r>
        <w:rPr>
          <w:rFonts w:asciiTheme="minorHAnsi" w:hAnsiTheme="minorHAnsi" w:cs="Calibri"/>
        </w:rPr>
        <w:t xml:space="preserve">the </w:t>
      </w:r>
      <w:r w:rsidR="005D4739">
        <w:rPr>
          <w:rFonts w:asciiTheme="minorHAnsi" w:hAnsiTheme="minorHAnsi" w:cs="Calibri"/>
        </w:rPr>
        <w:t>Hormel</w:t>
      </w:r>
      <w:r>
        <w:rPr>
          <w:rFonts w:asciiTheme="minorHAnsi" w:hAnsiTheme="minorHAnsi" w:cs="Calibri"/>
        </w:rPr>
        <w:t xml:space="preserve"> Helpdesk</w:t>
      </w:r>
      <w:r w:rsidRPr="004763A5">
        <w:rPr>
          <w:rFonts w:asciiTheme="minorHAnsi" w:hAnsiTheme="minorHAnsi" w:cs="Calibri"/>
        </w:rPr>
        <w:t xml:space="preserve"> team to unlock </w:t>
      </w:r>
      <w:r>
        <w:rPr>
          <w:rFonts w:asciiTheme="minorHAnsi" w:hAnsiTheme="minorHAnsi" w:cs="Calibri"/>
        </w:rPr>
        <w:t xml:space="preserve">their Active Directory </w:t>
      </w:r>
      <w:r w:rsidRPr="004763A5">
        <w:rPr>
          <w:rFonts w:asciiTheme="minorHAnsi" w:hAnsiTheme="minorHAnsi" w:cs="Calibri"/>
        </w:rPr>
        <w:t xml:space="preserve">account </w:t>
      </w:r>
      <w:r>
        <w:rPr>
          <w:rFonts w:asciiTheme="minorHAnsi" w:hAnsiTheme="minorHAnsi" w:cs="Calibri"/>
        </w:rPr>
        <w:t xml:space="preserve">if the </w:t>
      </w:r>
      <w:r w:rsidRPr="004763A5">
        <w:rPr>
          <w:rFonts w:asciiTheme="minorHAnsi" w:hAnsiTheme="minorHAnsi" w:cs="Calibri"/>
        </w:rPr>
        <w:t>account is locked.</w:t>
      </w:r>
      <w:r>
        <w:rPr>
          <w:rFonts w:asciiTheme="minorHAnsi" w:hAnsiTheme="minorHAnsi" w:cs="Calibri"/>
        </w:rPr>
        <w:t xml:space="preserve"> </w:t>
      </w:r>
    </w:p>
    <w:p w14:paraId="0DCB0D67" w14:textId="046EC837" w:rsidR="00947B9A" w:rsidRPr="0096488E" w:rsidRDefault="00947B9A" w:rsidP="00066A9D">
      <w:pPr>
        <w:pStyle w:val="ListParagraph"/>
        <w:numPr>
          <w:ilvl w:val="0"/>
          <w:numId w:val="17"/>
        </w:numPr>
        <w:rPr>
          <w:rFonts w:asciiTheme="minorHAnsi" w:hAnsiTheme="minorHAnsi" w:cs="Calibri"/>
        </w:rPr>
      </w:pPr>
      <w:r w:rsidRPr="0096488E">
        <w:rPr>
          <w:rFonts w:asciiTheme="minorHAnsi" w:hAnsiTheme="minorHAnsi" w:cs="Calibri"/>
        </w:rPr>
        <w:t xml:space="preserve">Helpdesk </w:t>
      </w:r>
      <w:r w:rsidR="00A015C1">
        <w:rPr>
          <w:rFonts w:asciiTheme="minorHAnsi" w:hAnsiTheme="minorHAnsi" w:cs="Calibri"/>
        </w:rPr>
        <w:t xml:space="preserve">personnel </w:t>
      </w:r>
      <w:r w:rsidRPr="0096488E">
        <w:rPr>
          <w:rFonts w:asciiTheme="minorHAnsi" w:hAnsiTheme="minorHAnsi" w:cs="Calibri"/>
        </w:rPr>
        <w:t xml:space="preserve">logs into SSM and selects </w:t>
      </w:r>
      <w:r w:rsidR="00A015C1">
        <w:rPr>
          <w:rFonts w:asciiTheme="minorHAnsi" w:hAnsiTheme="minorHAnsi" w:cs="Calibri"/>
        </w:rPr>
        <w:t>“</w:t>
      </w:r>
      <w:r w:rsidRPr="0096488E">
        <w:rPr>
          <w:rFonts w:asciiTheme="minorHAnsi" w:hAnsiTheme="minorHAnsi" w:cs="Calibri"/>
        </w:rPr>
        <w:t>Change Direct Reports Password</w:t>
      </w:r>
      <w:r w:rsidR="00A015C1">
        <w:rPr>
          <w:rFonts w:asciiTheme="minorHAnsi" w:hAnsiTheme="minorHAnsi" w:cs="Calibri"/>
        </w:rPr>
        <w:t>”</w:t>
      </w:r>
      <w:r w:rsidRPr="0096488E">
        <w:rPr>
          <w:rFonts w:asciiTheme="minorHAnsi" w:hAnsiTheme="minorHAnsi" w:cs="Calibri"/>
        </w:rPr>
        <w:t xml:space="preserve"> </w:t>
      </w:r>
      <w:r w:rsidR="00A015C1">
        <w:rPr>
          <w:rFonts w:asciiTheme="minorHAnsi" w:hAnsiTheme="minorHAnsi" w:cs="Calibri"/>
        </w:rPr>
        <w:t>option from “Change Password” tile</w:t>
      </w:r>
      <w:r w:rsidRPr="0096488E">
        <w:rPr>
          <w:rFonts w:asciiTheme="minorHAnsi" w:hAnsiTheme="minorHAnsi" w:cs="Calibri"/>
        </w:rPr>
        <w:t>.</w:t>
      </w:r>
    </w:p>
    <w:p w14:paraId="41CDCF4E" w14:textId="731DA927" w:rsidR="00947B9A" w:rsidRPr="00074528" w:rsidRDefault="00947B9A" w:rsidP="00074528">
      <w:pPr>
        <w:pStyle w:val="Caption"/>
      </w:pPr>
      <w:bookmarkStart w:id="833" w:name="_Toc38567693"/>
      <w:bookmarkStart w:id="834" w:name="_Toc61522021"/>
      <w:r w:rsidRPr="00074528">
        <w:t xml:space="preserve">Figure </w:t>
      </w:r>
      <w:r w:rsidR="00BC222A">
        <w:fldChar w:fldCharType="begin"/>
      </w:r>
      <w:r w:rsidR="00BC222A">
        <w:instrText xml:space="preserve"> SEQ Figure \* ARABIC </w:instrText>
      </w:r>
      <w:r w:rsidR="00BC222A">
        <w:fldChar w:fldCharType="separate"/>
      </w:r>
      <w:r w:rsidR="00C825B7">
        <w:rPr>
          <w:noProof/>
        </w:rPr>
        <w:t>197</w:t>
      </w:r>
      <w:r w:rsidR="00BC222A">
        <w:rPr>
          <w:noProof/>
        </w:rPr>
        <w:fldChar w:fldCharType="end"/>
      </w:r>
      <w:r w:rsidRPr="00074528">
        <w:t>: Unlock User Account- 1</w:t>
      </w:r>
      <w:bookmarkEnd w:id="833"/>
      <w:bookmarkEnd w:id="834"/>
    </w:p>
    <w:p w14:paraId="0F96C798" w14:textId="77777777" w:rsidR="00947B9A" w:rsidRDefault="00947B9A" w:rsidP="00B121C1">
      <w:pPr>
        <w:ind w:left="720"/>
        <w:jc w:val="left"/>
        <w:rPr>
          <w:rFonts w:asciiTheme="minorHAnsi" w:hAnsiTheme="minorHAnsi"/>
          <w:sz w:val="24"/>
          <w:szCs w:val="24"/>
        </w:rPr>
      </w:pPr>
      <w:r>
        <w:rPr>
          <w:rFonts w:asciiTheme="minorHAnsi" w:hAnsiTheme="minorHAnsi"/>
          <w:noProof/>
          <w:sz w:val="24"/>
          <w:szCs w:val="24"/>
        </w:rPr>
        <w:drawing>
          <wp:inline distT="0" distB="0" distL="0" distR="0" wp14:anchorId="754E39EF" wp14:editId="6DB5FBBF">
            <wp:extent cx="4222750" cy="2676525"/>
            <wp:effectExtent l="19050" t="19050" r="25400" b="28575"/>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2">
                      <a:extLst>
                        <a:ext uri="{28A0092B-C50C-407E-A947-70E740481C1C}">
                          <a14:useLocalDpi xmlns:a14="http://schemas.microsoft.com/office/drawing/2010/main" val="0"/>
                        </a:ext>
                      </a:extLst>
                    </a:blip>
                    <a:srcRect l="9623" t="2798" r="2999" b="6003"/>
                    <a:stretch/>
                  </pic:blipFill>
                  <pic:spPr bwMode="auto">
                    <a:xfrm>
                      <a:off x="0" y="0"/>
                      <a:ext cx="4520503" cy="2865251"/>
                    </a:xfrm>
                    <a:prstGeom prst="rect">
                      <a:avLst/>
                    </a:prstGeom>
                    <a:noFill/>
                    <a:ln cmpd="sng">
                      <a:solidFill>
                        <a:srgbClr val="5B9BD5"/>
                      </a:solidFill>
                    </a:ln>
                    <a:extLst>
                      <a:ext uri="{53640926-AAD7-44D8-BBD7-CCE9431645EC}">
                        <a14:shadowObscured xmlns:a14="http://schemas.microsoft.com/office/drawing/2010/main"/>
                      </a:ext>
                    </a:extLst>
                  </pic:spPr>
                </pic:pic>
              </a:graphicData>
            </a:graphic>
          </wp:inline>
        </w:drawing>
      </w:r>
    </w:p>
    <w:p w14:paraId="42A7CD02" w14:textId="77FC88FD" w:rsidR="00947B9A" w:rsidRDefault="00947B9A" w:rsidP="00066A9D">
      <w:pPr>
        <w:pStyle w:val="ListParagraph"/>
        <w:numPr>
          <w:ilvl w:val="0"/>
          <w:numId w:val="17"/>
        </w:numPr>
        <w:rPr>
          <w:rFonts w:asciiTheme="minorHAnsi" w:hAnsiTheme="minorHAnsi" w:cs="Calibri"/>
        </w:rPr>
      </w:pPr>
      <w:r w:rsidRPr="006B1C08">
        <w:rPr>
          <w:rFonts w:asciiTheme="minorHAnsi" w:hAnsiTheme="minorHAnsi" w:cs="Calibri"/>
        </w:rPr>
        <w:t xml:space="preserve"> Helpdesk </w:t>
      </w:r>
      <w:r w:rsidR="00A015C1">
        <w:rPr>
          <w:rFonts w:asciiTheme="minorHAnsi" w:hAnsiTheme="minorHAnsi" w:cs="Calibri"/>
        </w:rPr>
        <w:t xml:space="preserve">personnel </w:t>
      </w:r>
      <w:r w:rsidRPr="006B1C08">
        <w:rPr>
          <w:rFonts w:asciiTheme="minorHAnsi" w:hAnsiTheme="minorHAnsi" w:cs="Calibri"/>
        </w:rPr>
        <w:t xml:space="preserve">searches the user </w:t>
      </w:r>
      <w:r w:rsidR="00A015C1">
        <w:rPr>
          <w:rFonts w:asciiTheme="minorHAnsi" w:hAnsiTheme="minorHAnsi" w:cs="Calibri"/>
        </w:rPr>
        <w:t>whose account need to be</w:t>
      </w:r>
      <w:r w:rsidR="00A015C1" w:rsidRPr="006B1C08">
        <w:rPr>
          <w:rFonts w:asciiTheme="minorHAnsi" w:hAnsiTheme="minorHAnsi" w:cs="Calibri"/>
        </w:rPr>
        <w:t xml:space="preserve"> </w:t>
      </w:r>
      <w:r w:rsidR="00A015C1">
        <w:rPr>
          <w:rFonts w:asciiTheme="minorHAnsi" w:hAnsiTheme="minorHAnsi" w:cs="Calibri"/>
        </w:rPr>
        <w:t>u</w:t>
      </w:r>
      <w:r w:rsidRPr="006B1C08">
        <w:rPr>
          <w:rFonts w:asciiTheme="minorHAnsi" w:hAnsiTheme="minorHAnsi" w:cs="Calibri"/>
        </w:rPr>
        <w:t>nlock</w:t>
      </w:r>
      <w:r w:rsidR="00A015C1">
        <w:rPr>
          <w:rFonts w:asciiTheme="minorHAnsi" w:hAnsiTheme="minorHAnsi" w:cs="Calibri"/>
        </w:rPr>
        <w:t>ed</w:t>
      </w:r>
      <w:r w:rsidRPr="006B1C08">
        <w:rPr>
          <w:rFonts w:asciiTheme="minorHAnsi" w:hAnsiTheme="minorHAnsi" w:cs="Calibri"/>
        </w:rPr>
        <w:t>.</w:t>
      </w:r>
    </w:p>
    <w:p w14:paraId="3A70A1AA" w14:textId="3364646B" w:rsidR="00947B9A" w:rsidRPr="00074528" w:rsidRDefault="00947B9A" w:rsidP="00074528">
      <w:pPr>
        <w:pStyle w:val="Caption"/>
      </w:pPr>
      <w:bookmarkStart w:id="835" w:name="_Toc38567694"/>
      <w:bookmarkStart w:id="836" w:name="_Toc61522022"/>
      <w:r w:rsidRPr="00074528">
        <w:t xml:space="preserve">Figure </w:t>
      </w:r>
      <w:r w:rsidR="00BC222A">
        <w:fldChar w:fldCharType="begin"/>
      </w:r>
      <w:r w:rsidR="00BC222A">
        <w:instrText xml:space="preserve"> SEQ Figure \* ARABIC </w:instrText>
      </w:r>
      <w:r w:rsidR="00BC222A">
        <w:fldChar w:fldCharType="separate"/>
      </w:r>
      <w:r w:rsidR="00C825B7">
        <w:rPr>
          <w:noProof/>
        </w:rPr>
        <w:t>198</w:t>
      </w:r>
      <w:r w:rsidR="00BC222A">
        <w:rPr>
          <w:noProof/>
        </w:rPr>
        <w:fldChar w:fldCharType="end"/>
      </w:r>
      <w:r w:rsidRPr="00074528">
        <w:t>: Unlock User Account- 2</w:t>
      </w:r>
      <w:bookmarkEnd w:id="835"/>
      <w:bookmarkEnd w:id="836"/>
    </w:p>
    <w:p w14:paraId="0DF6CBBB" w14:textId="77777777" w:rsidR="00947B9A" w:rsidRDefault="00947B9A" w:rsidP="002D5683">
      <w:pPr>
        <w:ind w:left="720"/>
        <w:rPr>
          <w:rFonts w:asciiTheme="minorHAnsi" w:hAnsiTheme="minorHAnsi"/>
          <w:sz w:val="24"/>
          <w:szCs w:val="24"/>
        </w:rPr>
      </w:pPr>
      <w:r>
        <w:rPr>
          <w:rFonts w:asciiTheme="minorHAnsi" w:hAnsiTheme="minorHAnsi"/>
          <w:noProof/>
          <w:sz w:val="24"/>
          <w:szCs w:val="24"/>
        </w:rPr>
        <w:drawing>
          <wp:inline distT="0" distB="0" distL="0" distR="0" wp14:anchorId="1B5E1728" wp14:editId="3E1A27F1">
            <wp:extent cx="4544324" cy="2078355"/>
            <wp:effectExtent l="19050" t="19050" r="27940" b="17145"/>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558190" cy="2084697"/>
                    </a:xfrm>
                    <a:prstGeom prst="rect">
                      <a:avLst/>
                    </a:prstGeom>
                    <a:noFill/>
                    <a:ln cmpd="sng">
                      <a:solidFill>
                        <a:srgbClr val="5B9BD5"/>
                      </a:solidFill>
                    </a:ln>
                  </pic:spPr>
                </pic:pic>
              </a:graphicData>
            </a:graphic>
          </wp:inline>
        </w:drawing>
      </w:r>
    </w:p>
    <w:p w14:paraId="4B1271BB" w14:textId="7A3588C7" w:rsidR="00947B9A" w:rsidRPr="00045C6C" w:rsidRDefault="00947B9A" w:rsidP="00066A9D">
      <w:pPr>
        <w:pStyle w:val="ListParagraph"/>
        <w:numPr>
          <w:ilvl w:val="0"/>
          <w:numId w:val="17"/>
        </w:numPr>
        <w:rPr>
          <w:rFonts w:asciiTheme="minorHAnsi" w:hAnsiTheme="minorHAnsi"/>
          <w:sz w:val="24"/>
          <w:szCs w:val="24"/>
        </w:rPr>
      </w:pPr>
      <w:r w:rsidRPr="002D5683">
        <w:rPr>
          <w:rFonts w:asciiTheme="minorHAnsi" w:hAnsiTheme="minorHAnsi" w:cs="Calibri"/>
        </w:rPr>
        <w:t xml:space="preserve"> Helpdesk selects Active Directory endpoint in the cart and selects Checkout.</w:t>
      </w:r>
    </w:p>
    <w:p w14:paraId="4476F12D" w14:textId="77777777" w:rsidR="00045C6C" w:rsidRPr="002D5683" w:rsidRDefault="00045C6C" w:rsidP="00045C6C">
      <w:pPr>
        <w:pStyle w:val="ListParagraph"/>
        <w:rPr>
          <w:rFonts w:asciiTheme="minorHAnsi" w:hAnsiTheme="minorHAnsi"/>
          <w:sz w:val="24"/>
          <w:szCs w:val="24"/>
        </w:rPr>
      </w:pPr>
    </w:p>
    <w:p w14:paraId="1DA1ED26" w14:textId="30F2AE80" w:rsidR="00947B9A" w:rsidRPr="000E46E1" w:rsidRDefault="00947B9A" w:rsidP="000E46E1">
      <w:pPr>
        <w:pStyle w:val="Caption"/>
      </w:pPr>
      <w:bookmarkStart w:id="837" w:name="_Toc38567695"/>
      <w:bookmarkStart w:id="838" w:name="_Toc61522023"/>
      <w:r w:rsidRPr="000E46E1">
        <w:t xml:space="preserve">Figure </w:t>
      </w:r>
      <w:r w:rsidR="00BC222A">
        <w:fldChar w:fldCharType="begin"/>
      </w:r>
      <w:r w:rsidR="00BC222A">
        <w:instrText xml:space="preserve"> SEQ Figure \* ARABIC </w:instrText>
      </w:r>
      <w:r w:rsidR="00BC222A">
        <w:fldChar w:fldCharType="separate"/>
      </w:r>
      <w:r w:rsidR="00C825B7">
        <w:rPr>
          <w:noProof/>
        </w:rPr>
        <w:t>199</w:t>
      </w:r>
      <w:r w:rsidR="00BC222A">
        <w:rPr>
          <w:noProof/>
        </w:rPr>
        <w:fldChar w:fldCharType="end"/>
      </w:r>
      <w:r w:rsidRPr="000E46E1">
        <w:t>: Unlock User Account- 3</w:t>
      </w:r>
      <w:bookmarkEnd w:id="837"/>
      <w:bookmarkEnd w:id="838"/>
    </w:p>
    <w:p w14:paraId="681398F4" w14:textId="77777777" w:rsidR="00947B9A" w:rsidRDefault="00947B9A" w:rsidP="000E46E1">
      <w:pPr>
        <w:ind w:left="720"/>
        <w:rPr>
          <w:rFonts w:asciiTheme="minorHAnsi" w:hAnsiTheme="minorHAnsi"/>
          <w:sz w:val="24"/>
          <w:szCs w:val="24"/>
        </w:rPr>
      </w:pPr>
      <w:r>
        <w:rPr>
          <w:rFonts w:asciiTheme="minorHAnsi" w:hAnsiTheme="minorHAnsi"/>
          <w:noProof/>
          <w:sz w:val="24"/>
          <w:szCs w:val="24"/>
        </w:rPr>
        <w:drawing>
          <wp:inline distT="0" distB="0" distL="0" distR="0" wp14:anchorId="553B6A98" wp14:editId="6DACC2DB">
            <wp:extent cx="4544060" cy="3070860"/>
            <wp:effectExtent l="19050" t="19050" r="27940" b="1524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555743" cy="3078755"/>
                    </a:xfrm>
                    <a:prstGeom prst="rect">
                      <a:avLst/>
                    </a:prstGeom>
                    <a:noFill/>
                    <a:ln cmpd="sng">
                      <a:solidFill>
                        <a:srgbClr val="5B9BD5"/>
                      </a:solidFill>
                    </a:ln>
                  </pic:spPr>
                </pic:pic>
              </a:graphicData>
            </a:graphic>
          </wp:inline>
        </w:drawing>
      </w:r>
    </w:p>
    <w:p w14:paraId="52DFB3CA" w14:textId="051F83EB" w:rsidR="00947B9A" w:rsidRPr="00D00FFE" w:rsidRDefault="00947B9A" w:rsidP="00066A9D">
      <w:pPr>
        <w:pStyle w:val="ListParagraph"/>
        <w:numPr>
          <w:ilvl w:val="0"/>
          <w:numId w:val="17"/>
        </w:numPr>
        <w:rPr>
          <w:rFonts w:asciiTheme="minorHAnsi" w:hAnsiTheme="minorHAnsi"/>
          <w:sz w:val="24"/>
          <w:szCs w:val="24"/>
        </w:rPr>
      </w:pPr>
      <w:r w:rsidRPr="00D00FFE">
        <w:rPr>
          <w:rFonts w:asciiTheme="minorHAnsi" w:hAnsiTheme="minorHAnsi" w:cs="Calibri"/>
        </w:rPr>
        <w:t>Helpdesk selects user and Select unlock button and click on Next</w:t>
      </w:r>
      <w:r w:rsidR="00D00FFE">
        <w:rPr>
          <w:rFonts w:asciiTheme="minorHAnsi" w:hAnsiTheme="minorHAnsi" w:cs="Calibri"/>
        </w:rPr>
        <w:t>.</w:t>
      </w:r>
    </w:p>
    <w:p w14:paraId="3AF8B2F2" w14:textId="77777777" w:rsidR="00D00FFE" w:rsidRPr="00D00FFE" w:rsidRDefault="00D00FFE" w:rsidP="00D00FFE">
      <w:pPr>
        <w:pStyle w:val="ListParagraph"/>
        <w:rPr>
          <w:rFonts w:asciiTheme="minorHAnsi" w:hAnsiTheme="minorHAnsi"/>
          <w:sz w:val="24"/>
          <w:szCs w:val="24"/>
        </w:rPr>
      </w:pPr>
    </w:p>
    <w:p w14:paraId="6B011C7B" w14:textId="2EDC1B19" w:rsidR="00947B9A" w:rsidRPr="00D00FFE" w:rsidRDefault="00947B9A" w:rsidP="00D00FFE">
      <w:pPr>
        <w:pStyle w:val="Caption"/>
      </w:pPr>
      <w:bookmarkStart w:id="839" w:name="_Toc38567696"/>
      <w:bookmarkStart w:id="840" w:name="_Toc61522024"/>
      <w:r w:rsidRPr="00D00FFE">
        <w:t xml:space="preserve">Figure </w:t>
      </w:r>
      <w:r w:rsidR="00BC222A">
        <w:fldChar w:fldCharType="begin"/>
      </w:r>
      <w:r w:rsidR="00BC222A">
        <w:instrText xml:space="preserve"> SEQ Figure \* ARABIC </w:instrText>
      </w:r>
      <w:r w:rsidR="00BC222A">
        <w:fldChar w:fldCharType="separate"/>
      </w:r>
      <w:r w:rsidR="00C825B7">
        <w:rPr>
          <w:noProof/>
        </w:rPr>
        <w:t>200</w:t>
      </w:r>
      <w:r w:rsidR="00BC222A">
        <w:rPr>
          <w:noProof/>
        </w:rPr>
        <w:fldChar w:fldCharType="end"/>
      </w:r>
      <w:r w:rsidRPr="00D00FFE">
        <w:t>: Unlock User Account- 4</w:t>
      </w:r>
      <w:bookmarkEnd w:id="839"/>
      <w:bookmarkEnd w:id="840"/>
    </w:p>
    <w:p w14:paraId="24AE7B31" w14:textId="2CCECF02" w:rsidR="00947B9A" w:rsidRDefault="00947B9A" w:rsidP="00D00FFE">
      <w:pPr>
        <w:ind w:left="720"/>
        <w:rPr>
          <w:rFonts w:asciiTheme="minorHAnsi" w:hAnsiTheme="minorHAnsi"/>
          <w:sz w:val="24"/>
          <w:szCs w:val="24"/>
        </w:rPr>
      </w:pPr>
      <w:r>
        <w:rPr>
          <w:rFonts w:asciiTheme="minorHAnsi" w:hAnsiTheme="minorHAnsi"/>
          <w:noProof/>
          <w:sz w:val="24"/>
          <w:szCs w:val="24"/>
        </w:rPr>
        <w:drawing>
          <wp:inline distT="0" distB="0" distL="0" distR="0" wp14:anchorId="21D710B7" wp14:editId="2BA9EFCF">
            <wp:extent cx="4587456" cy="3086735"/>
            <wp:effectExtent l="19050" t="19050" r="22860" b="184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611504" cy="3102916"/>
                    </a:xfrm>
                    <a:prstGeom prst="rect">
                      <a:avLst/>
                    </a:prstGeom>
                    <a:noFill/>
                    <a:ln cmpd="sng">
                      <a:solidFill>
                        <a:srgbClr val="5B9BD5"/>
                      </a:solidFill>
                    </a:ln>
                  </pic:spPr>
                </pic:pic>
              </a:graphicData>
            </a:graphic>
          </wp:inline>
        </w:drawing>
      </w:r>
    </w:p>
    <w:p w14:paraId="54B8DED7" w14:textId="1CA6EBF3" w:rsidR="00947B9A" w:rsidRPr="00C35225" w:rsidRDefault="00947B9A" w:rsidP="00066A9D">
      <w:pPr>
        <w:pStyle w:val="ListParagraph"/>
        <w:numPr>
          <w:ilvl w:val="0"/>
          <w:numId w:val="17"/>
        </w:numPr>
        <w:rPr>
          <w:rFonts w:asciiTheme="minorHAnsi" w:hAnsiTheme="minorHAnsi"/>
          <w:sz w:val="24"/>
          <w:szCs w:val="24"/>
        </w:rPr>
      </w:pPr>
      <w:r w:rsidRPr="003978A1">
        <w:rPr>
          <w:rFonts w:asciiTheme="minorHAnsi" w:hAnsiTheme="minorHAnsi" w:cs="Calibri"/>
        </w:rPr>
        <w:t xml:space="preserve">Request will successfully </w:t>
      </w:r>
      <w:r w:rsidR="00A015C1">
        <w:rPr>
          <w:rFonts w:asciiTheme="minorHAnsi" w:hAnsiTheme="minorHAnsi" w:cs="Calibri"/>
        </w:rPr>
        <w:t xml:space="preserve">be </w:t>
      </w:r>
      <w:r w:rsidR="008D54E9" w:rsidRPr="003978A1">
        <w:rPr>
          <w:rFonts w:asciiTheme="minorHAnsi" w:hAnsiTheme="minorHAnsi" w:cs="Calibri"/>
        </w:rPr>
        <w:t>submitted,</w:t>
      </w:r>
      <w:r w:rsidRPr="003978A1">
        <w:rPr>
          <w:rFonts w:asciiTheme="minorHAnsi" w:hAnsiTheme="minorHAnsi" w:cs="Calibri"/>
        </w:rPr>
        <w:t xml:space="preserve"> and the user account will be unlocked on Active Directory.</w:t>
      </w:r>
    </w:p>
    <w:p w14:paraId="258E6CE2" w14:textId="77777777" w:rsidR="00C35225" w:rsidRPr="003978A1" w:rsidRDefault="00C35225" w:rsidP="00C35225">
      <w:pPr>
        <w:pStyle w:val="ListParagraph"/>
        <w:rPr>
          <w:rFonts w:asciiTheme="minorHAnsi" w:hAnsiTheme="minorHAnsi"/>
          <w:sz w:val="24"/>
          <w:szCs w:val="24"/>
        </w:rPr>
      </w:pPr>
    </w:p>
    <w:p w14:paraId="5349C85A" w14:textId="4F03769E" w:rsidR="00947B9A" w:rsidRPr="009F0645" w:rsidRDefault="00947B9A" w:rsidP="009F0645">
      <w:pPr>
        <w:pStyle w:val="Caption"/>
      </w:pPr>
      <w:bookmarkStart w:id="841" w:name="_Toc38567697"/>
      <w:bookmarkStart w:id="842" w:name="_Toc61522025"/>
      <w:r w:rsidRPr="009F0645">
        <w:t xml:space="preserve">Figure </w:t>
      </w:r>
      <w:r w:rsidR="00BC222A">
        <w:fldChar w:fldCharType="begin"/>
      </w:r>
      <w:r w:rsidR="00BC222A">
        <w:instrText xml:space="preserve"> SEQ Figure \* ARABIC </w:instrText>
      </w:r>
      <w:r w:rsidR="00BC222A">
        <w:fldChar w:fldCharType="separate"/>
      </w:r>
      <w:r w:rsidR="00C825B7">
        <w:rPr>
          <w:noProof/>
        </w:rPr>
        <w:t>201</w:t>
      </w:r>
      <w:r w:rsidR="00BC222A">
        <w:rPr>
          <w:noProof/>
        </w:rPr>
        <w:fldChar w:fldCharType="end"/>
      </w:r>
      <w:r w:rsidRPr="009F0645">
        <w:t>: Unlock User Account</w:t>
      </w:r>
      <w:r w:rsidR="005F50B2">
        <w:t xml:space="preserve"> </w:t>
      </w:r>
      <w:r w:rsidRPr="009F0645">
        <w:t>- 5</w:t>
      </w:r>
      <w:bookmarkEnd w:id="841"/>
      <w:bookmarkEnd w:id="842"/>
    </w:p>
    <w:p w14:paraId="50981443" w14:textId="2E0B351E" w:rsidR="00947B9A" w:rsidRDefault="00947B9A" w:rsidP="007666D0">
      <w:pPr>
        <w:ind w:left="720"/>
        <w:rPr>
          <w:rFonts w:asciiTheme="minorHAnsi" w:hAnsiTheme="minorHAnsi"/>
          <w:sz w:val="24"/>
          <w:szCs w:val="24"/>
        </w:rPr>
      </w:pPr>
      <w:r>
        <w:rPr>
          <w:rFonts w:asciiTheme="minorHAnsi" w:hAnsiTheme="minorHAnsi"/>
          <w:noProof/>
          <w:sz w:val="24"/>
          <w:szCs w:val="24"/>
        </w:rPr>
        <w:drawing>
          <wp:inline distT="0" distB="0" distL="0" distR="0" wp14:anchorId="392C5798" wp14:editId="444E7E6E">
            <wp:extent cx="4587240" cy="1870135"/>
            <wp:effectExtent l="19050" t="19050" r="22860" b="158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634119" cy="1889247"/>
                    </a:xfrm>
                    <a:prstGeom prst="rect">
                      <a:avLst/>
                    </a:prstGeom>
                    <a:noFill/>
                    <a:ln cmpd="sng">
                      <a:solidFill>
                        <a:srgbClr val="5B9BD5"/>
                      </a:solidFill>
                    </a:ln>
                  </pic:spPr>
                </pic:pic>
              </a:graphicData>
            </a:graphic>
          </wp:inline>
        </w:drawing>
      </w:r>
    </w:p>
    <w:p w14:paraId="667A49B2" w14:textId="6EB43D99" w:rsidR="00930EEE" w:rsidRDefault="00930EEE" w:rsidP="00B61CF8">
      <w:pPr>
        <w:pStyle w:val="Heading2"/>
      </w:pPr>
      <w:bookmarkStart w:id="843" w:name="_Toc47544691"/>
      <w:bookmarkStart w:id="844" w:name="_Toc61521789"/>
      <w:r>
        <w:t>Connection</w:t>
      </w:r>
      <w:bookmarkEnd w:id="843"/>
      <w:r>
        <w:t>s</w:t>
      </w:r>
      <w:bookmarkEnd w:id="844"/>
    </w:p>
    <w:p w14:paraId="7C6A1F95" w14:textId="77777777" w:rsidR="00930EEE" w:rsidRDefault="00930EEE" w:rsidP="00930EEE">
      <w:r>
        <w:t>Connections are used in Saviynt to connect Trusted and Target source to perform CRUD operation. This section is required to update if any updates is required in CRUD operation or User import operation.</w:t>
      </w:r>
    </w:p>
    <w:p w14:paraId="0E4A82E1" w14:textId="77777777" w:rsidR="00930EEE" w:rsidRDefault="00930EEE" w:rsidP="00930EEE">
      <w:r>
        <w:t>C</w:t>
      </w:r>
      <w:r w:rsidRPr="00370E46">
        <w:t>onnection parameters are different for different connection types. Connections are the subset of the connection type that means one connection type may have one or more connections.</w:t>
      </w:r>
    </w:p>
    <w:p w14:paraId="5B8BAD01" w14:textId="77777777" w:rsidR="00930EEE" w:rsidRDefault="00930EEE" w:rsidP="00930EEE">
      <w:r>
        <w:t>To Update Connection JSON perform following steps.</w:t>
      </w:r>
    </w:p>
    <w:p w14:paraId="1878F335" w14:textId="77777777" w:rsidR="00930EEE" w:rsidRDefault="00930EEE" w:rsidP="00207D43">
      <w:pPr>
        <w:pStyle w:val="ListParagraph"/>
        <w:numPr>
          <w:ilvl w:val="0"/>
          <w:numId w:val="61"/>
        </w:numPr>
      </w:pPr>
      <w:r>
        <w:t xml:space="preserve">Navigate to </w:t>
      </w:r>
      <w:r>
        <w:rPr>
          <w:rFonts w:ascii="Wingdings" w:eastAsia="Wingdings" w:hAnsi="Wingdings" w:cs="Wingdings"/>
        </w:rPr>
        <w:t>à</w:t>
      </w:r>
      <w:r>
        <w:t xml:space="preserve"> Admin </w:t>
      </w:r>
      <w:r>
        <w:rPr>
          <w:rFonts w:ascii="Wingdings" w:eastAsia="Wingdings" w:hAnsi="Wingdings" w:cs="Wingdings"/>
        </w:rPr>
        <w:t>à</w:t>
      </w:r>
      <w:r>
        <w:t xml:space="preserve"> Identity Repository </w:t>
      </w:r>
      <w:r>
        <w:rPr>
          <w:rFonts w:ascii="Wingdings" w:eastAsia="Wingdings" w:hAnsi="Wingdings" w:cs="Wingdings"/>
        </w:rPr>
        <w:t>à</w:t>
      </w:r>
      <w:r>
        <w:t xml:space="preserve"> Click on </w:t>
      </w:r>
      <w:r>
        <w:rPr>
          <w:rFonts w:ascii="Wingdings" w:eastAsia="Wingdings" w:hAnsi="Wingdings" w:cs="Wingdings"/>
        </w:rPr>
        <w:t>à</w:t>
      </w:r>
      <w:r>
        <w:t xml:space="preserve"> Connections</w:t>
      </w:r>
    </w:p>
    <w:p w14:paraId="7316E4AF" w14:textId="77777777" w:rsidR="00930EEE" w:rsidRDefault="00930EEE" w:rsidP="00930EEE">
      <w:pPr>
        <w:pStyle w:val="ListParagraph"/>
      </w:pPr>
    </w:p>
    <w:p w14:paraId="505002C3" w14:textId="315C99D0" w:rsidR="00930EEE" w:rsidRDefault="00930EEE" w:rsidP="00930EEE">
      <w:pPr>
        <w:pStyle w:val="Caption"/>
      </w:pPr>
      <w:bookmarkStart w:id="845" w:name="_Toc61522026"/>
      <w:r>
        <w:t xml:space="preserve">Figure </w:t>
      </w:r>
      <w:r w:rsidR="00BC222A">
        <w:fldChar w:fldCharType="begin"/>
      </w:r>
      <w:r w:rsidR="00BC222A">
        <w:instrText xml:space="preserve"> SEQ Figure \* ARABIC </w:instrText>
      </w:r>
      <w:r w:rsidR="00BC222A">
        <w:fldChar w:fldCharType="separate"/>
      </w:r>
      <w:r w:rsidR="00C825B7">
        <w:rPr>
          <w:noProof/>
        </w:rPr>
        <w:t>202</w:t>
      </w:r>
      <w:r w:rsidR="00BC222A">
        <w:rPr>
          <w:noProof/>
        </w:rPr>
        <w:fldChar w:fldCharType="end"/>
      </w:r>
      <w:r>
        <w:t xml:space="preserve"> : Connections</w:t>
      </w:r>
      <w:bookmarkEnd w:id="845"/>
    </w:p>
    <w:p w14:paraId="2886CFFA" w14:textId="77777777" w:rsidR="00930EEE" w:rsidRDefault="00930EEE" w:rsidP="00930EEE">
      <w:pPr>
        <w:ind w:left="720"/>
      </w:pPr>
      <w:r>
        <w:rPr>
          <w:noProof/>
        </w:rPr>
        <w:drawing>
          <wp:inline distT="0" distB="0" distL="0" distR="0" wp14:anchorId="2E793E52" wp14:editId="54C4DBA8">
            <wp:extent cx="4690973" cy="1724660"/>
            <wp:effectExtent l="19050" t="19050" r="14605" b="2794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rotWithShape="1">
                    <a:blip r:embed="rId207">
                      <a:extLst>
                        <a:ext uri="{28A0092B-C50C-407E-A947-70E740481C1C}">
                          <a14:useLocalDpi xmlns:a14="http://schemas.microsoft.com/office/drawing/2010/main" val="0"/>
                        </a:ext>
                      </a:extLst>
                    </a:blip>
                    <a:srcRect l="971" t="10675" r="1"/>
                    <a:stretch/>
                  </pic:blipFill>
                  <pic:spPr bwMode="auto">
                    <a:xfrm>
                      <a:off x="0" y="0"/>
                      <a:ext cx="4703137" cy="1729132"/>
                    </a:xfrm>
                    <a:prstGeom prst="rect">
                      <a:avLst/>
                    </a:prstGeom>
                    <a:noFill/>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E57B31" w14:textId="77777777" w:rsidR="00930EEE" w:rsidRDefault="00930EEE" w:rsidP="00207D43">
      <w:pPr>
        <w:pStyle w:val="ListParagraph"/>
        <w:numPr>
          <w:ilvl w:val="0"/>
          <w:numId w:val="61"/>
        </w:numPr>
      </w:pPr>
      <w:r>
        <w:t xml:space="preserve">Search for connection that needs to update and click on it to view details. After update JSON as per business needs click on </w:t>
      </w:r>
      <w:r>
        <w:rPr>
          <w:rFonts w:ascii="Wingdings" w:eastAsia="Wingdings" w:hAnsi="Wingdings" w:cs="Wingdings"/>
        </w:rPr>
        <w:t>à</w:t>
      </w:r>
      <w:r>
        <w:t xml:space="preserve">  update button.</w:t>
      </w:r>
      <w:r>
        <w:tab/>
      </w:r>
    </w:p>
    <w:p w14:paraId="3CB3EAAE" w14:textId="77777777" w:rsidR="00930EEE" w:rsidRDefault="00930EEE" w:rsidP="00930EEE">
      <w:pPr>
        <w:pStyle w:val="ListParagraph"/>
      </w:pPr>
    </w:p>
    <w:p w14:paraId="5D3EF3EB" w14:textId="2A083FA6" w:rsidR="00930EEE" w:rsidRDefault="00930EEE" w:rsidP="00930EEE">
      <w:pPr>
        <w:pStyle w:val="Caption"/>
      </w:pPr>
      <w:bookmarkStart w:id="846" w:name="_Toc61522027"/>
      <w:r>
        <w:t xml:space="preserve">Figure </w:t>
      </w:r>
      <w:r w:rsidR="00BC222A">
        <w:fldChar w:fldCharType="begin"/>
      </w:r>
      <w:r w:rsidR="00BC222A">
        <w:instrText xml:space="preserve"> SEQ Figure \* ARABIC </w:instrText>
      </w:r>
      <w:r w:rsidR="00BC222A">
        <w:fldChar w:fldCharType="separate"/>
      </w:r>
      <w:r w:rsidR="00C825B7">
        <w:rPr>
          <w:noProof/>
        </w:rPr>
        <w:t>203</w:t>
      </w:r>
      <w:r w:rsidR="00BC222A">
        <w:rPr>
          <w:noProof/>
        </w:rPr>
        <w:fldChar w:fldCharType="end"/>
      </w:r>
      <w:r>
        <w:t xml:space="preserve"> : Connection List</w:t>
      </w:r>
      <w:bookmarkEnd w:id="846"/>
    </w:p>
    <w:p w14:paraId="53206EFD" w14:textId="2E70CDA9" w:rsidR="00930EEE" w:rsidRDefault="008A6451" w:rsidP="00930EEE">
      <w:pPr>
        <w:ind w:left="720"/>
      </w:pPr>
      <w:r w:rsidRPr="008A6451">
        <w:rPr>
          <w:noProof/>
        </w:rPr>
        <w:drawing>
          <wp:inline distT="0" distB="0" distL="0" distR="0" wp14:anchorId="388E9D51" wp14:editId="339138FC">
            <wp:extent cx="4709795" cy="1906168"/>
            <wp:effectExtent l="19050" t="19050" r="14605" b="18415"/>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720185" cy="1910373"/>
                    </a:xfrm>
                    <a:prstGeom prst="rect">
                      <a:avLst/>
                    </a:prstGeom>
                    <a:ln cmpd="sng">
                      <a:solidFill>
                        <a:srgbClr val="5B9BD5"/>
                      </a:solidFill>
                    </a:ln>
                  </pic:spPr>
                </pic:pic>
              </a:graphicData>
            </a:graphic>
          </wp:inline>
        </w:drawing>
      </w:r>
      <w:r w:rsidR="00930EEE">
        <w:t xml:space="preserve"> </w:t>
      </w:r>
    </w:p>
    <w:p w14:paraId="1E4EB9FA" w14:textId="77777777" w:rsidR="00930EEE" w:rsidRDefault="00930EEE" w:rsidP="00930EEE">
      <w:pPr>
        <w:ind w:left="720"/>
      </w:pPr>
      <w:r w:rsidRPr="00A84CA9">
        <w:rPr>
          <w:b/>
        </w:rPr>
        <w:t>Note</w:t>
      </w:r>
      <w:r>
        <w:t xml:space="preserve"> : If JSON is updated with incorrect then Provisioning and Reconciliation functionality will might affect.  </w:t>
      </w:r>
    </w:p>
    <w:p w14:paraId="4D416C09" w14:textId="5BAD21B7" w:rsidR="00930EEE" w:rsidRDefault="00930EEE" w:rsidP="00930EEE">
      <w:pPr>
        <w:pStyle w:val="Heading3"/>
      </w:pPr>
      <w:bookmarkStart w:id="847" w:name="_Toc61521790"/>
      <w:r>
        <w:t>Oracle HCM</w:t>
      </w:r>
      <w:bookmarkEnd w:id="847"/>
    </w:p>
    <w:p w14:paraId="61DA624B" w14:textId="77777777" w:rsidR="00930EEE" w:rsidRDefault="00930EEE" w:rsidP="00930EEE">
      <w:r>
        <w:t>Saviynt’s</w:t>
      </w:r>
      <w:r w:rsidRPr="003321C1">
        <w:t xml:space="preserve"> </w:t>
      </w:r>
      <w:r>
        <w:t>REST</w:t>
      </w:r>
      <w:r w:rsidRPr="003321C1">
        <w:t xml:space="preserve"> connector enables you to create an integration with </w:t>
      </w:r>
      <w:r>
        <w:t>Oracle HCM application.</w:t>
      </w:r>
    </w:p>
    <w:p w14:paraId="11F9CCF6" w14:textId="3A636F3E" w:rsidR="00930EEE" w:rsidRDefault="00930EEE" w:rsidP="00930EEE">
      <w:r>
        <w:t>To update Oracle HCM connection section kindly refer 7</w:t>
      </w:r>
      <w:r w:rsidR="00217B1B">
        <w:t>.3.1</w:t>
      </w:r>
      <w:r>
        <w:t xml:space="preserve"> </w:t>
      </w:r>
      <w:r w:rsidR="00217B1B">
        <w:t xml:space="preserve">Oracle HCM Atom Feed </w:t>
      </w:r>
      <w:r w:rsidRPr="00F9614B">
        <w:t>Configuration</w:t>
      </w:r>
      <w:r>
        <w:t xml:space="preserve"> section in Configuration Guide and refer Saviynt Oracle HCM guide for more details </w:t>
      </w:r>
    </w:p>
    <w:p w14:paraId="3738BA8E" w14:textId="197E9BF3" w:rsidR="00930EEE" w:rsidRDefault="00930EEE" w:rsidP="00930EEE">
      <w:pPr>
        <w:tabs>
          <w:tab w:val="left" w:pos="450"/>
        </w:tabs>
      </w:pPr>
      <w:r>
        <w:t>Link:</w:t>
      </w:r>
      <w:r>
        <w:tab/>
        <w:t>[</w:t>
      </w:r>
      <w:hyperlink r:id="rId209" w:anchor="OracleERPCloudConnectorGuide-OverviewandArchitecture" w:history="1">
        <w:r w:rsidRPr="00F9614B">
          <w:rPr>
            <w:rStyle w:val="Hyperlink"/>
            <w:sz w:val="18"/>
            <w:szCs w:val="18"/>
          </w:rPr>
          <w:t>https://saviynt.freshdesk.com/support/solutions/articles/43000485541-oracle-erp-cloud-connector-guide#OracleERPCloudConnectorGuide-OverviewandArchitecture</w:t>
        </w:r>
      </w:hyperlink>
      <w:r>
        <w:t>]</w:t>
      </w:r>
    </w:p>
    <w:p w14:paraId="1659B47A" w14:textId="77777777" w:rsidR="00930EEE" w:rsidRPr="00F9614B" w:rsidRDefault="00930EEE" w:rsidP="00930EEE">
      <w:pPr>
        <w:tabs>
          <w:tab w:val="left" w:pos="450"/>
        </w:tabs>
      </w:pPr>
      <w:r w:rsidRPr="00F9614B">
        <w:rPr>
          <w:b/>
        </w:rPr>
        <w:t xml:space="preserve">Note: </w:t>
      </w:r>
      <w:r>
        <w:t xml:space="preserve">For trusted reconciliation from Oracle HCM into Saviynt, a custom </w:t>
      </w:r>
      <w:r w:rsidRPr="00F9614B">
        <w:t xml:space="preserve">Oracle HCM data filter utility jar file </w:t>
      </w:r>
      <w:r>
        <w:t>is deployed on</w:t>
      </w:r>
      <w:r w:rsidRPr="00F9614B">
        <w:t xml:space="preserve"> Saviynt Security Manager</w:t>
      </w:r>
      <w:r>
        <w:t xml:space="preserve"> cloud for data transformation.</w:t>
      </w:r>
    </w:p>
    <w:p w14:paraId="0A6D6C76" w14:textId="77777777" w:rsidR="00930EEE" w:rsidRDefault="00930EEE" w:rsidP="00930EEE">
      <w:pPr>
        <w:pStyle w:val="Heading3"/>
      </w:pPr>
      <w:bookmarkStart w:id="848" w:name="_Toc61521791"/>
      <w:r>
        <w:t>Active Directory</w:t>
      </w:r>
      <w:bookmarkEnd w:id="848"/>
    </w:p>
    <w:p w14:paraId="22E6B0ED" w14:textId="77777777" w:rsidR="00930EEE" w:rsidRPr="003321C1" w:rsidRDefault="00930EEE" w:rsidP="00930EEE">
      <w:r>
        <w:t>Saviynt’s</w:t>
      </w:r>
      <w:r w:rsidRPr="003321C1">
        <w:t xml:space="preserve"> Active Directory connector enables you to create an integration with Active Directory and perform operations on a single domain level only.</w:t>
      </w:r>
    </w:p>
    <w:p w14:paraId="071E4792" w14:textId="77777777" w:rsidR="00930EEE" w:rsidRDefault="00930EEE" w:rsidP="00930EEE">
      <w:r w:rsidRPr="003321C1">
        <w:t>Active Directory stores information about objects on the network and makes this information easy for administrators and users to find and use. An object is a single element, such as a user, group, application or device, such as a printer. Active Directory stores objects in a hierarchical structure.</w:t>
      </w:r>
    </w:p>
    <w:p w14:paraId="2FAC6CDA" w14:textId="3D35FC62" w:rsidR="00930EEE" w:rsidRDefault="00930EEE" w:rsidP="00930EEE">
      <w:r>
        <w:t xml:space="preserve">To update Active Directory connection section kindly refer </w:t>
      </w:r>
      <w:r w:rsidR="008A6020">
        <w:t xml:space="preserve">7.1.1 </w:t>
      </w:r>
      <w:r>
        <w:t xml:space="preserve">Active Directory section in Configuration Guide and refer Saviynt Active Directory Connector guide for more details </w:t>
      </w:r>
    </w:p>
    <w:p w14:paraId="04D8C59C" w14:textId="2931682F" w:rsidR="00930EEE" w:rsidRPr="003321C1" w:rsidRDefault="00930EEE" w:rsidP="00930EEE">
      <w:r>
        <w:t>Link: [</w:t>
      </w:r>
      <w:hyperlink r:id="rId210" w:history="1">
        <w:r w:rsidRPr="003321C1">
          <w:rPr>
            <w:rStyle w:val="Hyperlink"/>
            <w:sz w:val="18"/>
            <w:szCs w:val="18"/>
          </w:rPr>
          <w:t>https://saviynt.freshdesk.com/support/solutions/articles/43000578581-active-directory-ad-connector-guide</w:t>
        </w:r>
      </w:hyperlink>
      <w:r>
        <w:t>]</w:t>
      </w:r>
    </w:p>
    <w:p w14:paraId="1CD0AB5D" w14:textId="77777777" w:rsidR="00930EEE" w:rsidRDefault="00930EEE" w:rsidP="00930EEE">
      <w:pPr>
        <w:pStyle w:val="Heading3"/>
      </w:pPr>
      <w:bookmarkStart w:id="849" w:name="_Toc61521792"/>
      <w:r>
        <w:t>Mailbox</w:t>
      </w:r>
      <w:bookmarkEnd w:id="849"/>
    </w:p>
    <w:p w14:paraId="0C4AD4C6" w14:textId="77777777" w:rsidR="00930EEE" w:rsidRDefault="00930EEE" w:rsidP="00930EEE">
      <w:r>
        <w:t xml:space="preserve">   Saviynt’s</w:t>
      </w:r>
      <w:r w:rsidRPr="003321C1">
        <w:t xml:space="preserve"> </w:t>
      </w:r>
      <w:r>
        <w:t>REST</w:t>
      </w:r>
      <w:r w:rsidRPr="003321C1">
        <w:t xml:space="preserve"> connector enables you to create an integration with </w:t>
      </w:r>
      <w:r>
        <w:t>Exchange Mailbox.</w:t>
      </w:r>
    </w:p>
    <w:p w14:paraId="2DD15612" w14:textId="5939094F" w:rsidR="00930EEE" w:rsidRDefault="00930EEE" w:rsidP="00930EEE">
      <w:r>
        <w:t>To update Mailbox connection section kindly refer</w:t>
      </w:r>
      <w:r w:rsidR="007878BA">
        <w:t xml:space="preserve"> 7.2.1</w:t>
      </w:r>
      <w:r>
        <w:t xml:space="preserve"> Mailbox section in </w:t>
      </w:r>
      <w:r w:rsidRPr="00F9614B">
        <w:t>Configuration</w:t>
      </w:r>
      <w:r>
        <w:t xml:space="preserve"> section in Configuration Guide and refer Saviynt Oracle HCM guide for more details </w:t>
      </w:r>
    </w:p>
    <w:p w14:paraId="52DFB579" w14:textId="6776A1AC" w:rsidR="00930EEE" w:rsidRPr="00E22ACE" w:rsidRDefault="00930EEE" w:rsidP="00930EEE">
      <w:pPr>
        <w:tabs>
          <w:tab w:val="left" w:pos="450"/>
        </w:tabs>
      </w:pPr>
      <w:r>
        <w:t>Link:</w:t>
      </w:r>
      <w:r>
        <w:tab/>
      </w:r>
      <w:r w:rsidRPr="009C7E77">
        <w:rPr>
          <w:sz w:val="18"/>
          <w:szCs w:val="18"/>
        </w:rPr>
        <w:t>[</w:t>
      </w:r>
      <w:hyperlink r:id="rId211" w:history="1">
        <w:r w:rsidRPr="009C7E77">
          <w:rPr>
            <w:rStyle w:val="Hyperlink"/>
            <w:sz w:val="18"/>
            <w:szCs w:val="18"/>
          </w:rPr>
          <w:t>https://saviynt.freshdesk.com/support/solutions/articles/43000480321-microsoft-exchange-connector-guide</w:t>
        </w:r>
      </w:hyperlink>
      <w:r w:rsidRPr="009C7E77">
        <w:rPr>
          <w:sz w:val="18"/>
          <w:szCs w:val="18"/>
        </w:rPr>
        <w:t>]</w:t>
      </w:r>
    </w:p>
    <w:p w14:paraId="6B41C0FD" w14:textId="77777777" w:rsidR="00930EEE" w:rsidRDefault="00930EEE" w:rsidP="00B61CF8">
      <w:pPr>
        <w:pStyle w:val="Heading2"/>
      </w:pPr>
      <w:bookmarkStart w:id="850" w:name="_Toc47544692"/>
      <w:bookmarkStart w:id="851" w:name="_Toc61521793"/>
      <w:r>
        <w:t>Email Template</w:t>
      </w:r>
      <w:bookmarkEnd w:id="850"/>
      <w:bookmarkEnd w:id="851"/>
    </w:p>
    <w:p w14:paraId="5495A88A" w14:textId="77777777" w:rsidR="00930EEE" w:rsidRDefault="00930EEE" w:rsidP="00930EEE">
      <w:r w:rsidRPr="00741B43">
        <w:t xml:space="preserve">This section provides you information about </w:t>
      </w:r>
      <w:r>
        <w:t xml:space="preserve">an </w:t>
      </w:r>
      <w:r w:rsidRPr="00741B43">
        <w:t>updating</w:t>
      </w:r>
      <w:r>
        <w:t xml:space="preserve"> </w:t>
      </w:r>
      <w:r w:rsidRPr="00741B43">
        <w:t>email templates in Saviynt Security Manager(SSM).These templates can be used for notifying beneficiary, managers, or administrators about the status of requests or tasks. Email templates are configured using the email parameters available in SSM.</w:t>
      </w:r>
    </w:p>
    <w:p w14:paraId="0C6F8F13" w14:textId="77777777" w:rsidR="00930EEE" w:rsidRPr="00741B43" w:rsidRDefault="00930EEE" w:rsidP="00930EEE">
      <w:r w:rsidRPr="00741B43">
        <w:t>To edit an existing email template, edit it from the Email Template List by performing the following steps:</w:t>
      </w:r>
    </w:p>
    <w:p w14:paraId="2ED096AF" w14:textId="77777777" w:rsidR="00930EEE" w:rsidRDefault="00930EEE" w:rsidP="00207D43">
      <w:pPr>
        <w:pStyle w:val="ListParagraph"/>
        <w:numPr>
          <w:ilvl w:val="0"/>
          <w:numId w:val="62"/>
        </w:numPr>
      </w:pPr>
      <w:r w:rsidRPr="00741B43">
        <w:t>Select Admin </w:t>
      </w:r>
      <w:r>
        <w:rPr>
          <w:rFonts w:ascii="Wingdings" w:eastAsia="Wingdings" w:hAnsi="Wingdings" w:cs="Wingdings"/>
        </w:rPr>
        <w:t>à</w:t>
      </w:r>
      <w:r w:rsidRPr="00741B43">
        <w:t> Configurations </w:t>
      </w:r>
      <w:r>
        <w:rPr>
          <w:rFonts w:ascii="Wingdings" w:eastAsia="Wingdings" w:hAnsi="Wingdings" w:cs="Wingdings"/>
        </w:rPr>
        <w:t>à</w:t>
      </w:r>
      <w:r w:rsidRPr="00741B43">
        <w:t> Email Templates.</w:t>
      </w:r>
    </w:p>
    <w:p w14:paraId="133175B1" w14:textId="77777777" w:rsidR="00930EEE" w:rsidRDefault="00930EEE" w:rsidP="00930EEE">
      <w:pPr>
        <w:pStyle w:val="ListParagraph"/>
      </w:pPr>
    </w:p>
    <w:p w14:paraId="6B7CD107" w14:textId="77CB6E62" w:rsidR="00930EEE" w:rsidRDefault="00930EEE" w:rsidP="00930EEE">
      <w:pPr>
        <w:pStyle w:val="Caption"/>
      </w:pPr>
      <w:bookmarkStart w:id="852" w:name="_Toc61522028"/>
      <w:r>
        <w:t xml:space="preserve">Figure </w:t>
      </w:r>
      <w:r w:rsidR="00BC222A">
        <w:fldChar w:fldCharType="begin"/>
      </w:r>
      <w:r w:rsidR="00BC222A">
        <w:instrText xml:space="preserve"> SEQ Figure \* ARABIC </w:instrText>
      </w:r>
      <w:r w:rsidR="00BC222A">
        <w:fldChar w:fldCharType="separate"/>
      </w:r>
      <w:r w:rsidR="00C825B7">
        <w:rPr>
          <w:noProof/>
        </w:rPr>
        <w:t>204</w:t>
      </w:r>
      <w:r w:rsidR="00BC222A">
        <w:rPr>
          <w:noProof/>
        </w:rPr>
        <w:fldChar w:fldCharType="end"/>
      </w:r>
      <w:r>
        <w:t xml:space="preserve"> : Email Template</w:t>
      </w:r>
      <w:bookmarkEnd w:id="852"/>
    </w:p>
    <w:p w14:paraId="2E6BEF8E" w14:textId="1F789114" w:rsidR="00930EEE" w:rsidRDefault="00231F54" w:rsidP="00930EEE">
      <w:pPr>
        <w:pStyle w:val="ListParagraph"/>
      </w:pPr>
      <w:r>
        <w:rPr>
          <w:noProof/>
        </w:rPr>
        <w:drawing>
          <wp:inline distT="0" distB="0" distL="0" distR="0" wp14:anchorId="0377AB26" wp14:editId="54D2533B">
            <wp:extent cx="4699221" cy="2468880"/>
            <wp:effectExtent l="19050" t="19050" r="25400" b="266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704554" cy="2471682"/>
                    </a:xfrm>
                    <a:prstGeom prst="rect">
                      <a:avLst/>
                    </a:prstGeom>
                    <a:noFill/>
                    <a:ln cmpd="sng">
                      <a:solidFill>
                        <a:srgbClr val="5B9BD5"/>
                      </a:solidFill>
                    </a:ln>
                  </pic:spPr>
                </pic:pic>
              </a:graphicData>
            </a:graphic>
          </wp:inline>
        </w:drawing>
      </w:r>
    </w:p>
    <w:p w14:paraId="7DD1F7B8" w14:textId="77777777" w:rsidR="00930EEE" w:rsidRPr="00741B43" w:rsidRDefault="00930EEE" w:rsidP="00930EEE">
      <w:pPr>
        <w:pStyle w:val="ListParagraph"/>
      </w:pPr>
    </w:p>
    <w:p w14:paraId="7B194593" w14:textId="77777777" w:rsidR="00930EEE" w:rsidRPr="00741B43" w:rsidRDefault="00930EEE" w:rsidP="00207D43">
      <w:pPr>
        <w:pStyle w:val="ListParagraph"/>
        <w:numPr>
          <w:ilvl w:val="0"/>
          <w:numId w:val="62"/>
        </w:numPr>
      </w:pPr>
      <w:r w:rsidRPr="00741B43">
        <w:t>Click the email template to be edited from the Email Template List. Select the template want</w:t>
      </w:r>
      <w:r>
        <w:t>ed</w:t>
      </w:r>
      <w:r w:rsidRPr="00741B43">
        <w:t xml:space="preserve"> to edit.</w:t>
      </w:r>
      <w:r>
        <w:t xml:space="preserve"> And click on it.</w:t>
      </w:r>
    </w:p>
    <w:p w14:paraId="138F22CC" w14:textId="77777777" w:rsidR="00930EEE" w:rsidRDefault="00930EEE" w:rsidP="00930EEE">
      <w:pPr>
        <w:pStyle w:val="ListParagraph"/>
      </w:pPr>
    </w:p>
    <w:p w14:paraId="7CC2C6EC" w14:textId="77777777" w:rsidR="00930EEE" w:rsidRDefault="00930EEE" w:rsidP="00207D43">
      <w:pPr>
        <w:pStyle w:val="ListParagraph"/>
        <w:numPr>
          <w:ilvl w:val="0"/>
          <w:numId w:val="62"/>
        </w:numPr>
      </w:pPr>
      <w:r w:rsidRPr="00741B43">
        <w:t>Click Edit, available on the Template Detail page</w:t>
      </w:r>
    </w:p>
    <w:p w14:paraId="575657B3" w14:textId="77777777" w:rsidR="00930EEE" w:rsidRDefault="00930EEE" w:rsidP="00930EEE">
      <w:pPr>
        <w:pStyle w:val="ListParagraph"/>
      </w:pPr>
    </w:p>
    <w:p w14:paraId="266F538F" w14:textId="4E7E4DEA" w:rsidR="00930EEE" w:rsidRDefault="00930EEE" w:rsidP="00930EEE">
      <w:pPr>
        <w:pStyle w:val="Caption"/>
      </w:pPr>
      <w:bookmarkStart w:id="853" w:name="_Toc61522029"/>
      <w:r>
        <w:t xml:space="preserve">Figure </w:t>
      </w:r>
      <w:r w:rsidR="00BC222A">
        <w:fldChar w:fldCharType="begin"/>
      </w:r>
      <w:r w:rsidR="00BC222A">
        <w:instrText xml:space="preserve"> SEQ Figure \* ARABIC </w:instrText>
      </w:r>
      <w:r w:rsidR="00BC222A">
        <w:fldChar w:fldCharType="separate"/>
      </w:r>
      <w:r w:rsidR="00C825B7">
        <w:rPr>
          <w:noProof/>
        </w:rPr>
        <w:t>205</w:t>
      </w:r>
      <w:r w:rsidR="00BC222A">
        <w:rPr>
          <w:noProof/>
        </w:rPr>
        <w:fldChar w:fldCharType="end"/>
      </w:r>
      <w:r>
        <w:t xml:space="preserve"> : Template Detail</w:t>
      </w:r>
      <w:bookmarkEnd w:id="853"/>
    </w:p>
    <w:p w14:paraId="17E54D26" w14:textId="135ABD9D" w:rsidR="00930EEE" w:rsidRDefault="005E6D9E" w:rsidP="00930EEE">
      <w:pPr>
        <w:pStyle w:val="ListParagraph"/>
      </w:pPr>
      <w:r w:rsidRPr="005E6D9E">
        <w:rPr>
          <w:noProof/>
        </w:rPr>
        <w:drawing>
          <wp:inline distT="0" distB="0" distL="0" distR="0" wp14:anchorId="1B28F738" wp14:editId="49966DD1">
            <wp:extent cx="4597879" cy="2853445"/>
            <wp:effectExtent l="19050" t="19050" r="12700" b="234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606859" cy="2859018"/>
                    </a:xfrm>
                    <a:prstGeom prst="rect">
                      <a:avLst/>
                    </a:prstGeom>
                    <a:ln cmpd="sng">
                      <a:solidFill>
                        <a:srgbClr val="5B9BD5"/>
                      </a:solidFill>
                    </a:ln>
                  </pic:spPr>
                </pic:pic>
              </a:graphicData>
            </a:graphic>
          </wp:inline>
        </w:drawing>
      </w:r>
    </w:p>
    <w:p w14:paraId="52CD671F" w14:textId="77777777" w:rsidR="00930EEE" w:rsidRDefault="00930EEE" w:rsidP="00930EEE">
      <w:pPr>
        <w:pStyle w:val="ListParagraph"/>
      </w:pPr>
    </w:p>
    <w:p w14:paraId="2CF9F292" w14:textId="77777777" w:rsidR="00930EEE" w:rsidRPr="00741B43" w:rsidRDefault="00930EEE" w:rsidP="00207D43">
      <w:pPr>
        <w:pStyle w:val="ListParagraph"/>
        <w:numPr>
          <w:ilvl w:val="0"/>
          <w:numId w:val="62"/>
        </w:numPr>
      </w:pPr>
      <w:r w:rsidRPr="00741B43">
        <w:t>Edit template with suitable values, by selecting additional email parameters, you can also edit the body of the email template and click Update. You can view an updated template from the Email Template List.</w:t>
      </w:r>
    </w:p>
    <w:p w14:paraId="3EE46E56" w14:textId="50A49B2B" w:rsidR="001559E5" w:rsidRDefault="0073306C" w:rsidP="006229B7">
      <w:pPr>
        <w:pStyle w:val="Heading1"/>
      </w:pPr>
      <w:bookmarkStart w:id="854" w:name="_Toc61521794"/>
      <w:r>
        <w:t>Saviynt</w:t>
      </w:r>
      <w:r w:rsidR="001559E5" w:rsidRPr="00AE3C3C">
        <w:t xml:space="preserve"> UI</w:t>
      </w:r>
      <w:bookmarkEnd w:id="854"/>
    </w:p>
    <w:p w14:paraId="221C1050" w14:textId="1FA3FB79" w:rsidR="00373B15" w:rsidRPr="00AE3C3C" w:rsidRDefault="00373B15" w:rsidP="00373B15">
      <w:pPr>
        <w:rPr>
          <w:rFonts w:asciiTheme="minorHAnsi" w:hAnsiTheme="minorHAnsi" w:cstheme="minorHAnsi"/>
        </w:rPr>
      </w:pPr>
      <w:r w:rsidRPr="00AE3C3C">
        <w:rPr>
          <w:rFonts w:asciiTheme="minorHAnsi" w:hAnsiTheme="minorHAnsi" w:cstheme="minorHAnsi"/>
        </w:rPr>
        <w:t xml:space="preserve">This section describes different functionalities of </w:t>
      </w:r>
      <w:r>
        <w:rPr>
          <w:rFonts w:asciiTheme="minorHAnsi" w:hAnsiTheme="minorHAnsi" w:cstheme="minorHAnsi"/>
        </w:rPr>
        <w:t>Saviynt</w:t>
      </w:r>
      <w:r w:rsidRPr="00AE3C3C">
        <w:rPr>
          <w:rFonts w:asciiTheme="minorHAnsi" w:hAnsiTheme="minorHAnsi" w:cstheme="minorHAnsi"/>
        </w:rPr>
        <w:t xml:space="preserve"> that we can navigate through with admin</w:t>
      </w:r>
      <w:r w:rsidR="00A015C1">
        <w:rPr>
          <w:rFonts w:asciiTheme="minorHAnsi" w:hAnsiTheme="minorHAnsi" w:cstheme="minorHAnsi"/>
        </w:rPr>
        <w:t>istrator</w:t>
      </w:r>
      <w:r w:rsidRPr="00AE3C3C">
        <w:rPr>
          <w:rFonts w:asciiTheme="minorHAnsi" w:hAnsiTheme="minorHAnsi" w:cstheme="minorHAnsi"/>
        </w:rPr>
        <w:t xml:space="preserve"> privileges. This is helpful for admin</w:t>
      </w:r>
      <w:r w:rsidR="00A015C1">
        <w:rPr>
          <w:rFonts w:asciiTheme="minorHAnsi" w:hAnsiTheme="minorHAnsi" w:cstheme="minorHAnsi"/>
        </w:rPr>
        <w:t>istrators</w:t>
      </w:r>
      <w:r w:rsidRPr="00AE3C3C">
        <w:rPr>
          <w:rFonts w:asciiTheme="minorHAnsi" w:hAnsiTheme="minorHAnsi" w:cstheme="minorHAnsi"/>
        </w:rPr>
        <w:t xml:space="preserve"> to easily understand each functionality and use them for debugging as well as development or enhancement purposes.</w:t>
      </w:r>
    </w:p>
    <w:p w14:paraId="29AA91C6" w14:textId="52E3CF59" w:rsidR="00373B15" w:rsidRPr="00AE3C3C" w:rsidRDefault="00373B15" w:rsidP="00B61CF8">
      <w:pPr>
        <w:pStyle w:val="Heading2"/>
      </w:pPr>
      <w:bookmarkStart w:id="855" w:name="_Toc38014714"/>
      <w:bookmarkStart w:id="856" w:name="_Toc61521795"/>
      <w:r w:rsidRPr="00AE3C3C">
        <w:t>Analytics</w:t>
      </w:r>
      <w:bookmarkEnd w:id="855"/>
      <w:bookmarkEnd w:id="856"/>
    </w:p>
    <w:p w14:paraId="0FA72210" w14:textId="75BC7965" w:rsidR="00373B15" w:rsidRDefault="00373B15" w:rsidP="00373B15">
      <w:pPr>
        <w:rPr>
          <w:rFonts w:asciiTheme="minorHAnsi" w:hAnsiTheme="minorHAnsi" w:cstheme="minorHAnsi"/>
        </w:rPr>
      </w:pPr>
      <w:r>
        <w:rPr>
          <w:rFonts w:asciiTheme="minorHAnsi" w:hAnsiTheme="minorHAnsi" w:cstheme="minorHAnsi"/>
        </w:rPr>
        <w:t>A</w:t>
      </w:r>
      <w:r w:rsidRPr="00AE3C3C">
        <w:rPr>
          <w:rFonts w:asciiTheme="minorHAnsi" w:hAnsiTheme="minorHAnsi" w:cstheme="minorHAnsi"/>
        </w:rPr>
        <w:t>nalytics enable us to search the user information based on the numerous aspects. These searches can be used to determine the user status, employee type, location</w:t>
      </w:r>
      <w:r>
        <w:rPr>
          <w:rFonts w:asciiTheme="minorHAnsi" w:hAnsiTheme="minorHAnsi" w:cstheme="minorHAnsi"/>
        </w:rPr>
        <w:t xml:space="preserve">, user activity, </w:t>
      </w:r>
      <w:r w:rsidR="007E5B32">
        <w:rPr>
          <w:rFonts w:asciiTheme="minorHAnsi" w:hAnsiTheme="minorHAnsi" w:cstheme="minorHAnsi"/>
        </w:rPr>
        <w:t>r</w:t>
      </w:r>
      <w:r>
        <w:rPr>
          <w:rFonts w:asciiTheme="minorHAnsi" w:hAnsiTheme="minorHAnsi" w:cstheme="minorHAnsi"/>
        </w:rPr>
        <w:t>equest Information</w:t>
      </w:r>
      <w:r w:rsidRPr="00AE3C3C">
        <w:rPr>
          <w:rFonts w:asciiTheme="minorHAnsi" w:hAnsiTheme="minorHAnsi" w:cstheme="minorHAnsi"/>
        </w:rPr>
        <w:t xml:space="preserve"> etc. Search results can be saved for reuse or saved as reports. In some cases, we can save the results as interesting populations of identities. When we save a search as a report, we can schedule the search on continuous basis for monitoring and tracking purposes.</w:t>
      </w:r>
    </w:p>
    <w:p w14:paraId="19D27E15" w14:textId="74C65B66" w:rsidR="00373B15" w:rsidRDefault="007E5B32" w:rsidP="00373B15">
      <w:pPr>
        <w:rPr>
          <w:rFonts w:asciiTheme="minorHAnsi" w:hAnsiTheme="minorHAnsi" w:cstheme="minorHAnsi"/>
        </w:rPr>
      </w:pPr>
      <w:r>
        <w:rPr>
          <w:rFonts w:asciiTheme="minorHAnsi" w:hAnsiTheme="minorHAnsi" w:cstheme="minorHAnsi"/>
        </w:rPr>
        <w:t>Following are l</w:t>
      </w:r>
      <w:r w:rsidR="00373B15">
        <w:rPr>
          <w:rFonts w:asciiTheme="minorHAnsi" w:hAnsiTheme="minorHAnsi" w:cstheme="minorHAnsi"/>
        </w:rPr>
        <w:t xml:space="preserve">ist of </w:t>
      </w:r>
      <w:r>
        <w:rPr>
          <w:rFonts w:asciiTheme="minorHAnsi" w:hAnsiTheme="minorHAnsi" w:cstheme="minorHAnsi"/>
        </w:rPr>
        <w:t>a</w:t>
      </w:r>
      <w:r w:rsidR="00373B15">
        <w:rPr>
          <w:rFonts w:asciiTheme="minorHAnsi" w:hAnsiTheme="minorHAnsi" w:cstheme="minorHAnsi"/>
        </w:rPr>
        <w:t xml:space="preserve">nalytics </w:t>
      </w:r>
      <w:r>
        <w:rPr>
          <w:rFonts w:asciiTheme="minorHAnsi" w:hAnsiTheme="minorHAnsi" w:cstheme="minorHAnsi"/>
        </w:rPr>
        <w:t>r</w:t>
      </w:r>
      <w:r w:rsidR="00373B15">
        <w:rPr>
          <w:rFonts w:asciiTheme="minorHAnsi" w:hAnsiTheme="minorHAnsi" w:cstheme="minorHAnsi"/>
        </w:rPr>
        <w:t>eports</w:t>
      </w:r>
      <w:r>
        <w:rPr>
          <w:rFonts w:asciiTheme="minorHAnsi" w:hAnsiTheme="minorHAnsi" w:cstheme="minorHAnsi"/>
        </w:rPr>
        <w:t xml:space="preserve">: </w:t>
      </w:r>
    </w:p>
    <w:p w14:paraId="01A3877D" w14:textId="77777777" w:rsidR="00A00291" w:rsidRPr="00A00291" w:rsidRDefault="00A00291" w:rsidP="00207D43">
      <w:pPr>
        <w:pStyle w:val="ListParagraph"/>
        <w:numPr>
          <w:ilvl w:val="0"/>
          <w:numId w:val="55"/>
        </w:numPr>
        <w:rPr>
          <w:rFonts w:asciiTheme="minorHAnsi" w:hAnsiTheme="minorHAnsi" w:cstheme="minorHAnsi"/>
        </w:rPr>
      </w:pPr>
      <w:r w:rsidRPr="00A00291">
        <w:rPr>
          <w:rFonts w:asciiTheme="minorHAnsi" w:hAnsiTheme="minorHAnsi" w:cstheme="minorHAnsi"/>
        </w:rPr>
        <w:t>Hormel Active Directory Change Password Task Report</w:t>
      </w:r>
    </w:p>
    <w:p w14:paraId="79917F94" w14:textId="77777777" w:rsidR="00A00291" w:rsidRPr="00A00291" w:rsidRDefault="00A00291" w:rsidP="00207D43">
      <w:pPr>
        <w:pStyle w:val="ListParagraph"/>
        <w:numPr>
          <w:ilvl w:val="0"/>
          <w:numId w:val="55"/>
        </w:numPr>
        <w:rPr>
          <w:rFonts w:asciiTheme="minorHAnsi" w:hAnsiTheme="minorHAnsi" w:cstheme="minorHAnsi"/>
        </w:rPr>
      </w:pPr>
      <w:r w:rsidRPr="00A00291">
        <w:rPr>
          <w:rFonts w:asciiTheme="minorHAnsi" w:hAnsiTheme="minorHAnsi" w:cstheme="minorHAnsi"/>
        </w:rPr>
        <w:t>Hormel Active Directory Failure Task</w:t>
      </w:r>
      <w:r w:rsidRPr="00A00291">
        <w:rPr>
          <w:rFonts w:asciiTheme="minorHAnsi" w:hAnsiTheme="minorHAnsi" w:cstheme="minorHAnsi"/>
        </w:rPr>
        <w:tab/>
      </w:r>
      <w:r w:rsidRPr="00A00291">
        <w:rPr>
          <w:rFonts w:asciiTheme="minorHAnsi" w:hAnsiTheme="minorHAnsi" w:cstheme="minorHAnsi"/>
        </w:rPr>
        <w:tab/>
        <w:t xml:space="preserve"> </w:t>
      </w:r>
    </w:p>
    <w:p w14:paraId="5DD8414F" w14:textId="77777777" w:rsidR="00A00291" w:rsidRPr="00A00291" w:rsidRDefault="00A00291" w:rsidP="00207D43">
      <w:pPr>
        <w:pStyle w:val="ListParagraph"/>
        <w:numPr>
          <w:ilvl w:val="0"/>
          <w:numId w:val="55"/>
        </w:numPr>
        <w:rPr>
          <w:rFonts w:asciiTheme="minorHAnsi" w:hAnsiTheme="minorHAnsi" w:cstheme="minorHAnsi"/>
        </w:rPr>
      </w:pPr>
      <w:r w:rsidRPr="00A00291">
        <w:rPr>
          <w:rFonts w:asciiTheme="minorHAnsi" w:hAnsiTheme="minorHAnsi" w:cstheme="minorHAnsi"/>
        </w:rPr>
        <w:t>Hormel Deprovision AD Group After Termination</w:t>
      </w:r>
    </w:p>
    <w:p w14:paraId="4C4E5255" w14:textId="77777777" w:rsidR="00A00291" w:rsidRPr="00A00291" w:rsidRDefault="00A00291" w:rsidP="00207D43">
      <w:pPr>
        <w:pStyle w:val="ListParagraph"/>
        <w:numPr>
          <w:ilvl w:val="0"/>
          <w:numId w:val="55"/>
        </w:numPr>
        <w:rPr>
          <w:rFonts w:asciiTheme="minorHAnsi" w:hAnsiTheme="minorHAnsi" w:cstheme="minorHAnsi"/>
        </w:rPr>
      </w:pPr>
      <w:r w:rsidRPr="00A00291">
        <w:rPr>
          <w:rFonts w:asciiTheme="minorHAnsi" w:hAnsiTheme="minorHAnsi" w:cstheme="minorHAnsi"/>
        </w:rPr>
        <w:t>Hormel Mailbox Failure Task</w:t>
      </w:r>
    </w:p>
    <w:p w14:paraId="73B97086" w14:textId="77777777" w:rsidR="00A00291" w:rsidRPr="00A00291" w:rsidRDefault="00A00291" w:rsidP="00207D43">
      <w:pPr>
        <w:pStyle w:val="ListParagraph"/>
        <w:numPr>
          <w:ilvl w:val="0"/>
          <w:numId w:val="55"/>
        </w:numPr>
        <w:rPr>
          <w:rFonts w:asciiTheme="minorHAnsi" w:hAnsiTheme="minorHAnsi" w:cstheme="minorHAnsi"/>
        </w:rPr>
      </w:pPr>
      <w:r w:rsidRPr="00A00291">
        <w:rPr>
          <w:rFonts w:asciiTheme="minorHAnsi" w:hAnsiTheme="minorHAnsi" w:cstheme="minorHAnsi"/>
        </w:rPr>
        <w:t>Hormel Name Mismatch Report</w:t>
      </w:r>
      <w:r w:rsidRPr="00A00291">
        <w:rPr>
          <w:rFonts w:asciiTheme="minorHAnsi" w:hAnsiTheme="minorHAnsi" w:cstheme="minorHAnsi"/>
        </w:rPr>
        <w:tab/>
        <w:t xml:space="preserve"> </w:t>
      </w:r>
      <w:r w:rsidRPr="00A00291">
        <w:rPr>
          <w:rFonts w:asciiTheme="minorHAnsi" w:hAnsiTheme="minorHAnsi" w:cstheme="minorHAnsi"/>
        </w:rPr>
        <w:tab/>
      </w:r>
      <w:r w:rsidRPr="00A00291">
        <w:rPr>
          <w:rFonts w:asciiTheme="minorHAnsi" w:hAnsiTheme="minorHAnsi" w:cstheme="minorHAnsi"/>
        </w:rPr>
        <w:tab/>
      </w:r>
      <w:r w:rsidRPr="00A00291">
        <w:rPr>
          <w:rFonts w:asciiTheme="minorHAnsi" w:hAnsiTheme="minorHAnsi" w:cstheme="minorHAnsi"/>
        </w:rPr>
        <w:tab/>
      </w:r>
      <w:r w:rsidRPr="00A00291">
        <w:rPr>
          <w:rFonts w:asciiTheme="minorHAnsi" w:hAnsiTheme="minorHAnsi" w:cstheme="minorHAnsi"/>
        </w:rPr>
        <w:tab/>
        <w:t xml:space="preserve"> </w:t>
      </w:r>
    </w:p>
    <w:p w14:paraId="2C1EC93B" w14:textId="77777777" w:rsidR="00A00291" w:rsidRPr="00A00291" w:rsidRDefault="00A00291" w:rsidP="00207D43">
      <w:pPr>
        <w:pStyle w:val="ListParagraph"/>
        <w:numPr>
          <w:ilvl w:val="0"/>
          <w:numId w:val="55"/>
        </w:numPr>
        <w:rPr>
          <w:rFonts w:asciiTheme="minorHAnsi" w:hAnsiTheme="minorHAnsi" w:cstheme="minorHAnsi"/>
        </w:rPr>
      </w:pPr>
      <w:r w:rsidRPr="00A00291">
        <w:rPr>
          <w:rFonts w:asciiTheme="minorHAnsi" w:hAnsiTheme="minorHAnsi" w:cstheme="minorHAnsi"/>
        </w:rPr>
        <w:t>Hormel Reconciliation Failure</w:t>
      </w:r>
      <w:r w:rsidRPr="00A00291">
        <w:rPr>
          <w:rFonts w:asciiTheme="minorHAnsi" w:hAnsiTheme="minorHAnsi" w:cstheme="minorHAnsi"/>
        </w:rPr>
        <w:tab/>
      </w:r>
      <w:r w:rsidRPr="00A00291">
        <w:rPr>
          <w:rFonts w:asciiTheme="minorHAnsi" w:hAnsiTheme="minorHAnsi" w:cstheme="minorHAnsi"/>
        </w:rPr>
        <w:tab/>
      </w:r>
      <w:r w:rsidRPr="00A00291">
        <w:rPr>
          <w:rFonts w:asciiTheme="minorHAnsi" w:hAnsiTheme="minorHAnsi" w:cstheme="minorHAnsi"/>
        </w:rPr>
        <w:tab/>
        <w:t xml:space="preserve"> </w:t>
      </w:r>
    </w:p>
    <w:p w14:paraId="341A9C59" w14:textId="77777777" w:rsidR="00A00291" w:rsidRPr="00A00291" w:rsidRDefault="00A00291" w:rsidP="00207D43">
      <w:pPr>
        <w:pStyle w:val="ListParagraph"/>
        <w:numPr>
          <w:ilvl w:val="0"/>
          <w:numId w:val="55"/>
        </w:numPr>
        <w:rPr>
          <w:rFonts w:asciiTheme="minorHAnsi" w:hAnsiTheme="minorHAnsi" w:cstheme="minorHAnsi"/>
        </w:rPr>
      </w:pPr>
      <w:r w:rsidRPr="00A00291">
        <w:rPr>
          <w:rFonts w:asciiTheme="minorHAnsi" w:hAnsiTheme="minorHAnsi" w:cstheme="minorHAnsi"/>
        </w:rPr>
        <w:t>Hormel Remove AD Account After 90 Days</w:t>
      </w:r>
      <w:r w:rsidRPr="00A00291">
        <w:rPr>
          <w:rFonts w:asciiTheme="minorHAnsi" w:hAnsiTheme="minorHAnsi" w:cstheme="minorHAnsi"/>
        </w:rPr>
        <w:tab/>
        <w:t xml:space="preserve"> </w:t>
      </w:r>
      <w:r w:rsidRPr="00A00291">
        <w:rPr>
          <w:rFonts w:asciiTheme="minorHAnsi" w:hAnsiTheme="minorHAnsi" w:cstheme="minorHAnsi"/>
        </w:rPr>
        <w:tab/>
      </w:r>
      <w:r w:rsidRPr="00A00291">
        <w:rPr>
          <w:rFonts w:asciiTheme="minorHAnsi" w:hAnsiTheme="minorHAnsi" w:cstheme="minorHAnsi"/>
        </w:rPr>
        <w:tab/>
        <w:t xml:space="preserve"> </w:t>
      </w:r>
    </w:p>
    <w:p w14:paraId="7BECD9D8" w14:textId="77777777" w:rsidR="00A00291" w:rsidRPr="00A00291" w:rsidRDefault="00A00291" w:rsidP="00207D43">
      <w:pPr>
        <w:pStyle w:val="ListParagraph"/>
        <w:numPr>
          <w:ilvl w:val="0"/>
          <w:numId w:val="55"/>
        </w:numPr>
        <w:rPr>
          <w:rFonts w:asciiTheme="minorHAnsi" w:hAnsiTheme="minorHAnsi" w:cstheme="minorHAnsi"/>
        </w:rPr>
      </w:pPr>
      <w:r w:rsidRPr="00A00291">
        <w:rPr>
          <w:rFonts w:asciiTheme="minorHAnsi" w:hAnsiTheme="minorHAnsi" w:cstheme="minorHAnsi"/>
        </w:rPr>
        <w:t xml:space="preserve">Hormel SAV Role User Report </w:t>
      </w:r>
    </w:p>
    <w:p w14:paraId="486E39AA" w14:textId="77777777" w:rsidR="00A00291" w:rsidRPr="00A00291" w:rsidRDefault="00A00291" w:rsidP="00207D43">
      <w:pPr>
        <w:pStyle w:val="ListParagraph"/>
        <w:numPr>
          <w:ilvl w:val="0"/>
          <w:numId w:val="55"/>
        </w:numPr>
        <w:rPr>
          <w:rFonts w:asciiTheme="minorHAnsi" w:hAnsiTheme="minorHAnsi" w:cstheme="minorHAnsi"/>
        </w:rPr>
      </w:pPr>
      <w:r w:rsidRPr="00A00291">
        <w:rPr>
          <w:rFonts w:asciiTheme="minorHAnsi" w:hAnsiTheme="minorHAnsi" w:cstheme="minorHAnsi"/>
        </w:rPr>
        <w:t>Hormel Users Active Directory Group Removed in 24 Hours</w:t>
      </w:r>
      <w:r w:rsidRPr="00A00291">
        <w:rPr>
          <w:rFonts w:asciiTheme="minorHAnsi" w:hAnsiTheme="minorHAnsi" w:cstheme="minorHAnsi"/>
        </w:rPr>
        <w:tab/>
      </w:r>
      <w:r w:rsidRPr="00A00291">
        <w:rPr>
          <w:rFonts w:asciiTheme="minorHAnsi" w:hAnsiTheme="minorHAnsi" w:cstheme="minorHAnsi"/>
        </w:rPr>
        <w:tab/>
      </w:r>
      <w:r w:rsidRPr="00A00291">
        <w:rPr>
          <w:rFonts w:asciiTheme="minorHAnsi" w:hAnsiTheme="minorHAnsi" w:cstheme="minorHAnsi"/>
        </w:rPr>
        <w:tab/>
        <w:t xml:space="preserve"> </w:t>
      </w:r>
    </w:p>
    <w:p w14:paraId="47A714E3" w14:textId="77777777" w:rsidR="00A00291" w:rsidRPr="00A00291" w:rsidRDefault="00A00291" w:rsidP="00207D43">
      <w:pPr>
        <w:pStyle w:val="ListParagraph"/>
        <w:numPr>
          <w:ilvl w:val="0"/>
          <w:numId w:val="55"/>
        </w:numPr>
        <w:rPr>
          <w:rFonts w:asciiTheme="minorHAnsi" w:hAnsiTheme="minorHAnsi" w:cstheme="minorHAnsi"/>
        </w:rPr>
      </w:pPr>
      <w:r w:rsidRPr="00A00291">
        <w:rPr>
          <w:rFonts w:asciiTheme="minorHAnsi" w:hAnsiTheme="minorHAnsi" w:cstheme="minorHAnsi"/>
        </w:rPr>
        <w:t xml:space="preserve">Hormel Users Deleted in the Next 24 hours </w:t>
      </w:r>
      <w:r w:rsidRPr="00A00291">
        <w:rPr>
          <w:rFonts w:asciiTheme="minorHAnsi" w:hAnsiTheme="minorHAnsi" w:cstheme="minorHAnsi"/>
        </w:rPr>
        <w:tab/>
      </w:r>
      <w:r w:rsidRPr="00A00291">
        <w:rPr>
          <w:rFonts w:asciiTheme="minorHAnsi" w:hAnsiTheme="minorHAnsi" w:cstheme="minorHAnsi"/>
        </w:rPr>
        <w:tab/>
      </w:r>
      <w:r w:rsidRPr="00A00291">
        <w:rPr>
          <w:rFonts w:asciiTheme="minorHAnsi" w:hAnsiTheme="minorHAnsi" w:cstheme="minorHAnsi"/>
        </w:rPr>
        <w:tab/>
      </w:r>
      <w:r w:rsidRPr="00A00291">
        <w:rPr>
          <w:rFonts w:asciiTheme="minorHAnsi" w:hAnsiTheme="minorHAnsi" w:cstheme="minorHAnsi"/>
        </w:rPr>
        <w:tab/>
        <w:t xml:space="preserve"> </w:t>
      </w:r>
    </w:p>
    <w:p w14:paraId="6FD9120B" w14:textId="77777777" w:rsidR="00A00291" w:rsidRPr="00A00291" w:rsidRDefault="00A00291" w:rsidP="00207D43">
      <w:pPr>
        <w:pStyle w:val="ListParagraph"/>
        <w:numPr>
          <w:ilvl w:val="0"/>
          <w:numId w:val="55"/>
        </w:numPr>
        <w:rPr>
          <w:rFonts w:asciiTheme="minorHAnsi" w:hAnsiTheme="minorHAnsi" w:cstheme="minorHAnsi"/>
        </w:rPr>
      </w:pPr>
      <w:r w:rsidRPr="00A00291">
        <w:rPr>
          <w:rFonts w:asciiTheme="minorHAnsi" w:hAnsiTheme="minorHAnsi" w:cstheme="minorHAnsi"/>
        </w:rPr>
        <w:t>Hormel Users Deleted Today</w:t>
      </w:r>
      <w:r w:rsidRPr="00A00291">
        <w:rPr>
          <w:rFonts w:asciiTheme="minorHAnsi" w:hAnsiTheme="minorHAnsi" w:cstheme="minorHAnsi"/>
        </w:rPr>
        <w:tab/>
      </w:r>
      <w:r w:rsidRPr="00A00291">
        <w:rPr>
          <w:rFonts w:asciiTheme="minorHAnsi" w:hAnsiTheme="minorHAnsi" w:cstheme="minorHAnsi"/>
        </w:rPr>
        <w:tab/>
        <w:t xml:space="preserve"> </w:t>
      </w:r>
    </w:p>
    <w:p w14:paraId="324CCF13" w14:textId="75961812" w:rsidR="00A00291" w:rsidRDefault="00A00291" w:rsidP="00207D43">
      <w:pPr>
        <w:pStyle w:val="ListParagraph"/>
        <w:numPr>
          <w:ilvl w:val="0"/>
          <w:numId w:val="55"/>
        </w:numPr>
        <w:rPr>
          <w:rFonts w:asciiTheme="minorHAnsi" w:hAnsiTheme="minorHAnsi" w:cstheme="minorHAnsi"/>
        </w:rPr>
      </w:pPr>
      <w:r w:rsidRPr="00A00291">
        <w:rPr>
          <w:rFonts w:asciiTheme="minorHAnsi" w:hAnsiTheme="minorHAnsi" w:cstheme="minorHAnsi"/>
        </w:rPr>
        <w:t>Hormel Users with Improper Email Address</w:t>
      </w:r>
    </w:p>
    <w:p w14:paraId="2BE09C01" w14:textId="639D8CD0" w:rsidR="007E5B32" w:rsidRDefault="007E5B32" w:rsidP="007E5B32">
      <w:pPr>
        <w:pStyle w:val="Heading3"/>
        <w:rPr>
          <w:szCs w:val="20"/>
        </w:rPr>
      </w:pPr>
      <w:bookmarkStart w:id="857" w:name="_Toc61521796"/>
      <w:r>
        <w:rPr>
          <w:szCs w:val="20"/>
        </w:rPr>
        <w:t>View and Execute Analytic Reports</w:t>
      </w:r>
      <w:bookmarkEnd w:id="857"/>
    </w:p>
    <w:p w14:paraId="0554014F" w14:textId="310AC340" w:rsidR="007E5B32" w:rsidRPr="007E5B32" w:rsidRDefault="007E5B32" w:rsidP="007E5B32">
      <w:pPr>
        <w:rPr>
          <w:rFonts w:asciiTheme="minorHAnsi" w:hAnsiTheme="minorHAnsi" w:cstheme="minorHAnsi"/>
        </w:rPr>
      </w:pPr>
      <w:r w:rsidRPr="007E5B32">
        <w:rPr>
          <w:rFonts w:asciiTheme="minorHAnsi" w:hAnsiTheme="minorHAnsi" w:cstheme="minorHAnsi"/>
        </w:rPr>
        <w:t>The </w:t>
      </w:r>
      <w:r w:rsidRPr="007E5B32">
        <w:rPr>
          <w:rFonts w:asciiTheme="minorHAnsi" w:hAnsiTheme="minorHAnsi" w:cstheme="minorHAnsi"/>
          <w:bCs/>
        </w:rPr>
        <w:t>Analytics</w:t>
      </w:r>
      <w:r w:rsidRPr="007E5B32">
        <w:rPr>
          <w:rFonts w:asciiTheme="minorHAnsi" w:hAnsiTheme="minorHAnsi" w:cstheme="minorHAnsi"/>
        </w:rPr>
        <w:t> module of </w:t>
      </w:r>
      <w:r w:rsidRPr="007E5B32">
        <w:rPr>
          <w:rFonts w:asciiTheme="minorHAnsi" w:hAnsiTheme="minorHAnsi" w:cstheme="minorHAnsi"/>
          <w:bCs/>
        </w:rPr>
        <w:t>Saviynt Security Manager (SSM)</w:t>
      </w:r>
      <w:r w:rsidRPr="007E5B32">
        <w:rPr>
          <w:rFonts w:asciiTheme="minorHAnsi" w:hAnsiTheme="minorHAnsi" w:cstheme="minorHAnsi"/>
        </w:rPr>
        <w:t> allows you to create reports using inbuilt queries. You can also create custom reports using SQL and Elasticsearch queries based on the data stored and accessible from the SSM database and the Elasticsearch server. In addition, you can use logs stored in these locations to generate reports. </w:t>
      </w:r>
    </w:p>
    <w:p w14:paraId="7C2674D5" w14:textId="36E611D9" w:rsidR="00E45AE7" w:rsidRPr="00E45AE7" w:rsidRDefault="00E45AE7" w:rsidP="00207D43">
      <w:pPr>
        <w:pStyle w:val="ListParagraph"/>
        <w:numPr>
          <w:ilvl w:val="0"/>
          <w:numId w:val="96"/>
        </w:numPr>
      </w:pPr>
      <w:r>
        <w:t xml:space="preserve">Login into SSM as </w:t>
      </w:r>
      <w:r w:rsidR="00A015C1">
        <w:t>administrator</w:t>
      </w:r>
    </w:p>
    <w:p w14:paraId="188E98CC" w14:textId="496B8EDF" w:rsidR="00241099" w:rsidRPr="00241099" w:rsidRDefault="00373B15" w:rsidP="00207D43">
      <w:pPr>
        <w:pStyle w:val="ListParagraph"/>
        <w:numPr>
          <w:ilvl w:val="0"/>
          <w:numId w:val="96"/>
        </w:numPr>
      </w:pPr>
      <w:r w:rsidRPr="00A57B63">
        <w:rPr>
          <w:rFonts w:asciiTheme="minorHAnsi" w:hAnsiTheme="minorHAnsi" w:cstheme="minorHAnsi"/>
        </w:rPr>
        <w:t xml:space="preserve">To </w:t>
      </w:r>
      <w:r w:rsidR="00D5482E">
        <w:rPr>
          <w:rFonts w:asciiTheme="minorHAnsi" w:hAnsiTheme="minorHAnsi" w:cstheme="minorHAnsi"/>
        </w:rPr>
        <w:t xml:space="preserve">search specific </w:t>
      </w:r>
      <w:r w:rsidRPr="00B21829">
        <w:rPr>
          <w:rFonts w:asciiTheme="minorHAnsi" w:hAnsiTheme="minorHAnsi" w:cstheme="minorHAnsi"/>
        </w:rPr>
        <w:t>analytic</w:t>
      </w:r>
      <w:r w:rsidR="00D5482E">
        <w:rPr>
          <w:rFonts w:asciiTheme="minorHAnsi" w:hAnsiTheme="minorHAnsi" w:cstheme="minorHAnsi"/>
        </w:rPr>
        <w:t xml:space="preserve"> report</w:t>
      </w:r>
      <w:r w:rsidRPr="00B21829">
        <w:rPr>
          <w:rFonts w:asciiTheme="minorHAnsi" w:hAnsiTheme="minorHAnsi" w:cstheme="minorHAnsi"/>
        </w:rPr>
        <w:t xml:space="preserve">, </w:t>
      </w:r>
      <w:r w:rsidR="00BF21AD">
        <w:rPr>
          <w:rFonts w:asciiTheme="minorHAnsi" w:hAnsiTheme="minorHAnsi" w:cstheme="minorHAnsi"/>
        </w:rPr>
        <w:t>navigate</w:t>
      </w:r>
      <w:r w:rsidRPr="00B21829">
        <w:rPr>
          <w:rFonts w:asciiTheme="minorHAnsi" w:hAnsiTheme="minorHAnsi" w:cstheme="minorHAnsi"/>
        </w:rPr>
        <w:t xml:space="preserve"> to</w:t>
      </w:r>
      <w:r w:rsidR="00BF21AD">
        <w:rPr>
          <w:rFonts w:asciiTheme="minorHAnsi" w:hAnsiTheme="minorHAnsi" w:cstheme="minorHAnsi"/>
        </w:rPr>
        <w:t xml:space="preserve"> </w:t>
      </w:r>
      <w:r w:rsidRPr="00B21829">
        <w:rPr>
          <w:rFonts w:asciiTheme="minorHAnsi" w:hAnsiTheme="minorHAnsi" w:cstheme="minorHAnsi"/>
        </w:rPr>
        <w:t xml:space="preserve"> Analytics </w:t>
      </w:r>
      <w:r w:rsidR="00D5482E">
        <w:rPr>
          <w:rFonts w:asciiTheme="minorHAnsi" w:hAnsiTheme="minorHAnsi" w:cstheme="minorHAnsi"/>
        </w:rPr>
        <w:t>and click on</w:t>
      </w:r>
      <w:r w:rsidR="00D17ADE">
        <w:rPr>
          <w:rFonts w:asciiTheme="minorHAnsi" w:hAnsiTheme="minorHAnsi" w:cstheme="minorHAnsi"/>
        </w:rPr>
        <w:t xml:space="preserve"> it</w:t>
      </w:r>
      <w:r w:rsidR="00D5482E">
        <w:rPr>
          <w:rFonts w:asciiTheme="minorHAnsi" w:hAnsiTheme="minorHAnsi" w:cstheme="minorHAnsi"/>
        </w:rPr>
        <w:t xml:space="preserve">. </w:t>
      </w:r>
    </w:p>
    <w:p w14:paraId="5F1554D5" w14:textId="6162D282" w:rsidR="00241099" w:rsidRDefault="00241099" w:rsidP="00241099">
      <w:pPr>
        <w:pStyle w:val="ListParagraph"/>
      </w:pPr>
    </w:p>
    <w:p w14:paraId="1567BFFC" w14:textId="06A44662" w:rsidR="0083343A" w:rsidRPr="003D6030" w:rsidRDefault="0083343A" w:rsidP="0083343A">
      <w:pPr>
        <w:pStyle w:val="Caption"/>
      </w:pPr>
      <w:bookmarkStart w:id="858" w:name="_Toc61522030"/>
      <w:r w:rsidRPr="003D6030">
        <w:t xml:space="preserve">Figure </w:t>
      </w:r>
      <w:r w:rsidR="00BC222A">
        <w:fldChar w:fldCharType="begin"/>
      </w:r>
      <w:r w:rsidR="00BC222A">
        <w:instrText xml:space="preserve"> SEQ Figure \* ARABIC </w:instrText>
      </w:r>
      <w:r w:rsidR="00BC222A">
        <w:fldChar w:fldCharType="separate"/>
      </w:r>
      <w:r w:rsidR="00C825B7">
        <w:rPr>
          <w:noProof/>
        </w:rPr>
        <w:t>206</w:t>
      </w:r>
      <w:r w:rsidR="00BC222A">
        <w:rPr>
          <w:noProof/>
        </w:rPr>
        <w:fldChar w:fldCharType="end"/>
      </w:r>
      <w:r w:rsidRPr="003D6030">
        <w:t>: Analytic</w:t>
      </w:r>
      <w:bookmarkEnd w:id="858"/>
    </w:p>
    <w:p w14:paraId="2732BA7E" w14:textId="2242D577" w:rsidR="00241099" w:rsidRDefault="00241099" w:rsidP="00241099">
      <w:pPr>
        <w:pStyle w:val="ListParagraph"/>
      </w:pPr>
      <w:r>
        <w:rPr>
          <w:noProof/>
        </w:rPr>
        <w:drawing>
          <wp:inline distT="0" distB="0" distL="0" distR="0" wp14:anchorId="6640C5ED" wp14:editId="2D005487">
            <wp:extent cx="4480570" cy="2180686"/>
            <wp:effectExtent l="19050" t="19050" r="15240" b="1016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73">
                      <a:extLst>
                        <a:ext uri="{28A0092B-C50C-407E-A947-70E740481C1C}">
                          <a14:useLocalDpi xmlns:a14="http://schemas.microsoft.com/office/drawing/2010/main" val="0"/>
                        </a:ext>
                      </a:extLst>
                    </a:blip>
                    <a:srcRect l="16752"/>
                    <a:stretch/>
                  </pic:blipFill>
                  <pic:spPr bwMode="auto">
                    <a:xfrm>
                      <a:off x="0" y="0"/>
                      <a:ext cx="4490957" cy="2185741"/>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903EBE0" w14:textId="77777777" w:rsidR="00775838" w:rsidRPr="00241099" w:rsidRDefault="00775838" w:rsidP="00241099">
      <w:pPr>
        <w:pStyle w:val="ListParagraph"/>
      </w:pPr>
    </w:p>
    <w:p w14:paraId="453829C3" w14:textId="00B7858E" w:rsidR="00373B15" w:rsidRPr="00A10175" w:rsidRDefault="00D5482E" w:rsidP="00207D43">
      <w:pPr>
        <w:pStyle w:val="ListParagraph"/>
        <w:numPr>
          <w:ilvl w:val="0"/>
          <w:numId w:val="96"/>
        </w:numPr>
      </w:pPr>
      <w:r>
        <w:rPr>
          <w:rFonts w:asciiTheme="minorHAnsi" w:hAnsiTheme="minorHAnsi" w:cstheme="minorHAnsi"/>
        </w:rPr>
        <w:t xml:space="preserve">Search for </w:t>
      </w:r>
      <w:r w:rsidR="00373B15" w:rsidRPr="00B21829">
        <w:rPr>
          <w:rFonts w:asciiTheme="minorHAnsi" w:hAnsiTheme="minorHAnsi" w:cstheme="minorHAnsi"/>
        </w:rPr>
        <w:t>Analytics Configuration List</w:t>
      </w:r>
      <w:r>
        <w:rPr>
          <w:rFonts w:asciiTheme="minorHAnsi" w:hAnsiTheme="minorHAnsi" w:cstheme="minorHAnsi"/>
        </w:rPr>
        <w:t xml:space="preserve"> on toggle sidebar and click on it.</w:t>
      </w:r>
    </w:p>
    <w:p w14:paraId="1B8B4924" w14:textId="77777777" w:rsidR="00A10175" w:rsidRPr="0046519B" w:rsidRDefault="00A10175" w:rsidP="00A10175">
      <w:pPr>
        <w:pStyle w:val="ListParagraph"/>
      </w:pPr>
    </w:p>
    <w:p w14:paraId="16A6E88C" w14:textId="6B507D2C" w:rsidR="00373B15" w:rsidRPr="003D6030" w:rsidRDefault="00373B15" w:rsidP="00373B15">
      <w:pPr>
        <w:pStyle w:val="Caption"/>
      </w:pPr>
      <w:bookmarkStart w:id="859" w:name="_Toc61522031"/>
      <w:r w:rsidRPr="003D6030">
        <w:t xml:space="preserve">Figure </w:t>
      </w:r>
      <w:r w:rsidR="00BC222A">
        <w:fldChar w:fldCharType="begin"/>
      </w:r>
      <w:r w:rsidR="00BC222A">
        <w:instrText xml:space="preserve"> SEQ Figure \* ARABIC </w:instrText>
      </w:r>
      <w:r w:rsidR="00BC222A">
        <w:fldChar w:fldCharType="separate"/>
      </w:r>
      <w:r w:rsidR="00C825B7">
        <w:rPr>
          <w:noProof/>
        </w:rPr>
        <w:t>207</w:t>
      </w:r>
      <w:r w:rsidR="00BC222A">
        <w:rPr>
          <w:noProof/>
        </w:rPr>
        <w:fldChar w:fldCharType="end"/>
      </w:r>
      <w:r w:rsidRPr="003D6030">
        <w:t>: Analytics</w:t>
      </w:r>
      <w:r w:rsidR="0046519B" w:rsidRPr="003D6030">
        <w:t xml:space="preserve"> Configuration List</w:t>
      </w:r>
      <w:bookmarkEnd w:id="859"/>
    </w:p>
    <w:p w14:paraId="110AEC95" w14:textId="3B51A579" w:rsidR="00373B15" w:rsidRDefault="00A00291" w:rsidP="00956E8D">
      <w:pPr>
        <w:ind w:left="720"/>
        <w:rPr>
          <w:rFonts w:asciiTheme="minorHAnsi" w:hAnsiTheme="minorHAnsi" w:cstheme="minorHAnsi"/>
        </w:rPr>
      </w:pPr>
      <w:r>
        <w:rPr>
          <w:rFonts w:asciiTheme="minorHAnsi" w:hAnsiTheme="minorHAnsi" w:cstheme="minorHAnsi"/>
          <w:noProof/>
        </w:rPr>
        <w:drawing>
          <wp:inline distT="0" distB="0" distL="0" distR="0" wp14:anchorId="7C77826E" wp14:editId="1DC49660">
            <wp:extent cx="4500438" cy="2651760"/>
            <wp:effectExtent l="19050" t="19050" r="14605" b="152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503423" cy="2653519"/>
                    </a:xfrm>
                    <a:prstGeom prst="rect">
                      <a:avLst/>
                    </a:prstGeom>
                    <a:noFill/>
                    <a:ln cmpd="sng">
                      <a:solidFill>
                        <a:srgbClr val="5B9BD5"/>
                      </a:solidFill>
                    </a:ln>
                  </pic:spPr>
                </pic:pic>
              </a:graphicData>
            </a:graphic>
          </wp:inline>
        </w:drawing>
      </w:r>
    </w:p>
    <w:p w14:paraId="6B22B90A" w14:textId="14E4B2CF" w:rsidR="00373B15" w:rsidRDefault="00373B15" w:rsidP="00207D43">
      <w:pPr>
        <w:pStyle w:val="ListParagraph"/>
        <w:numPr>
          <w:ilvl w:val="0"/>
          <w:numId w:val="96"/>
        </w:numPr>
        <w:rPr>
          <w:rFonts w:asciiTheme="minorHAnsi" w:hAnsiTheme="minorHAnsi" w:cstheme="minorHAnsi"/>
        </w:rPr>
      </w:pPr>
      <w:r w:rsidRPr="00890CB2">
        <w:rPr>
          <w:rFonts w:asciiTheme="minorHAnsi" w:hAnsiTheme="minorHAnsi" w:cstheme="minorHAnsi"/>
        </w:rPr>
        <w:t xml:space="preserve">Search analytics using search text box, specify analytics name/Description </w:t>
      </w:r>
      <w:r w:rsidR="00BA5B51">
        <w:rPr>
          <w:rFonts w:asciiTheme="minorHAnsi" w:hAnsiTheme="minorHAnsi" w:cstheme="minorHAnsi"/>
        </w:rPr>
        <w:t>such as ‘</w:t>
      </w:r>
      <w:r w:rsidR="00936007" w:rsidRPr="00A00291">
        <w:rPr>
          <w:rFonts w:asciiTheme="minorHAnsi" w:hAnsiTheme="minorHAnsi" w:cstheme="minorHAnsi"/>
        </w:rPr>
        <w:t>Hormel Active Directory Change Password Task Report</w:t>
      </w:r>
      <w:r w:rsidR="00BA5B51" w:rsidRPr="00936007">
        <w:rPr>
          <w:rFonts w:asciiTheme="minorHAnsi" w:hAnsiTheme="minorHAnsi" w:cstheme="minorHAnsi"/>
        </w:rPr>
        <w:t xml:space="preserve">‘ to </w:t>
      </w:r>
      <w:r w:rsidRPr="00936007">
        <w:rPr>
          <w:rFonts w:asciiTheme="minorHAnsi" w:hAnsiTheme="minorHAnsi" w:cstheme="minorHAnsi"/>
        </w:rPr>
        <w:t>search.</w:t>
      </w:r>
    </w:p>
    <w:p w14:paraId="24AC7077" w14:textId="77777777" w:rsidR="00A23284" w:rsidRPr="00936007" w:rsidRDefault="00A23284" w:rsidP="00A23284">
      <w:pPr>
        <w:pStyle w:val="ListParagraph"/>
        <w:rPr>
          <w:rFonts w:asciiTheme="minorHAnsi" w:hAnsiTheme="minorHAnsi" w:cstheme="minorHAnsi"/>
        </w:rPr>
      </w:pPr>
    </w:p>
    <w:p w14:paraId="2E219538" w14:textId="01323825" w:rsidR="00373B15" w:rsidRPr="00A23284" w:rsidRDefault="00373B15" w:rsidP="00373B15">
      <w:pPr>
        <w:pStyle w:val="Caption"/>
      </w:pPr>
      <w:bookmarkStart w:id="860" w:name="_Toc61522032"/>
      <w:r w:rsidRPr="00A23284">
        <w:t xml:space="preserve">Figure </w:t>
      </w:r>
      <w:r w:rsidR="00BC222A">
        <w:fldChar w:fldCharType="begin"/>
      </w:r>
      <w:r w:rsidR="00BC222A">
        <w:instrText xml:space="preserve"> SEQ Figure \* ARABIC </w:instrText>
      </w:r>
      <w:r w:rsidR="00BC222A">
        <w:fldChar w:fldCharType="separate"/>
      </w:r>
      <w:r w:rsidR="00C825B7">
        <w:rPr>
          <w:noProof/>
        </w:rPr>
        <w:t>208</w:t>
      </w:r>
      <w:r w:rsidR="00BC222A">
        <w:rPr>
          <w:noProof/>
        </w:rPr>
        <w:fldChar w:fldCharType="end"/>
      </w:r>
      <w:r w:rsidRPr="00A23284">
        <w:t>: Advanced Analytics Page</w:t>
      </w:r>
      <w:bookmarkEnd w:id="860"/>
    </w:p>
    <w:p w14:paraId="59663E10" w14:textId="002A2D93" w:rsidR="00373B15" w:rsidRDefault="00554140" w:rsidP="00554140">
      <w:pPr>
        <w:ind w:left="720"/>
        <w:rPr>
          <w:rFonts w:asciiTheme="minorHAnsi" w:hAnsiTheme="minorHAnsi" w:cstheme="minorHAnsi"/>
        </w:rPr>
      </w:pPr>
      <w:r>
        <w:rPr>
          <w:rFonts w:asciiTheme="minorHAnsi" w:hAnsiTheme="minorHAnsi" w:cstheme="minorHAnsi"/>
          <w:noProof/>
        </w:rPr>
        <w:drawing>
          <wp:inline distT="0" distB="0" distL="0" distR="0" wp14:anchorId="2AA05E53" wp14:editId="511F6770">
            <wp:extent cx="4527071" cy="990600"/>
            <wp:effectExtent l="19050" t="19050" r="26035" b="1905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28982"/>
                    <a:stretch/>
                  </pic:blipFill>
                  <pic:spPr bwMode="auto">
                    <a:xfrm>
                      <a:off x="0" y="0"/>
                      <a:ext cx="4552164" cy="996091"/>
                    </a:xfrm>
                    <a:prstGeom prst="rect">
                      <a:avLst/>
                    </a:prstGeom>
                    <a:noFill/>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67D8E9" w14:textId="56563E83" w:rsidR="00373B15" w:rsidRDefault="0046519B" w:rsidP="00207D43">
      <w:pPr>
        <w:pStyle w:val="ListParagraph"/>
        <w:numPr>
          <w:ilvl w:val="0"/>
          <w:numId w:val="96"/>
        </w:numPr>
        <w:rPr>
          <w:rFonts w:asciiTheme="minorHAnsi" w:hAnsiTheme="minorHAnsi" w:cstheme="minorHAnsi"/>
        </w:rPr>
      </w:pPr>
      <w:r>
        <w:rPr>
          <w:rFonts w:asciiTheme="minorHAnsi" w:hAnsiTheme="minorHAnsi" w:cstheme="minorHAnsi"/>
        </w:rPr>
        <w:t xml:space="preserve">To execute analytic </w:t>
      </w:r>
      <w:r w:rsidR="00F91BA8">
        <w:rPr>
          <w:rFonts w:asciiTheme="minorHAnsi" w:hAnsiTheme="minorHAnsi" w:cstheme="minorHAnsi"/>
        </w:rPr>
        <w:t>report,</w:t>
      </w:r>
      <w:r>
        <w:rPr>
          <w:rFonts w:asciiTheme="minorHAnsi" w:hAnsiTheme="minorHAnsi" w:cstheme="minorHAnsi"/>
        </w:rPr>
        <w:t xml:space="preserve"> click on RUN button and select Run Now option.</w:t>
      </w:r>
    </w:p>
    <w:p w14:paraId="5A9A9489" w14:textId="77777777" w:rsidR="00A91475" w:rsidRDefault="00A91475" w:rsidP="00A91475">
      <w:pPr>
        <w:pStyle w:val="ListParagraph"/>
        <w:rPr>
          <w:rFonts w:asciiTheme="minorHAnsi" w:hAnsiTheme="minorHAnsi" w:cstheme="minorHAnsi"/>
        </w:rPr>
      </w:pPr>
    </w:p>
    <w:p w14:paraId="00B4C71D" w14:textId="2B853AAE" w:rsidR="0034764C" w:rsidRDefault="0034764C" w:rsidP="0034764C">
      <w:pPr>
        <w:pStyle w:val="Caption"/>
      </w:pPr>
      <w:bookmarkStart w:id="861" w:name="_Toc61522033"/>
      <w:r>
        <w:t xml:space="preserve">Figure </w:t>
      </w:r>
      <w:r w:rsidR="00BC222A">
        <w:fldChar w:fldCharType="begin"/>
      </w:r>
      <w:r w:rsidR="00BC222A">
        <w:instrText xml:space="preserve"> SEQ Figure \* ARABIC </w:instrText>
      </w:r>
      <w:r w:rsidR="00BC222A">
        <w:fldChar w:fldCharType="separate"/>
      </w:r>
      <w:r w:rsidR="00C825B7">
        <w:rPr>
          <w:noProof/>
        </w:rPr>
        <w:t>209</w:t>
      </w:r>
      <w:r w:rsidR="00BC222A">
        <w:rPr>
          <w:noProof/>
        </w:rPr>
        <w:fldChar w:fldCharType="end"/>
      </w:r>
      <w:r>
        <w:t xml:space="preserve"> : Analytic Configuration List</w:t>
      </w:r>
      <w:bookmarkEnd w:id="861"/>
    </w:p>
    <w:p w14:paraId="28B264D9" w14:textId="2C6EBA49" w:rsidR="0046519B" w:rsidRDefault="00827CF3" w:rsidP="0046519B">
      <w:pPr>
        <w:ind w:left="720"/>
        <w:rPr>
          <w:rFonts w:asciiTheme="minorHAnsi" w:hAnsiTheme="minorHAnsi" w:cstheme="minorHAnsi"/>
        </w:rPr>
      </w:pPr>
      <w:r>
        <w:rPr>
          <w:rFonts w:asciiTheme="minorHAnsi" w:hAnsiTheme="minorHAnsi" w:cstheme="minorHAnsi"/>
          <w:noProof/>
        </w:rPr>
        <w:drawing>
          <wp:inline distT="0" distB="0" distL="0" distR="0" wp14:anchorId="3C8280B2" wp14:editId="51759AF0">
            <wp:extent cx="4545965" cy="1977390"/>
            <wp:effectExtent l="19050" t="19050" r="26035" b="228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555226" cy="1981418"/>
                    </a:xfrm>
                    <a:prstGeom prst="rect">
                      <a:avLst/>
                    </a:prstGeom>
                    <a:noFill/>
                    <a:ln cmpd="sng">
                      <a:solidFill>
                        <a:srgbClr val="5B9BD5"/>
                      </a:solidFill>
                    </a:ln>
                  </pic:spPr>
                </pic:pic>
              </a:graphicData>
            </a:graphic>
          </wp:inline>
        </w:drawing>
      </w:r>
    </w:p>
    <w:p w14:paraId="0F555544" w14:textId="6EADC5C2" w:rsidR="00BA5B51" w:rsidRDefault="00BA5B51" w:rsidP="00207D43">
      <w:pPr>
        <w:pStyle w:val="ListParagraph"/>
        <w:numPr>
          <w:ilvl w:val="0"/>
          <w:numId w:val="96"/>
        </w:numPr>
        <w:rPr>
          <w:rFonts w:asciiTheme="minorHAnsi" w:hAnsiTheme="minorHAnsi" w:cstheme="minorHAnsi"/>
        </w:rPr>
      </w:pPr>
      <w:r>
        <w:rPr>
          <w:rFonts w:asciiTheme="minorHAnsi" w:hAnsiTheme="minorHAnsi" w:cstheme="minorHAnsi"/>
        </w:rPr>
        <w:t xml:space="preserve">To view </w:t>
      </w:r>
      <w:r w:rsidR="00C6064B">
        <w:rPr>
          <w:rFonts w:asciiTheme="minorHAnsi" w:hAnsiTheme="minorHAnsi" w:cstheme="minorHAnsi"/>
        </w:rPr>
        <w:t>result of ‘</w:t>
      </w:r>
      <w:r w:rsidR="00880BEC" w:rsidRPr="00A00291">
        <w:rPr>
          <w:rFonts w:asciiTheme="minorHAnsi" w:hAnsiTheme="minorHAnsi" w:cstheme="minorHAnsi"/>
        </w:rPr>
        <w:t>Hormel Active Directory Change Password Task Report</w:t>
      </w:r>
      <w:r w:rsidR="002B610E">
        <w:rPr>
          <w:rFonts w:asciiTheme="minorHAnsi" w:hAnsiTheme="minorHAnsi" w:cstheme="minorHAnsi"/>
        </w:rPr>
        <w:t xml:space="preserve">’ </w:t>
      </w:r>
      <w:r w:rsidR="00C6064B">
        <w:rPr>
          <w:rFonts w:asciiTheme="minorHAnsi" w:hAnsiTheme="minorHAnsi" w:cstheme="minorHAnsi"/>
        </w:rPr>
        <w:t xml:space="preserve">report. Navigate to </w:t>
      </w:r>
      <w:r w:rsidR="007842FD">
        <w:rPr>
          <w:rFonts w:asciiTheme="minorHAnsi" w:hAnsiTheme="minorHAnsi" w:cstheme="minorHAnsi"/>
        </w:rPr>
        <w:t>Analytic History and click on it.</w:t>
      </w:r>
    </w:p>
    <w:p w14:paraId="6F9ADB40" w14:textId="77777777" w:rsidR="00254D8F" w:rsidRDefault="00254D8F" w:rsidP="00254D8F">
      <w:pPr>
        <w:pStyle w:val="ListParagraph"/>
        <w:rPr>
          <w:rFonts w:asciiTheme="minorHAnsi" w:hAnsiTheme="minorHAnsi" w:cstheme="minorHAnsi"/>
        </w:rPr>
      </w:pPr>
    </w:p>
    <w:p w14:paraId="5B9A1467" w14:textId="523AB1FA" w:rsidR="00AC0D88" w:rsidRDefault="00AC0D88" w:rsidP="00AC0D88">
      <w:pPr>
        <w:pStyle w:val="Caption"/>
      </w:pPr>
      <w:bookmarkStart w:id="862" w:name="_Toc61522034"/>
      <w:r>
        <w:t xml:space="preserve">Figure </w:t>
      </w:r>
      <w:r w:rsidR="00BC222A">
        <w:fldChar w:fldCharType="begin"/>
      </w:r>
      <w:r w:rsidR="00BC222A">
        <w:instrText xml:space="preserve"> SEQ Figure \* ARABIC </w:instrText>
      </w:r>
      <w:r w:rsidR="00BC222A">
        <w:fldChar w:fldCharType="separate"/>
      </w:r>
      <w:r w:rsidR="00C825B7">
        <w:rPr>
          <w:noProof/>
        </w:rPr>
        <w:t>210</w:t>
      </w:r>
      <w:r w:rsidR="00BC222A">
        <w:rPr>
          <w:noProof/>
        </w:rPr>
        <w:fldChar w:fldCharType="end"/>
      </w:r>
      <w:r>
        <w:t xml:space="preserve"> : Analytic History</w:t>
      </w:r>
      <w:bookmarkEnd w:id="862"/>
    </w:p>
    <w:p w14:paraId="06816B47" w14:textId="56265CD6" w:rsidR="007842FD" w:rsidRDefault="007842FD" w:rsidP="007842FD">
      <w:pPr>
        <w:ind w:left="720"/>
        <w:rPr>
          <w:rFonts w:asciiTheme="minorHAnsi" w:hAnsiTheme="minorHAnsi" w:cstheme="minorHAnsi"/>
        </w:rPr>
      </w:pPr>
      <w:r>
        <w:rPr>
          <w:rFonts w:asciiTheme="minorHAnsi" w:hAnsiTheme="minorHAnsi" w:cstheme="minorHAnsi"/>
          <w:noProof/>
        </w:rPr>
        <w:drawing>
          <wp:inline distT="0" distB="0" distL="0" distR="0" wp14:anchorId="2B68C0C6" wp14:editId="51353510">
            <wp:extent cx="4526915" cy="1518285"/>
            <wp:effectExtent l="19050" t="19050" r="26035" b="2476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rotWithShape="1">
                    <a:blip r:embed="rId79">
                      <a:extLst>
                        <a:ext uri="{28A0092B-C50C-407E-A947-70E740481C1C}">
                          <a14:useLocalDpi xmlns:a14="http://schemas.microsoft.com/office/drawing/2010/main" val="0"/>
                        </a:ext>
                      </a:extLst>
                    </a:blip>
                    <a:srcRect t="10458" b="29818"/>
                    <a:stretch/>
                  </pic:blipFill>
                  <pic:spPr bwMode="auto">
                    <a:xfrm>
                      <a:off x="0" y="0"/>
                      <a:ext cx="4547519" cy="1525195"/>
                    </a:xfrm>
                    <a:prstGeom prst="rect">
                      <a:avLst/>
                    </a:prstGeom>
                    <a:noFill/>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5B2E9A" w14:textId="39CBF2D3" w:rsidR="00DD07B2" w:rsidRDefault="00DD07B2" w:rsidP="00207D43">
      <w:pPr>
        <w:pStyle w:val="ListParagraph"/>
        <w:numPr>
          <w:ilvl w:val="0"/>
          <w:numId w:val="96"/>
        </w:numPr>
        <w:rPr>
          <w:rFonts w:asciiTheme="minorHAnsi" w:hAnsiTheme="minorHAnsi" w:cstheme="minorHAnsi"/>
        </w:rPr>
      </w:pPr>
      <w:r>
        <w:rPr>
          <w:rFonts w:asciiTheme="minorHAnsi" w:hAnsiTheme="minorHAnsi" w:cstheme="minorHAnsi"/>
        </w:rPr>
        <w:t>Search for Identity Warehouse tab and search for ‘</w:t>
      </w:r>
      <w:r w:rsidR="00880BEC" w:rsidRPr="00A00291">
        <w:rPr>
          <w:rFonts w:asciiTheme="minorHAnsi" w:hAnsiTheme="minorHAnsi" w:cstheme="minorHAnsi"/>
        </w:rPr>
        <w:t>Hormel Active Directory Change Password Task Report</w:t>
      </w:r>
      <w:r w:rsidR="00880BEC">
        <w:rPr>
          <w:rFonts w:asciiTheme="minorHAnsi" w:hAnsiTheme="minorHAnsi" w:cstheme="minorHAnsi"/>
        </w:rPr>
        <w:t xml:space="preserve">’ </w:t>
      </w:r>
      <w:r>
        <w:rPr>
          <w:rFonts w:asciiTheme="minorHAnsi" w:hAnsiTheme="minorHAnsi" w:cstheme="minorHAnsi"/>
        </w:rPr>
        <w:t>in search box. And then click on ‘</w:t>
      </w:r>
      <w:r w:rsidR="00BE12A6" w:rsidRPr="00A00291">
        <w:rPr>
          <w:rFonts w:asciiTheme="minorHAnsi" w:hAnsiTheme="minorHAnsi" w:cstheme="minorHAnsi"/>
        </w:rPr>
        <w:t>Hormel Active Directory Change Password Task Report</w:t>
      </w:r>
      <w:r w:rsidR="00A015C1">
        <w:rPr>
          <w:rFonts w:asciiTheme="minorHAnsi" w:hAnsiTheme="minorHAnsi" w:cstheme="minorHAnsi"/>
        </w:rPr>
        <w:t>’ to</w:t>
      </w:r>
      <w:r>
        <w:rPr>
          <w:rFonts w:asciiTheme="minorHAnsi" w:hAnsiTheme="minorHAnsi" w:cstheme="minorHAnsi"/>
        </w:rPr>
        <w:t xml:space="preserve"> view result.</w:t>
      </w:r>
    </w:p>
    <w:p w14:paraId="7FA270AA" w14:textId="77777777" w:rsidR="00410572" w:rsidRDefault="00410572" w:rsidP="00410572">
      <w:pPr>
        <w:pStyle w:val="ListParagraph"/>
        <w:rPr>
          <w:rFonts w:asciiTheme="minorHAnsi" w:hAnsiTheme="minorHAnsi" w:cstheme="minorHAnsi"/>
        </w:rPr>
      </w:pPr>
    </w:p>
    <w:p w14:paraId="0E946B39" w14:textId="6B69D66D" w:rsidR="006D7B43" w:rsidRDefault="006D7B43" w:rsidP="006D7B43">
      <w:pPr>
        <w:pStyle w:val="Caption"/>
      </w:pPr>
      <w:bookmarkStart w:id="863" w:name="_Toc61522035"/>
      <w:r>
        <w:t xml:space="preserve">Figure </w:t>
      </w:r>
      <w:r w:rsidR="00BC222A">
        <w:fldChar w:fldCharType="begin"/>
      </w:r>
      <w:r w:rsidR="00BC222A">
        <w:instrText xml:space="preserve"> SEQ Figure \* ARABIC </w:instrText>
      </w:r>
      <w:r w:rsidR="00BC222A">
        <w:fldChar w:fldCharType="separate"/>
      </w:r>
      <w:r w:rsidR="00C825B7">
        <w:rPr>
          <w:noProof/>
        </w:rPr>
        <w:t>211</w:t>
      </w:r>
      <w:r w:rsidR="00BC222A">
        <w:rPr>
          <w:noProof/>
        </w:rPr>
        <w:fldChar w:fldCharType="end"/>
      </w:r>
      <w:r>
        <w:t xml:space="preserve"> : Analytic Result</w:t>
      </w:r>
      <w:bookmarkEnd w:id="863"/>
    </w:p>
    <w:p w14:paraId="403B3D4B" w14:textId="77777777" w:rsidR="00FE1218" w:rsidRDefault="00B34740" w:rsidP="00DD07B2">
      <w:pPr>
        <w:ind w:left="720"/>
        <w:rPr>
          <w:rFonts w:asciiTheme="minorHAnsi" w:hAnsiTheme="minorHAnsi" w:cstheme="minorHAnsi"/>
        </w:rPr>
      </w:pPr>
      <w:r>
        <w:rPr>
          <w:rFonts w:asciiTheme="minorHAnsi" w:hAnsiTheme="minorHAnsi" w:cstheme="minorHAnsi"/>
          <w:noProof/>
        </w:rPr>
        <w:drawing>
          <wp:inline distT="0" distB="0" distL="0" distR="0" wp14:anchorId="1F6DE20F" wp14:editId="6EE58489">
            <wp:extent cx="4658264" cy="2009775"/>
            <wp:effectExtent l="19050" t="19050" r="2857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662084" cy="2011423"/>
                    </a:xfrm>
                    <a:prstGeom prst="rect">
                      <a:avLst/>
                    </a:prstGeom>
                    <a:noFill/>
                    <a:ln cmpd="sng">
                      <a:solidFill>
                        <a:srgbClr val="5B9BD5"/>
                      </a:solidFill>
                    </a:ln>
                  </pic:spPr>
                </pic:pic>
              </a:graphicData>
            </a:graphic>
          </wp:inline>
        </w:drawing>
      </w:r>
    </w:p>
    <w:p w14:paraId="309042A7" w14:textId="30B9478E" w:rsidR="00FE1218" w:rsidRDefault="00FE1218" w:rsidP="00207D43">
      <w:pPr>
        <w:pStyle w:val="ListParagraph"/>
        <w:numPr>
          <w:ilvl w:val="0"/>
          <w:numId w:val="96"/>
        </w:numPr>
        <w:rPr>
          <w:rFonts w:asciiTheme="minorHAnsi" w:hAnsiTheme="minorHAnsi" w:cstheme="minorHAnsi"/>
        </w:rPr>
      </w:pPr>
      <w:r>
        <w:rPr>
          <w:rFonts w:asciiTheme="minorHAnsi" w:hAnsiTheme="minorHAnsi" w:cstheme="minorHAnsi"/>
        </w:rPr>
        <w:t>Following is Analytic result</w:t>
      </w:r>
    </w:p>
    <w:p w14:paraId="53E24764" w14:textId="1C33271B" w:rsidR="00D675EC" w:rsidRDefault="00D675EC" w:rsidP="00D675EC">
      <w:pPr>
        <w:pStyle w:val="Caption"/>
      </w:pPr>
      <w:bookmarkStart w:id="864" w:name="_Toc61522036"/>
      <w:r>
        <w:t xml:space="preserve">Figure </w:t>
      </w:r>
      <w:r w:rsidR="00BC222A">
        <w:fldChar w:fldCharType="begin"/>
      </w:r>
      <w:r w:rsidR="00BC222A">
        <w:instrText xml:space="preserve"> SEQ Figure \* ARABIC </w:instrText>
      </w:r>
      <w:r w:rsidR="00BC222A">
        <w:fldChar w:fldCharType="separate"/>
      </w:r>
      <w:r w:rsidR="00C825B7">
        <w:rPr>
          <w:noProof/>
        </w:rPr>
        <w:t>212</w:t>
      </w:r>
      <w:r w:rsidR="00BC222A">
        <w:rPr>
          <w:noProof/>
        </w:rPr>
        <w:fldChar w:fldCharType="end"/>
      </w:r>
      <w:r>
        <w:t xml:space="preserve"> : Analytic Result</w:t>
      </w:r>
      <w:bookmarkEnd w:id="864"/>
    </w:p>
    <w:p w14:paraId="18C4564F" w14:textId="3BAB2AA8" w:rsidR="00DD07B2" w:rsidRPr="00DD07B2" w:rsidRDefault="007B789F" w:rsidP="00DD07B2">
      <w:pPr>
        <w:ind w:left="720"/>
        <w:rPr>
          <w:rFonts w:asciiTheme="minorHAnsi" w:hAnsiTheme="minorHAnsi" w:cstheme="minorHAnsi"/>
        </w:rPr>
      </w:pPr>
      <w:r w:rsidRPr="007B789F">
        <w:rPr>
          <w:rFonts w:asciiTheme="minorHAnsi" w:hAnsiTheme="minorHAnsi" w:cstheme="minorHAnsi"/>
          <w:noProof/>
        </w:rPr>
        <w:drawing>
          <wp:inline distT="0" distB="0" distL="0" distR="0" wp14:anchorId="056C1A76" wp14:editId="77E7B747">
            <wp:extent cx="4658264" cy="2493010"/>
            <wp:effectExtent l="19050" t="19050" r="28575" b="215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662179" cy="2495105"/>
                    </a:xfrm>
                    <a:prstGeom prst="rect">
                      <a:avLst/>
                    </a:prstGeom>
                    <a:ln cmpd="sng">
                      <a:solidFill>
                        <a:srgbClr val="5B9BD5"/>
                      </a:solidFill>
                    </a:ln>
                  </pic:spPr>
                </pic:pic>
              </a:graphicData>
            </a:graphic>
          </wp:inline>
        </w:drawing>
      </w:r>
      <w:r w:rsidR="00DD07B2" w:rsidRPr="00DD07B2">
        <w:rPr>
          <w:rFonts w:asciiTheme="minorHAnsi" w:hAnsiTheme="minorHAnsi" w:cstheme="minorHAnsi"/>
        </w:rPr>
        <w:br/>
      </w:r>
    </w:p>
    <w:p w14:paraId="058455E6" w14:textId="77777777" w:rsidR="00373B15" w:rsidRPr="00AE3C3C" w:rsidRDefault="00373B15" w:rsidP="00373B15">
      <w:pPr>
        <w:pStyle w:val="Heading3"/>
        <w:rPr>
          <w:szCs w:val="20"/>
        </w:rPr>
      </w:pPr>
      <w:bookmarkStart w:id="865" w:name="_Toc38014715"/>
      <w:bookmarkStart w:id="866" w:name="_Toc61521797"/>
      <w:r w:rsidRPr="008F1986">
        <w:rPr>
          <w:szCs w:val="20"/>
        </w:rPr>
        <w:t>User Activity in Saviynt</w:t>
      </w:r>
      <w:bookmarkEnd w:id="865"/>
      <w:bookmarkEnd w:id="866"/>
    </w:p>
    <w:p w14:paraId="40E013F9" w14:textId="6326AB09" w:rsidR="00373B15" w:rsidRDefault="00C65AA6" w:rsidP="00373B15">
      <w:pPr>
        <w:rPr>
          <w:rFonts w:asciiTheme="minorHAnsi" w:hAnsiTheme="minorHAnsi" w:cstheme="minorHAnsi"/>
        </w:rPr>
      </w:pPr>
      <w:r>
        <w:rPr>
          <w:rFonts w:asciiTheme="minorHAnsi" w:hAnsiTheme="minorHAnsi" w:cstheme="minorHAnsi"/>
        </w:rPr>
        <w:t>To v</w:t>
      </w:r>
      <w:r w:rsidRPr="00C65AA6">
        <w:rPr>
          <w:rFonts w:asciiTheme="minorHAnsi" w:hAnsiTheme="minorHAnsi" w:cstheme="minorHAnsi"/>
        </w:rPr>
        <w:t>iew user activity in Saviynt</w:t>
      </w:r>
      <w:r>
        <w:rPr>
          <w:rFonts w:ascii="Arial" w:hAnsi="Arial" w:cs="Arial"/>
          <w:color w:val="000000"/>
          <w:sz w:val="18"/>
          <w:szCs w:val="18"/>
          <w:shd w:val="clear" w:color="auto" w:fill="FFFFFF"/>
        </w:rPr>
        <w:t xml:space="preserve">. </w:t>
      </w:r>
      <w:r w:rsidR="00D46048" w:rsidRPr="007D3204">
        <w:rPr>
          <w:rFonts w:asciiTheme="minorHAnsi" w:hAnsiTheme="minorHAnsi" w:cstheme="minorHAnsi"/>
        </w:rPr>
        <w:t xml:space="preserve">IAM administrator must </w:t>
      </w:r>
      <w:r w:rsidRPr="007D3204">
        <w:rPr>
          <w:rFonts w:asciiTheme="minorHAnsi" w:hAnsiTheme="minorHAnsi" w:cstheme="minorHAnsi"/>
        </w:rPr>
        <w:t xml:space="preserve">execute following analytic </w:t>
      </w:r>
      <w:r w:rsidR="00C65F97" w:rsidRPr="007D3204">
        <w:rPr>
          <w:rFonts w:asciiTheme="minorHAnsi" w:hAnsiTheme="minorHAnsi" w:cstheme="minorHAnsi"/>
        </w:rPr>
        <w:t xml:space="preserve">on </w:t>
      </w:r>
      <w:r w:rsidRPr="007D3204">
        <w:rPr>
          <w:rFonts w:asciiTheme="minorHAnsi" w:hAnsiTheme="minorHAnsi" w:cstheme="minorHAnsi"/>
        </w:rPr>
        <w:t>Saviynt.</w:t>
      </w:r>
    </w:p>
    <w:p w14:paraId="76BBFDD5" w14:textId="5D7C6A9C" w:rsidR="00F351C1" w:rsidRPr="00E45AE7" w:rsidRDefault="00F351C1" w:rsidP="00066A9D">
      <w:pPr>
        <w:pStyle w:val="ListParagraph"/>
        <w:numPr>
          <w:ilvl w:val="0"/>
          <w:numId w:val="26"/>
        </w:numPr>
      </w:pPr>
      <w:r>
        <w:t xml:space="preserve">Login into SSM as </w:t>
      </w:r>
      <w:r w:rsidR="00C65F97">
        <w:t>administrator</w:t>
      </w:r>
    </w:p>
    <w:p w14:paraId="2505C3A6" w14:textId="60CFB538" w:rsidR="00F351C1" w:rsidRPr="00241099" w:rsidRDefault="00F351C1" w:rsidP="00066A9D">
      <w:pPr>
        <w:pStyle w:val="ListParagraph"/>
        <w:numPr>
          <w:ilvl w:val="0"/>
          <w:numId w:val="26"/>
        </w:numPr>
      </w:pPr>
      <w:r w:rsidRPr="00A57B63">
        <w:rPr>
          <w:rFonts w:asciiTheme="minorHAnsi" w:hAnsiTheme="minorHAnsi" w:cstheme="minorHAnsi"/>
        </w:rPr>
        <w:t xml:space="preserve">To </w:t>
      </w:r>
      <w:r>
        <w:rPr>
          <w:rFonts w:asciiTheme="minorHAnsi" w:hAnsiTheme="minorHAnsi" w:cstheme="minorHAnsi"/>
        </w:rPr>
        <w:t xml:space="preserve">search specific </w:t>
      </w:r>
      <w:r w:rsidRPr="00B21829">
        <w:rPr>
          <w:rFonts w:asciiTheme="minorHAnsi" w:hAnsiTheme="minorHAnsi" w:cstheme="minorHAnsi"/>
        </w:rPr>
        <w:t>analytic</w:t>
      </w:r>
      <w:r>
        <w:rPr>
          <w:rFonts w:asciiTheme="minorHAnsi" w:hAnsiTheme="minorHAnsi" w:cstheme="minorHAnsi"/>
        </w:rPr>
        <w:t xml:space="preserve"> report</w:t>
      </w:r>
      <w:r w:rsidRPr="00B21829">
        <w:rPr>
          <w:rFonts w:asciiTheme="minorHAnsi" w:hAnsiTheme="minorHAnsi" w:cstheme="minorHAnsi"/>
        </w:rPr>
        <w:t xml:space="preserve">, </w:t>
      </w:r>
      <w:r>
        <w:rPr>
          <w:rFonts w:asciiTheme="minorHAnsi" w:hAnsiTheme="minorHAnsi" w:cstheme="minorHAnsi"/>
        </w:rPr>
        <w:t>navigate</w:t>
      </w:r>
      <w:r w:rsidRPr="00B21829">
        <w:rPr>
          <w:rFonts w:asciiTheme="minorHAnsi" w:hAnsiTheme="minorHAnsi" w:cstheme="minorHAnsi"/>
        </w:rPr>
        <w:t xml:space="preserve"> to</w:t>
      </w:r>
      <w:r>
        <w:rPr>
          <w:rFonts w:asciiTheme="minorHAnsi" w:hAnsiTheme="minorHAnsi" w:cstheme="minorHAnsi"/>
        </w:rPr>
        <w:t xml:space="preserve"> </w:t>
      </w:r>
      <w:r w:rsidRPr="00B21829">
        <w:rPr>
          <w:rFonts w:asciiTheme="minorHAnsi" w:hAnsiTheme="minorHAnsi" w:cstheme="minorHAnsi"/>
        </w:rPr>
        <w:t xml:space="preserve">Analytics </w:t>
      </w:r>
      <w:r>
        <w:rPr>
          <w:rFonts w:asciiTheme="minorHAnsi" w:hAnsiTheme="minorHAnsi" w:cstheme="minorHAnsi"/>
        </w:rPr>
        <w:t>and click on</w:t>
      </w:r>
      <w:r w:rsidR="00FB58D5">
        <w:rPr>
          <w:rFonts w:asciiTheme="minorHAnsi" w:hAnsiTheme="minorHAnsi" w:cstheme="minorHAnsi"/>
        </w:rPr>
        <w:t xml:space="preserve"> it</w:t>
      </w:r>
      <w:r>
        <w:rPr>
          <w:rFonts w:asciiTheme="minorHAnsi" w:hAnsiTheme="minorHAnsi" w:cstheme="minorHAnsi"/>
        </w:rPr>
        <w:t xml:space="preserve">. </w:t>
      </w:r>
    </w:p>
    <w:p w14:paraId="692F871A" w14:textId="77777777" w:rsidR="00F351C1" w:rsidRDefault="00F351C1" w:rsidP="00F351C1">
      <w:pPr>
        <w:pStyle w:val="ListParagraph"/>
      </w:pPr>
    </w:p>
    <w:p w14:paraId="3BA42043" w14:textId="4252E1FA" w:rsidR="004243EE" w:rsidRPr="003D6030" w:rsidRDefault="004243EE" w:rsidP="004243EE">
      <w:pPr>
        <w:pStyle w:val="Caption"/>
      </w:pPr>
      <w:bookmarkStart w:id="867" w:name="_Toc61522037"/>
      <w:r w:rsidRPr="003D6030">
        <w:t xml:space="preserve">Figure </w:t>
      </w:r>
      <w:r w:rsidR="00BC222A">
        <w:fldChar w:fldCharType="begin"/>
      </w:r>
      <w:r w:rsidR="00BC222A">
        <w:instrText xml:space="preserve"> SEQ Figure \* ARABIC </w:instrText>
      </w:r>
      <w:r w:rsidR="00BC222A">
        <w:fldChar w:fldCharType="separate"/>
      </w:r>
      <w:r w:rsidR="00C825B7">
        <w:rPr>
          <w:noProof/>
        </w:rPr>
        <w:t>213</w:t>
      </w:r>
      <w:r w:rsidR="00BC222A">
        <w:rPr>
          <w:noProof/>
        </w:rPr>
        <w:fldChar w:fldCharType="end"/>
      </w:r>
      <w:r w:rsidRPr="003D6030">
        <w:t>: Analytics</w:t>
      </w:r>
      <w:bookmarkEnd w:id="867"/>
    </w:p>
    <w:p w14:paraId="55156693" w14:textId="36D18299" w:rsidR="00F351C1" w:rsidRDefault="00F351C1" w:rsidP="00F351C1">
      <w:pPr>
        <w:pStyle w:val="ListParagraph"/>
      </w:pPr>
      <w:r>
        <w:rPr>
          <w:noProof/>
        </w:rPr>
        <w:drawing>
          <wp:inline distT="0" distB="0" distL="0" distR="0" wp14:anchorId="4FCE2C2F" wp14:editId="015D8D9F">
            <wp:extent cx="4576804" cy="2965383"/>
            <wp:effectExtent l="19050" t="19050" r="14605" b="2603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73">
                      <a:extLst>
                        <a:ext uri="{28A0092B-C50C-407E-A947-70E740481C1C}">
                          <a14:useLocalDpi xmlns:a14="http://schemas.microsoft.com/office/drawing/2010/main" val="0"/>
                        </a:ext>
                      </a:extLst>
                    </a:blip>
                    <a:srcRect l="17453"/>
                    <a:stretch/>
                  </pic:blipFill>
                  <pic:spPr bwMode="auto">
                    <a:xfrm>
                      <a:off x="0" y="0"/>
                      <a:ext cx="4614717" cy="2989948"/>
                    </a:xfrm>
                    <a:prstGeom prst="rect">
                      <a:avLst/>
                    </a:prstGeom>
                    <a:noFill/>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8BE819" w14:textId="77777777" w:rsidR="005279B7" w:rsidRPr="00241099" w:rsidRDefault="005279B7" w:rsidP="00F351C1">
      <w:pPr>
        <w:pStyle w:val="ListParagraph"/>
      </w:pPr>
    </w:p>
    <w:p w14:paraId="310CFE27" w14:textId="77777777" w:rsidR="00F351C1" w:rsidRPr="0046519B" w:rsidRDefault="00F351C1" w:rsidP="00066A9D">
      <w:pPr>
        <w:pStyle w:val="ListParagraph"/>
        <w:numPr>
          <w:ilvl w:val="0"/>
          <w:numId w:val="26"/>
        </w:numPr>
      </w:pPr>
      <w:r>
        <w:rPr>
          <w:rFonts w:asciiTheme="minorHAnsi" w:hAnsiTheme="minorHAnsi" w:cstheme="minorHAnsi"/>
        </w:rPr>
        <w:t xml:space="preserve">Search for </w:t>
      </w:r>
      <w:r w:rsidRPr="00B21829">
        <w:rPr>
          <w:rFonts w:asciiTheme="minorHAnsi" w:hAnsiTheme="minorHAnsi" w:cstheme="minorHAnsi"/>
        </w:rPr>
        <w:t>Analytics Configuration List</w:t>
      </w:r>
      <w:r>
        <w:rPr>
          <w:rFonts w:asciiTheme="minorHAnsi" w:hAnsiTheme="minorHAnsi" w:cstheme="minorHAnsi"/>
        </w:rPr>
        <w:t xml:space="preserve"> on toggle sidebar and click on it.</w:t>
      </w:r>
    </w:p>
    <w:p w14:paraId="539B7ACB" w14:textId="28C3A2CC" w:rsidR="00F351C1" w:rsidRPr="00AE3C3C" w:rsidRDefault="00F351C1" w:rsidP="00F351C1">
      <w:pPr>
        <w:pStyle w:val="Caption"/>
        <w:rPr>
          <w:sz w:val="20"/>
          <w:szCs w:val="20"/>
        </w:rPr>
      </w:pPr>
      <w:bookmarkStart w:id="868" w:name="_Toc61522038"/>
      <w:r w:rsidRPr="00AE3C3C">
        <w:rPr>
          <w:sz w:val="20"/>
          <w:szCs w:val="20"/>
        </w:rPr>
        <w:t xml:space="preserve">Figure </w:t>
      </w:r>
      <w:r w:rsidR="009A2D2D">
        <w:rPr>
          <w:sz w:val="20"/>
          <w:szCs w:val="20"/>
        </w:rPr>
        <w:fldChar w:fldCharType="begin"/>
      </w:r>
      <w:r w:rsidR="009A2D2D">
        <w:rPr>
          <w:sz w:val="20"/>
          <w:szCs w:val="20"/>
        </w:rPr>
        <w:instrText xml:space="preserve"> SEQ Figure \* ARABIC </w:instrText>
      </w:r>
      <w:r w:rsidR="009A2D2D">
        <w:rPr>
          <w:sz w:val="20"/>
          <w:szCs w:val="20"/>
        </w:rPr>
        <w:fldChar w:fldCharType="separate"/>
      </w:r>
      <w:r w:rsidR="00C825B7">
        <w:rPr>
          <w:noProof/>
          <w:sz w:val="20"/>
          <w:szCs w:val="20"/>
        </w:rPr>
        <w:t>214</w:t>
      </w:r>
      <w:r w:rsidR="009A2D2D">
        <w:rPr>
          <w:sz w:val="20"/>
          <w:szCs w:val="20"/>
        </w:rPr>
        <w:fldChar w:fldCharType="end"/>
      </w:r>
      <w:r w:rsidRPr="00AE3C3C">
        <w:rPr>
          <w:sz w:val="20"/>
          <w:szCs w:val="20"/>
        </w:rPr>
        <w:t>: Analytics</w:t>
      </w:r>
      <w:r>
        <w:rPr>
          <w:sz w:val="20"/>
          <w:szCs w:val="20"/>
        </w:rPr>
        <w:t xml:space="preserve"> Configuration List</w:t>
      </w:r>
      <w:bookmarkEnd w:id="868"/>
    </w:p>
    <w:p w14:paraId="0EC2B02A" w14:textId="77777777" w:rsidR="00F351C1" w:rsidRDefault="00F351C1" w:rsidP="00F351C1">
      <w:pPr>
        <w:ind w:left="720"/>
        <w:rPr>
          <w:rFonts w:asciiTheme="minorHAnsi" w:hAnsiTheme="minorHAnsi" w:cstheme="minorHAnsi"/>
        </w:rPr>
      </w:pPr>
      <w:r>
        <w:rPr>
          <w:rFonts w:asciiTheme="minorHAnsi" w:hAnsiTheme="minorHAnsi" w:cstheme="minorHAnsi"/>
          <w:noProof/>
        </w:rPr>
        <w:drawing>
          <wp:inline distT="0" distB="0" distL="0" distR="0" wp14:anchorId="19C3757E" wp14:editId="469E6D3B">
            <wp:extent cx="4680171" cy="1774825"/>
            <wp:effectExtent l="19050" t="19050" r="25400" b="1587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74">
                      <a:extLst>
                        <a:ext uri="{28A0092B-C50C-407E-A947-70E740481C1C}">
                          <a14:useLocalDpi xmlns:a14="http://schemas.microsoft.com/office/drawing/2010/main" val="0"/>
                        </a:ext>
                      </a:extLst>
                    </a:blip>
                    <a:srcRect t="8153" b="11151"/>
                    <a:stretch/>
                  </pic:blipFill>
                  <pic:spPr bwMode="auto">
                    <a:xfrm>
                      <a:off x="0" y="0"/>
                      <a:ext cx="4699401" cy="1782117"/>
                    </a:xfrm>
                    <a:prstGeom prst="rect">
                      <a:avLst/>
                    </a:prstGeom>
                    <a:noFill/>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ECFCBE" w14:textId="1152DCC8" w:rsidR="00F351C1" w:rsidRDefault="00F351C1" w:rsidP="00066A9D">
      <w:pPr>
        <w:pStyle w:val="ListParagraph"/>
        <w:keepNext/>
        <w:numPr>
          <w:ilvl w:val="0"/>
          <w:numId w:val="26"/>
        </w:numPr>
        <w:rPr>
          <w:rFonts w:asciiTheme="minorHAnsi" w:hAnsiTheme="minorHAnsi" w:cstheme="minorHAnsi"/>
        </w:rPr>
      </w:pPr>
      <w:r w:rsidRPr="00890CB2">
        <w:rPr>
          <w:rFonts w:asciiTheme="minorHAnsi" w:hAnsiTheme="minorHAnsi" w:cstheme="minorHAnsi"/>
        </w:rPr>
        <w:t xml:space="preserve">Search analytics using search text box, specify analytics name/Description </w:t>
      </w:r>
      <w:r>
        <w:rPr>
          <w:rFonts w:asciiTheme="minorHAnsi" w:hAnsiTheme="minorHAnsi" w:cstheme="minorHAnsi"/>
        </w:rPr>
        <w:t>such as ‘</w:t>
      </w:r>
      <w:r w:rsidR="008B7715" w:rsidRPr="00B34740">
        <w:rPr>
          <w:rFonts w:asciiTheme="minorHAnsi" w:hAnsiTheme="minorHAnsi" w:cstheme="minorHAnsi"/>
        </w:rPr>
        <w:t>Hormel Active Directory Change Password Task Report</w:t>
      </w:r>
      <w:r w:rsidR="008B7715" w:rsidRPr="00890CB2">
        <w:rPr>
          <w:rFonts w:asciiTheme="minorHAnsi" w:hAnsiTheme="minorHAnsi" w:cstheme="minorHAnsi"/>
        </w:rPr>
        <w:t xml:space="preserve"> </w:t>
      </w:r>
      <w:r w:rsidRPr="00890CB2">
        <w:rPr>
          <w:rFonts w:asciiTheme="minorHAnsi" w:hAnsiTheme="minorHAnsi" w:cstheme="minorHAnsi"/>
        </w:rPr>
        <w:t>‘</w:t>
      </w:r>
      <w:r>
        <w:rPr>
          <w:rFonts w:asciiTheme="minorHAnsi" w:hAnsiTheme="minorHAnsi" w:cstheme="minorHAnsi"/>
        </w:rPr>
        <w:t xml:space="preserve"> to </w:t>
      </w:r>
      <w:r w:rsidRPr="00890CB2">
        <w:rPr>
          <w:rFonts w:asciiTheme="minorHAnsi" w:hAnsiTheme="minorHAnsi" w:cstheme="minorHAnsi"/>
        </w:rPr>
        <w:t>search.</w:t>
      </w:r>
    </w:p>
    <w:p w14:paraId="67A8FBC8" w14:textId="77777777" w:rsidR="00F351C1" w:rsidRPr="00890CB2" w:rsidRDefault="00F351C1" w:rsidP="00F351C1">
      <w:pPr>
        <w:pStyle w:val="ListParagraph"/>
        <w:keepNext/>
        <w:rPr>
          <w:rFonts w:asciiTheme="minorHAnsi" w:hAnsiTheme="minorHAnsi" w:cstheme="minorHAnsi"/>
        </w:rPr>
      </w:pPr>
    </w:p>
    <w:p w14:paraId="58D02409" w14:textId="76B2DF72" w:rsidR="00F351C1" w:rsidRPr="00AE3C3C" w:rsidRDefault="00F351C1" w:rsidP="00F351C1">
      <w:pPr>
        <w:pStyle w:val="Caption"/>
        <w:rPr>
          <w:sz w:val="20"/>
          <w:szCs w:val="20"/>
        </w:rPr>
      </w:pPr>
      <w:bookmarkStart w:id="869" w:name="_Toc61522039"/>
      <w:r w:rsidRPr="00AE3C3C">
        <w:rPr>
          <w:sz w:val="20"/>
          <w:szCs w:val="20"/>
        </w:rPr>
        <w:t xml:space="preserve">Figure </w:t>
      </w:r>
      <w:r w:rsidR="009A2D2D">
        <w:rPr>
          <w:sz w:val="20"/>
          <w:szCs w:val="20"/>
        </w:rPr>
        <w:fldChar w:fldCharType="begin"/>
      </w:r>
      <w:r w:rsidR="009A2D2D">
        <w:rPr>
          <w:sz w:val="20"/>
          <w:szCs w:val="20"/>
        </w:rPr>
        <w:instrText xml:space="preserve"> SEQ Figure \* ARABIC </w:instrText>
      </w:r>
      <w:r w:rsidR="009A2D2D">
        <w:rPr>
          <w:sz w:val="20"/>
          <w:szCs w:val="20"/>
        </w:rPr>
        <w:fldChar w:fldCharType="separate"/>
      </w:r>
      <w:r w:rsidR="00C825B7">
        <w:rPr>
          <w:noProof/>
          <w:sz w:val="20"/>
          <w:szCs w:val="20"/>
        </w:rPr>
        <w:t>215</w:t>
      </w:r>
      <w:r w:rsidR="009A2D2D">
        <w:rPr>
          <w:sz w:val="20"/>
          <w:szCs w:val="20"/>
        </w:rPr>
        <w:fldChar w:fldCharType="end"/>
      </w:r>
      <w:r w:rsidRPr="00AE3C3C">
        <w:rPr>
          <w:sz w:val="20"/>
          <w:szCs w:val="20"/>
        </w:rPr>
        <w:t>: Advanced Analytics Page</w:t>
      </w:r>
      <w:bookmarkEnd w:id="869"/>
    </w:p>
    <w:p w14:paraId="44035B30" w14:textId="77777777" w:rsidR="00F351C1" w:rsidRDefault="00F351C1" w:rsidP="00F351C1">
      <w:pPr>
        <w:ind w:left="720"/>
        <w:rPr>
          <w:rFonts w:asciiTheme="minorHAnsi" w:hAnsiTheme="minorHAnsi" w:cstheme="minorHAnsi"/>
        </w:rPr>
      </w:pPr>
      <w:r>
        <w:rPr>
          <w:rFonts w:asciiTheme="minorHAnsi" w:hAnsiTheme="minorHAnsi" w:cstheme="minorHAnsi"/>
          <w:noProof/>
        </w:rPr>
        <w:drawing>
          <wp:inline distT="0" distB="0" distL="0" distR="0" wp14:anchorId="78B364D9" wp14:editId="4045FAD7">
            <wp:extent cx="4481388" cy="1240155"/>
            <wp:effectExtent l="19050" t="19050" r="14605" b="1714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75">
                      <a:extLst>
                        <a:ext uri="{28A0092B-C50C-407E-A947-70E740481C1C}">
                          <a14:useLocalDpi xmlns:a14="http://schemas.microsoft.com/office/drawing/2010/main" val="0"/>
                        </a:ext>
                      </a:extLst>
                    </a:blip>
                    <a:srcRect b="24051"/>
                    <a:stretch/>
                  </pic:blipFill>
                  <pic:spPr bwMode="auto">
                    <a:xfrm>
                      <a:off x="0" y="0"/>
                      <a:ext cx="4498558" cy="1244906"/>
                    </a:xfrm>
                    <a:prstGeom prst="rect">
                      <a:avLst/>
                    </a:prstGeom>
                    <a:noFill/>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F6B12DE" w14:textId="5B1F6D19" w:rsidR="00373B15" w:rsidRDefault="00373B15" w:rsidP="00066A9D">
      <w:pPr>
        <w:pStyle w:val="ListParagraph"/>
        <w:keepNext/>
        <w:numPr>
          <w:ilvl w:val="0"/>
          <w:numId w:val="26"/>
        </w:numPr>
        <w:rPr>
          <w:rFonts w:asciiTheme="minorHAnsi" w:hAnsiTheme="minorHAnsi" w:cstheme="minorHAnsi"/>
        </w:rPr>
      </w:pPr>
      <w:r w:rsidRPr="00F351C1">
        <w:rPr>
          <w:rFonts w:asciiTheme="minorHAnsi" w:hAnsiTheme="minorHAnsi" w:cstheme="minorHAnsi"/>
        </w:rPr>
        <w:t xml:space="preserve">Click on Run Now to </w:t>
      </w:r>
      <w:r w:rsidR="00CB6D69">
        <w:rPr>
          <w:rFonts w:asciiTheme="minorHAnsi" w:hAnsiTheme="minorHAnsi" w:cstheme="minorHAnsi"/>
        </w:rPr>
        <w:t>r</w:t>
      </w:r>
      <w:r w:rsidRPr="00F351C1">
        <w:rPr>
          <w:rFonts w:asciiTheme="minorHAnsi" w:hAnsiTheme="minorHAnsi" w:cstheme="minorHAnsi"/>
        </w:rPr>
        <w:t>un the analytics</w:t>
      </w:r>
      <w:r w:rsidR="00444F42">
        <w:rPr>
          <w:rFonts w:asciiTheme="minorHAnsi" w:hAnsiTheme="minorHAnsi" w:cstheme="minorHAnsi"/>
        </w:rPr>
        <w:t>.</w:t>
      </w:r>
    </w:p>
    <w:p w14:paraId="61A52C6A" w14:textId="7466428A" w:rsidR="00F351C1" w:rsidRDefault="00F351C1" w:rsidP="00F351C1">
      <w:pPr>
        <w:pStyle w:val="ListParagraph"/>
        <w:keepNext/>
        <w:rPr>
          <w:rFonts w:asciiTheme="minorHAnsi" w:hAnsiTheme="minorHAnsi" w:cstheme="minorHAnsi"/>
        </w:rPr>
      </w:pPr>
    </w:p>
    <w:p w14:paraId="15A9C574" w14:textId="6B26AC0A" w:rsidR="00C93976" w:rsidRPr="00AE3C3C" w:rsidRDefault="00C93976" w:rsidP="00C93976">
      <w:pPr>
        <w:pStyle w:val="Caption"/>
        <w:rPr>
          <w:sz w:val="20"/>
          <w:szCs w:val="20"/>
        </w:rPr>
      </w:pPr>
      <w:bookmarkStart w:id="870" w:name="_Toc61522040"/>
      <w:r w:rsidRPr="00AE3C3C">
        <w:rPr>
          <w:sz w:val="20"/>
          <w:szCs w:val="20"/>
        </w:rPr>
        <w:t xml:space="preserve">Figure </w:t>
      </w:r>
      <w:r w:rsidR="009A2D2D">
        <w:rPr>
          <w:sz w:val="20"/>
          <w:szCs w:val="20"/>
        </w:rPr>
        <w:fldChar w:fldCharType="begin"/>
      </w:r>
      <w:r w:rsidR="009A2D2D">
        <w:rPr>
          <w:sz w:val="20"/>
          <w:szCs w:val="20"/>
        </w:rPr>
        <w:instrText xml:space="preserve"> SEQ Figure \* ARABIC </w:instrText>
      </w:r>
      <w:r w:rsidR="009A2D2D">
        <w:rPr>
          <w:sz w:val="20"/>
          <w:szCs w:val="20"/>
        </w:rPr>
        <w:fldChar w:fldCharType="separate"/>
      </w:r>
      <w:r w:rsidR="00C825B7">
        <w:rPr>
          <w:noProof/>
          <w:sz w:val="20"/>
          <w:szCs w:val="20"/>
        </w:rPr>
        <w:t>216</w:t>
      </w:r>
      <w:r w:rsidR="009A2D2D">
        <w:rPr>
          <w:sz w:val="20"/>
          <w:szCs w:val="20"/>
        </w:rPr>
        <w:fldChar w:fldCharType="end"/>
      </w:r>
      <w:r w:rsidRPr="00AE3C3C">
        <w:rPr>
          <w:sz w:val="20"/>
          <w:szCs w:val="20"/>
        </w:rPr>
        <w:t xml:space="preserve">: </w:t>
      </w:r>
      <w:r>
        <w:rPr>
          <w:sz w:val="20"/>
          <w:szCs w:val="20"/>
        </w:rPr>
        <w:t>Analytic Configuration List</w:t>
      </w:r>
      <w:bookmarkEnd w:id="870"/>
    </w:p>
    <w:p w14:paraId="79BFBF90" w14:textId="1D954014" w:rsidR="00373B15" w:rsidRDefault="00B34740" w:rsidP="00422497">
      <w:pPr>
        <w:ind w:left="720"/>
        <w:rPr>
          <w:rFonts w:asciiTheme="minorHAnsi" w:hAnsiTheme="minorHAnsi" w:cstheme="minorHAnsi"/>
        </w:rPr>
      </w:pPr>
      <w:r>
        <w:rPr>
          <w:rFonts w:asciiTheme="minorHAnsi" w:hAnsiTheme="minorHAnsi" w:cstheme="minorHAnsi"/>
          <w:noProof/>
        </w:rPr>
        <w:drawing>
          <wp:inline distT="0" distB="0" distL="0" distR="0" wp14:anchorId="6DB1448E" wp14:editId="62F631AD">
            <wp:extent cx="4632463" cy="2011680"/>
            <wp:effectExtent l="19050" t="19050" r="15875" b="266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636467" cy="2013419"/>
                    </a:xfrm>
                    <a:prstGeom prst="rect">
                      <a:avLst/>
                    </a:prstGeom>
                    <a:noFill/>
                    <a:ln cmpd="sng">
                      <a:solidFill>
                        <a:srgbClr val="5B9BD5"/>
                      </a:solidFill>
                    </a:ln>
                  </pic:spPr>
                </pic:pic>
              </a:graphicData>
            </a:graphic>
          </wp:inline>
        </w:drawing>
      </w:r>
      <w:r w:rsidR="00373B15">
        <w:rPr>
          <w:rFonts w:asciiTheme="minorHAnsi" w:hAnsiTheme="minorHAnsi" w:cstheme="minorHAnsi"/>
        </w:rPr>
        <w:t xml:space="preserve"> </w:t>
      </w:r>
    </w:p>
    <w:p w14:paraId="603A9783" w14:textId="375301D4" w:rsidR="00A66613" w:rsidRDefault="00A66613" w:rsidP="00066A9D">
      <w:pPr>
        <w:pStyle w:val="ListParagraph"/>
        <w:keepNext/>
        <w:numPr>
          <w:ilvl w:val="0"/>
          <w:numId w:val="26"/>
        </w:numPr>
        <w:rPr>
          <w:rFonts w:asciiTheme="minorHAnsi" w:hAnsiTheme="minorHAnsi" w:cstheme="minorHAnsi"/>
        </w:rPr>
      </w:pPr>
      <w:r>
        <w:rPr>
          <w:rFonts w:asciiTheme="minorHAnsi" w:hAnsiTheme="minorHAnsi" w:cstheme="minorHAnsi"/>
        </w:rPr>
        <w:t>To view result of ‘</w:t>
      </w:r>
      <w:r w:rsidR="004335FE" w:rsidRPr="00B34740">
        <w:rPr>
          <w:rFonts w:asciiTheme="minorHAnsi" w:hAnsiTheme="minorHAnsi" w:cstheme="minorHAnsi"/>
        </w:rPr>
        <w:t>Hormel Active Directory Change Password Task Report</w:t>
      </w:r>
      <w:r w:rsidR="005254A2">
        <w:rPr>
          <w:rFonts w:asciiTheme="minorHAnsi" w:hAnsiTheme="minorHAnsi" w:cstheme="minorHAnsi"/>
        </w:rPr>
        <w:t xml:space="preserve">’ </w:t>
      </w:r>
      <w:r>
        <w:rPr>
          <w:rFonts w:asciiTheme="minorHAnsi" w:hAnsiTheme="minorHAnsi" w:cstheme="minorHAnsi"/>
        </w:rPr>
        <w:t>report. Navigate to Analytic History and click on it.</w:t>
      </w:r>
      <w:r w:rsidR="00994988">
        <w:rPr>
          <w:rFonts w:asciiTheme="minorHAnsi" w:hAnsiTheme="minorHAnsi" w:cstheme="minorHAnsi"/>
        </w:rPr>
        <w:t xml:space="preserve"> And then click on Audit and Monitoring tab.</w:t>
      </w:r>
    </w:p>
    <w:p w14:paraId="6ADF3C8F" w14:textId="77777777" w:rsidR="0039686B" w:rsidRDefault="0039686B" w:rsidP="0039686B">
      <w:pPr>
        <w:pStyle w:val="ListParagraph"/>
        <w:keepNext/>
        <w:rPr>
          <w:rFonts w:asciiTheme="minorHAnsi" w:hAnsiTheme="minorHAnsi" w:cstheme="minorHAnsi"/>
        </w:rPr>
      </w:pPr>
    </w:p>
    <w:p w14:paraId="0E08880C" w14:textId="4FA9384B" w:rsidR="00857512" w:rsidRPr="00AE3C3C" w:rsidRDefault="00857512" w:rsidP="00857512">
      <w:pPr>
        <w:pStyle w:val="Caption"/>
        <w:rPr>
          <w:sz w:val="20"/>
          <w:szCs w:val="20"/>
        </w:rPr>
      </w:pPr>
      <w:bookmarkStart w:id="871" w:name="_Toc61522041"/>
      <w:r w:rsidRPr="00AE3C3C">
        <w:rPr>
          <w:sz w:val="20"/>
          <w:szCs w:val="20"/>
        </w:rPr>
        <w:t xml:space="preserve">Figure </w:t>
      </w:r>
      <w:r w:rsidR="009A2D2D">
        <w:rPr>
          <w:sz w:val="20"/>
          <w:szCs w:val="20"/>
        </w:rPr>
        <w:fldChar w:fldCharType="begin"/>
      </w:r>
      <w:r w:rsidR="009A2D2D">
        <w:rPr>
          <w:sz w:val="20"/>
          <w:szCs w:val="20"/>
        </w:rPr>
        <w:instrText xml:space="preserve"> SEQ Figure \* ARABIC </w:instrText>
      </w:r>
      <w:r w:rsidR="009A2D2D">
        <w:rPr>
          <w:sz w:val="20"/>
          <w:szCs w:val="20"/>
        </w:rPr>
        <w:fldChar w:fldCharType="separate"/>
      </w:r>
      <w:r w:rsidR="00C825B7">
        <w:rPr>
          <w:noProof/>
          <w:sz w:val="20"/>
          <w:szCs w:val="20"/>
        </w:rPr>
        <w:t>217</w:t>
      </w:r>
      <w:r w:rsidR="009A2D2D">
        <w:rPr>
          <w:sz w:val="20"/>
          <w:szCs w:val="20"/>
        </w:rPr>
        <w:fldChar w:fldCharType="end"/>
      </w:r>
      <w:r w:rsidRPr="00AE3C3C">
        <w:rPr>
          <w:sz w:val="20"/>
          <w:szCs w:val="20"/>
        </w:rPr>
        <w:t xml:space="preserve">: </w:t>
      </w:r>
      <w:r>
        <w:rPr>
          <w:sz w:val="20"/>
          <w:szCs w:val="20"/>
        </w:rPr>
        <w:t>Analytic History</w:t>
      </w:r>
      <w:bookmarkEnd w:id="871"/>
    </w:p>
    <w:p w14:paraId="15E6E658" w14:textId="1AE4CF62" w:rsidR="00775838" w:rsidRPr="00775838" w:rsidRDefault="00775838" w:rsidP="00775838">
      <w:pPr>
        <w:ind w:left="720"/>
        <w:rPr>
          <w:rFonts w:asciiTheme="minorHAnsi" w:hAnsiTheme="minorHAnsi" w:cstheme="minorHAnsi"/>
        </w:rPr>
      </w:pPr>
      <w:r>
        <w:rPr>
          <w:rFonts w:asciiTheme="minorHAnsi" w:hAnsiTheme="minorHAnsi" w:cstheme="minorHAnsi"/>
          <w:noProof/>
        </w:rPr>
        <w:drawing>
          <wp:inline distT="0" distB="0" distL="0" distR="0" wp14:anchorId="452E708D" wp14:editId="460FEBB1">
            <wp:extent cx="4632463" cy="1421130"/>
            <wp:effectExtent l="19050" t="19050" r="15875" b="2667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rotWithShape="1">
                    <a:blip r:embed="rId218">
                      <a:extLst>
                        <a:ext uri="{28A0092B-C50C-407E-A947-70E740481C1C}">
                          <a14:useLocalDpi xmlns:a14="http://schemas.microsoft.com/office/drawing/2010/main" val="0"/>
                        </a:ext>
                      </a:extLst>
                    </a:blip>
                    <a:srcRect t="6541" b="38988"/>
                    <a:stretch/>
                  </pic:blipFill>
                  <pic:spPr bwMode="auto">
                    <a:xfrm>
                      <a:off x="0" y="0"/>
                      <a:ext cx="4640022" cy="1423449"/>
                    </a:xfrm>
                    <a:prstGeom prst="rect">
                      <a:avLst/>
                    </a:prstGeom>
                    <a:noFill/>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B1664A" w14:textId="31D32059" w:rsidR="00373B15" w:rsidRDefault="00994988" w:rsidP="00066A9D">
      <w:pPr>
        <w:pStyle w:val="ListParagraph"/>
        <w:keepNext/>
        <w:numPr>
          <w:ilvl w:val="0"/>
          <w:numId w:val="26"/>
        </w:numPr>
        <w:rPr>
          <w:rFonts w:asciiTheme="minorHAnsi" w:hAnsiTheme="minorHAnsi" w:cstheme="minorHAnsi"/>
        </w:rPr>
      </w:pPr>
      <w:r>
        <w:rPr>
          <w:rFonts w:asciiTheme="minorHAnsi" w:hAnsiTheme="minorHAnsi" w:cstheme="minorHAnsi"/>
        </w:rPr>
        <w:t xml:space="preserve">Click on </w:t>
      </w:r>
      <w:r w:rsidR="00C65F97">
        <w:rPr>
          <w:rFonts w:asciiTheme="minorHAnsi" w:hAnsiTheme="minorHAnsi" w:cstheme="minorHAnsi"/>
        </w:rPr>
        <w:t>“</w:t>
      </w:r>
      <w:r w:rsidR="00B34740" w:rsidRPr="00B34740">
        <w:rPr>
          <w:rFonts w:asciiTheme="minorHAnsi" w:hAnsiTheme="minorHAnsi" w:cstheme="minorHAnsi"/>
        </w:rPr>
        <w:t>Hormel Active Directory Change Password Task Report</w:t>
      </w:r>
      <w:r w:rsidR="00C65F97">
        <w:rPr>
          <w:rFonts w:asciiTheme="minorHAnsi" w:hAnsiTheme="minorHAnsi" w:cstheme="minorHAnsi"/>
        </w:rPr>
        <w:t>”</w:t>
      </w:r>
      <w:r w:rsidR="00373B15">
        <w:rPr>
          <w:rFonts w:asciiTheme="minorHAnsi" w:hAnsiTheme="minorHAnsi" w:cstheme="minorHAnsi"/>
        </w:rPr>
        <w:t xml:space="preserve"> </w:t>
      </w:r>
      <w:r>
        <w:rPr>
          <w:rFonts w:asciiTheme="minorHAnsi" w:hAnsiTheme="minorHAnsi" w:cstheme="minorHAnsi"/>
        </w:rPr>
        <w:t>to view result.</w:t>
      </w:r>
    </w:p>
    <w:p w14:paraId="2F71578C" w14:textId="77777777" w:rsidR="00C93976" w:rsidRDefault="00C93976" w:rsidP="00994988">
      <w:pPr>
        <w:pStyle w:val="ListParagraph"/>
        <w:keepNext/>
        <w:rPr>
          <w:rFonts w:asciiTheme="minorHAnsi" w:hAnsiTheme="minorHAnsi" w:cstheme="minorHAnsi"/>
        </w:rPr>
      </w:pPr>
    </w:p>
    <w:p w14:paraId="13ADF642" w14:textId="06D081B5" w:rsidR="00373B15" w:rsidRPr="00AE3C3C" w:rsidRDefault="00373B15" w:rsidP="00156EB5">
      <w:pPr>
        <w:ind w:left="720"/>
        <w:rPr>
          <w:rFonts w:asciiTheme="minorHAnsi" w:hAnsiTheme="minorHAnsi" w:cstheme="minorHAnsi"/>
        </w:rPr>
      </w:pPr>
    </w:p>
    <w:p w14:paraId="11AE6751" w14:textId="42F60E5E" w:rsidR="00FE65CF" w:rsidRDefault="0060323A" w:rsidP="00066A9D">
      <w:pPr>
        <w:pStyle w:val="ListParagraph"/>
        <w:keepNext/>
        <w:numPr>
          <w:ilvl w:val="0"/>
          <w:numId w:val="26"/>
        </w:numPr>
        <w:rPr>
          <w:rFonts w:asciiTheme="minorHAnsi" w:hAnsiTheme="minorHAnsi" w:cstheme="minorHAnsi"/>
        </w:rPr>
      </w:pPr>
      <w:r>
        <w:rPr>
          <w:rFonts w:asciiTheme="minorHAnsi" w:hAnsiTheme="minorHAnsi" w:cstheme="minorHAnsi"/>
        </w:rPr>
        <w:t xml:space="preserve">User Activity in Saviynt will be displayed. </w:t>
      </w:r>
    </w:p>
    <w:p w14:paraId="7491F7F9" w14:textId="77777777" w:rsidR="0060323A" w:rsidRDefault="0060323A" w:rsidP="0060323A">
      <w:pPr>
        <w:pStyle w:val="ListParagraph"/>
        <w:keepNext/>
        <w:rPr>
          <w:rFonts w:asciiTheme="minorHAnsi" w:hAnsiTheme="minorHAnsi" w:cstheme="minorHAnsi"/>
        </w:rPr>
      </w:pPr>
    </w:p>
    <w:p w14:paraId="14804B7F" w14:textId="75D63843" w:rsidR="0060323A" w:rsidRDefault="0060323A" w:rsidP="0060323A">
      <w:pPr>
        <w:pStyle w:val="Caption"/>
      </w:pPr>
      <w:bookmarkStart w:id="872" w:name="_Toc61522042"/>
      <w:r>
        <w:t xml:space="preserve">Figure </w:t>
      </w:r>
      <w:r w:rsidR="00BC222A">
        <w:fldChar w:fldCharType="begin"/>
      </w:r>
      <w:r w:rsidR="00BC222A">
        <w:instrText xml:space="preserve"> SEQ Figure \* ARABIC </w:instrText>
      </w:r>
      <w:r w:rsidR="00BC222A">
        <w:fldChar w:fldCharType="separate"/>
      </w:r>
      <w:r w:rsidR="00C825B7">
        <w:rPr>
          <w:noProof/>
        </w:rPr>
        <w:t>218</w:t>
      </w:r>
      <w:r w:rsidR="00BC222A">
        <w:rPr>
          <w:noProof/>
        </w:rPr>
        <w:fldChar w:fldCharType="end"/>
      </w:r>
      <w:r>
        <w:t xml:space="preserve"> : </w:t>
      </w:r>
      <w:r>
        <w:rPr>
          <w:noProof/>
        </w:rPr>
        <w:t xml:space="preserve"> Anaytic Result</w:t>
      </w:r>
      <w:bookmarkEnd w:id="872"/>
    </w:p>
    <w:p w14:paraId="3A72637C" w14:textId="294F3CE3" w:rsidR="00373B15" w:rsidRPr="00AE3C3C" w:rsidRDefault="00B34740" w:rsidP="0060323A">
      <w:pPr>
        <w:ind w:left="720"/>
        <w:rPr>
          <w:rFonts w:asciiTheme="minorHAnsi" w:hAnsiTheme="minorHAnsi" w:cstheme="minorHAnsi"/>
        </w:rPr>
      </w:pPr>
      <w:r w:rsidRPr="00B34740">
        <w:rPr>
          <w:rFonts w:asciiTheme="minorHAnsi" w:hAnsiTheme="minorHAnsi" w:cstheme="minorHAnsi"/>
          <w:noProof/>
        </w:rPr>
        <w:drawing>
          <wp:inline distT="0" distB="0" distL="0" distR="0" wp14:anchorId="5FDFA4D5" wp14:editId="4917C1D5">
            <wp:extent cx="4597879" cy="2439670"/>
            <wp:effectExtent l="19050" t="19050" r="12700" b="1778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99462" cy="2440510"/>
                    </a:xfrm>
                    <a:prstGeom prst="rect">
                      <a:avLst/>
                    </a:prstGeom>
                    <a:ln cmpd="sng">
                      <a:solidFill>
                        <a:srgbClr val="5B9BD5"/>
                      </a:solidFill>
                    </a:ln>
                  </pic:spPr>
                </pic:pic>
              </a:graphicData>
            </a:graphic>
          </wp:inline>
        </w:drawing>
      </w:r>
    </w:p>
    <w:p w14:paraId="05691275" w14:textId="3683F1F6" w:rsidR="00373B15" w:rsidRDefault="00373B15" w:rsidP="00373B15">
      <w:pPr>
        <w:pStyle w:val="Heading3"/>
      </w:pPr>
      <w:bookmarkStart w:id="873" w:name="_Toc61521798"/>
      <w:bookmarkStart w:id="874" w:name="_Toc38014717"/>
      <w:r w:rsidRPr="0032613F">
        <w:t>Schedul</w:t>
      </w:r>
      <w:r w:rsidR="006D7931">
        <w:t xml:space="preserve">e </w:t>
      </w:r>
      <w:r>
        <w:t>Analytics</w:t>
      </w:r>
      <w:bookmarkEnd w:id="873"/>
    </w:p>
    <w:p w14:paraId="2AF5D890" w14:textId="6573E581" w:rsidR="00373B15" w:rsidRDefault="003E245C" w:rsidP="006D7931">
      <w:r>
        <w:t xml:space="preserve">To </w:t>
      </w:r>
      <w:r w:rsidR="00373B15">
        <w:t>schedul</w:t>
      </w:r>
      <w:r>
        <w:t>e analytic</w:t>
      </w:r>
      <w:r w:rsidR="00C65F97">
        <w:t>s</w:t>
      </w:r>
      <w:r>
        <w:t xml:space="preserve"> periodically</w:t>
      </w:r>
      <w:r w:rsidR="00C65F97">
        <w:t>,</w:t>
      </w:r>
      <w:r>
        <w:t xml:space="preserve"> </w:t>
      </w:r>
      <w:r w:rsidR="00D46048">
        <w:t xml:space="preserve">IAM administrator must </w:t>
      </w:r>
      <w:r>
        <w:t xml:space="preserve">perform following steps. </w:t>
      </w:r>
    </w:p>
    <w:p w14:paraId="219EB175" w14:textId="2A388312" w:rsidR="00845852" w:rsidRPr="00E45AE7" w:rsidRDefault="00845852" w:rsidP="00066A9D">
      <w:pPr>
        <w:pStyle w:val="ListParagraph"/>
        <w:numPr>
          <w:ilvl w:val="0"/>
          <w:numId w:val="27"/>
        </w:numPr>
      </w:pPr>
      <w:r>
        <w:t xml:space="preserve">Login into SSM as </w:t>
      </w:r>
      <w:r w:rsidR="00C65F97">
        <w:t>administrator</w:t>
      </w:r>
    </w:p>
    <w:p w14:paraId="600A9065" w14:textId="2FE8F2D1" w:rsidR="00845852" w:rsidRPr="00241099" w:rsidRDefault="00845852" w:rsidP="00066A9D">
      <w:pPr>
        <w:pStyle w:val="ListParagraph"/>
        <w:numPr>
          <w:ilvl w:val="0"/>
          <w:numId w:val="27"/>
        </w:numPr>
      </w:pPr>
      <w:r w:rsidRPr="00A57B63">
        <w:rPr>
          <w:rFonts w:asciiTheme="minorHAnsi" w:hAnsiTheme="minorHAnsi" w:cstheme="minorHAnsi"/>
        </w:rPr>
        <w:t xml:space="preserve">To </w:t>
      </w:r>
      <w:r>
        <w:rPr>
          <w:rFonts w:asciiTheme="minorHAnsi" w:hAnsiTheme="minorHAnsi" w:cstheme="minorHAnsi"/>
        </w:rPr>
        <w:t xml:space="preserve">search specific </w:t>
      </w:r>
      <w:r w:rsidRPr="00B21829">
        <w:rPr>
          <w:rFonts w:asciiTheme="minorHAnsi" w:hAnsiTheme="minorHAnsi" w:cstheme="minorHAnsi"/>
        </w:rPr>
        <w:t>analytic</w:t>
      </w:r>
      <w:r w:rsidR="00C65F97">
        <w:rPr>
          <w:rFonts w:asciiTheme="minorHAnsi" w:hAnsiTheme="minorHAnsi" w:cstheme="minorHAnsi"/>
        </w:rPr>
        <w:t>s</w:t>
      </w:r>
      <w:r>
        <w:rPr>
          <w:rFonts w:asciiTheme="minorHAnsi" w:hAnsiTheme="minorHAnsi" w:cstheme="minorHAnsi"/>
        </w:rPr>
        <w:t xml:space="preserve"> report</w:t>
      </w:r>
      <w:r w:rsidRPr="00B21829">
        <w:rPr>
          <w:rFonts w:asciiTheme="minorHAnsi" w:hAnsiTheme="minorHAnsi" w:cstheme="minorHAnsi"/>
        </w:rPr>
        <w:t xml:space="preserve">, </w:t>
      </w:r>
      <w:r>
        <w:rPr>
          <w:rFonts w:asciiTheme="minorHAnsi" w:hAnsiTheme="minorHAnsi" w:cstheme="minorHAnsi"/>
        </w:rPr>
        <w:t>navigate</w:t>
      </w:r>
      <w:r w:rsidRPr="00B21829">
        <w:rPr>
          <w:rFonts w:asciiTheme="minorHAnsi" w:hAnsiTheme="minorHAnsi" w:cstheme="minorHAnsi"/>
        </w:rPr>
        <w:t xml:space="preserve"> to</w:t>
      </w:r>
      <w:r>
        <w:rPr>
          <w:rFonts w:asciiTheme="minorHAnsi" w:hAnsiTheme="minorHAnsi" w:cstheme="minorHAnsi"/>
        </w:rPr>
        <w:t xml:space="preserve"> </w:t>
      </w:r>
      <w:r w:rsidRPr="00B21829">
        <w:rPr>
          <w:rFonts w:asciiTheme="minorHAnsi" w:hAnsiTheme="minorHAnsi" w:cstheme="minorHAnsi"/>
        </w:rPr>
        <w:t xml:space="preserve">Analytics </w:t>
      </w:r>
      <w:r>
        <w:rPr>
          <w:rFonts w:asciiTheme="minorHAnsi" w:hAnsiTheme="minorHAnsi" w:cstheme="minorHAnsi"/>
        </w:rPr>
        <w:t>and click on</w:t>
      </w:r>
      <w:r w:rsidR="00E478F1">
        <w:rPr>
          <w:rFonts w:asciiTheme="minorHAnsi" w:hAnsiTheme="minorHAnsi" w:cstheme="minorHAnsi"/>
        </w:rPr>
        <w:t xml:space="preserve"> it</w:t>
      </w:r>
      <w:r>
        <w:rPr>
          <w:rFonts w:asciiTheme="minorHAnsi" w:hAnsiTheme="minorHAnsi" w:cstheme="minorHAnsi"/>
        </w:rPr>
        <w:t xml:space="preserve">. </w:t>
      </w:r>
    </w:p>
    <w:p w14:paraId="10526A0E" w14:textId="77777777" w:rsidR="00845852" w:rsidRDefault="00845852" w:rsidP="00845852">
      <w:pPr>
        <w:pStyle w:val="ListParagraph"/>
      </w:pPr>
    </w:p>
    <w:p w14:paraId="2F5C7BB9" w14:textId="57EA7EAC" w:rsidR="00DB1419" w:rsidRPr="003D6030" w:rsidRDefault="00DB1419" w:rsidP="00DB1419">
      <w:pPr>
        <w:pStyle w:val="Caption"/>
      </w:pPr>
      <w:bookmarkStart w:id="875" w:name="_Toc61522043"/>
      <w:r w:rsidRPr="003D6030">
        <w:t xml:space="preserve">Figure </w:t>
      </w:r>
      <w:r w:rsidR="00BC222A">
        <w:fldChar w:fldCharType="begin"/>
      </w:r>
      <w:r w:rsidR="00BC222A">
        <w:instrText xml:space="preserve"> SEQ Figure \* ARABIC </w:instrText>
      </w:r>
      <w:r w:rsidR="00BC222A">
        <w:fldChar w:fldCharType="separate"/>
      </w:r>
      <w:r w:rsidR="00C825B7">
        <w:rPr>
          <w:noProof/>
        </w:rPr>
        <w:t>219</w:t>
      </w:r>
      <w:r w:rsidR="00BC222A">
        <w:rPr>
          <w:noProof/>
        </w:rPr>
        <w:fldChar w:fldCharType="end"/>
      </w:r>
      <w:r w:rsidRPr="003D6030">
        <w:t>: Analytics</w:t>
      </w:r>
      <w:bookmarkEnd w:id="875"/>
    </w:p>
    <w:p w14:paraId="62CA0493" w14:textId="77777777" w:rsidR="00845852" w:rsidRDefault="00845852" w:rsidP="00845852">
      <w:pPr>
        <w:pStyle w:val="ListParagraph"/>
      </w:pPr>
      <w:r>
        <w:rPr>
          <w:noProof/>
        </w:rPr>
        <w:drawing>
          <wp:inline distT="0" distB="0" distL="0" distR="0" wp14:anchorId="37EDA281" wp14:editId="3E167995">
            <wp:extent cx="4529096" cy="2522563"/>
            <wp:effectExtent l="19050" t="19050" r="24130" b="1143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73">
                      <a:extLst>
                        <a:ext uri="{28A0092B-C50C-407E-A947-70E740481C1C}">
                          <a14:useLocalDpi xmlns:a14="http://schemas.microsoft.com/office/drawing/2010/main" val="0"/>
                        </a:ext>
                      </a:extLst>
                    </a:blip>
                    <a:srcRect l="17376"/>
                    <a:stretch/>
                  </pic:blipFill>
                  <pic:spPr bwMode="auto">
                    <a:xfrm>
                      <a:off x="0" y="0"/>
                      <a:ext cx="4539949" cy="2528608"/>
                    </a:xfrm>
                    <a:prstGeom prst="rect">
                      <a:avLst/>
                    </a:prstGeom>
                    <a:noFill/>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1E6A25" w14:textId="77777777" w:rsidR="00845852" w:rsidRPr="00241099" w:rsidRDefault="00845852" w:rsidP="00845852">
      <w:pPr>
        <w:pStyle w:val="ListParagraph"/>
      </w:pPr>
    </w:p>
    <w:p w14:paraId="58DAF91D" w14:textId="77777777" w:rsidR="00845852" w:rsidRPr="0046519B" w:rsidRDefault="00845852" w:rsidP="00066A9D">
      <w:pPr>
        <w:pStyle w:val="ListParagraph"/>
        <w:numPr>
          <w:ilvl w:val="0"/>
          <w:numId w:val="27"/>
        </w:numPr>
      </w:pPr>
      <w:r>
        <w:rPr>
          <w:rFonts w:asciiTheme="minorHAnsi" w:hAnsiTheme="minorHAnsi" w:cstheme="minorHAnsi"/>
        </w:rPr>
        <w:t xml:space="preserve">Search for </w:t>
      </w:r>
      <w:r w:rsidRPr="00B21829">
        <w:rPr>
          <w:rFonts w:asciiTheme="minorHAnsi" w:hAnsiTheme="minorHAnsi" w:cstheme="minorHAnsi"/>
        </w:rPr>
        <w:t>Analytics Configuration List</w:t>
      </w:r>
      <w:r>
        <w:rPr>
          <w:rFonts w:asciiTheme="minorHAnsi" w:hAnsiTheme="minorHAnsi" w:cstheme="minorHAnsi"/>
        </w:rPr>
        <w:t xml:space="preserve"> on toggle sidebar and click on it.</w:t>
      </w:r>
    </w:p>
    <w:p w14:paraId="57D63BE3" w14:textId="083A6380" w:rsidR="00431676" w:rsidRPr="003D6030" w:rsidRDefault="00431676" w:rsidP="00431676">
      <w:pPr>
        <w:pStyle w:val="Caption"/>
        <w:ind w:left="720"/>
      </w:pPr>
      <w:bookmarkStart w:id="876" w:name="_Toc61522044"/>
      <w:r w:rsidRPr="003D6030">
        <w:t xml:space="preserve">Figure </w:t>
      </w:r>
      <w:r w:rsidR="00BC222A">
        <w:fldChar w:fldCharType="begin"/>
      </w:r>
      <w:r w:rsidR="00BC222A">
        <w:instrText xml:space="preserve"> SEQ Figure \* ARABIC </w:instrText>
      </w:r>
      <w:r w:rsidR="00BC222A">
        <w:fldChar w:fldCharType="separate"/>
      </w:r>
      <w:r w:rsidR="00C825B7">
        <w:rPr>
          <w:noProof/>
        </w:rPr>
        <w:t>220</w:t>
      </w:r>
      <w:r w:rsidR="00BC222A">
        <w:rPr>
          <w:noProof/>
        </w:rPr>
        <w:fldChar w:fldCharType="end"/>
      </w:r>
      <w:r w:rsidRPr="003D6030">
        <w:t>: Analytics Configuration List</w:t>
      </w:r>
      <w:bookmarkEnd w:id="876"/>
    </w:p>
    <w:p w14:paraId="32A59E41" w14:textId="77777777" w:rsidR="00845852" w:rsidRDefault="00845852" w:rsidP="00845852">
      <w:pPr>
        <w:ind w:left="720"/>
        <w:rPr>
          <w:rFonts w:asciiTheme="minorHAnsi" w:hAnsiTheme="minorHAnsi" w:cstheme="minorHAnsi"/>
        </w:rPr>
      </w:pPr>
      <w:r>
        <w:rPr>
          <w:rFonts w:asciiTheme="minorHAnsi" w:hAnsiTheme="minorHAnsi" w:cstheme="minorHAnsi"/>
          <w:noProof/>
        </w:rPr>
        <w:drawing>
          <wp:inline distT="0" distB="0" distL="0" distR="0" wp14:anchorId="733705F1" wp14:editId="71A147E6">
            <wp:extent cx="4632463" cy="2111375"/>
            <wp:effectExtent l="19050" t="19050" r="15875" b="222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74">
                      <a:extLst>
                        <a:ext uri="{28A0092B-C50C-407E-A947-70E740481C1C}">
                          <a14:useLocalDpi xmlns:a14="http://schemas.microsoft.com/office/drawing/2010/main" val="0"/>
                        </a:ext>
                      </a:extLst>
                    </a:blip>
                    <a:srcRect t="9834" b="16747"/>
                    <a:stretch/>
                  </pic:blipFill>
                  <pic:spPr bwMode="auto">
                    <a:xfrm>
                      <a:off x="0" y="0"/>
                      <a:ext cx="4660213" cy="2124023"/>
                    </a:xfrm>
                    <a:prstGeom prst="rect">
                      <a:avLst/>
                    </a:prstGeom>
                    <a:noFill/>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81DFC9" w14:textId="091A8535" w:rsidR="00373B15" w:rsidRDefault="00373B15" w:rsidP="00066A9D">
      <w:pPr>
        <w:pStyle w:val="ListParagraph"/>
        <w:numPr>
          <w:ilvl w:val="0"/>
          <w:numId w:val="27"/>
        </w:numPr>
      </w:pPr>
      <w:r>
        <w:t xml:space="preserve">Search </w:t>
      </w:r>
      <w:r w:rsidR="00845852">
        <w:t xml:space="preserve">for </w:t>
      </w:r>
      <w:r w:rsidR="00635F10">
        <w:t xml:space="preserve">analytic </w:t>
      </w:r>
      <w:r w:rsidR="00845852">
        <w:t xml:space="preserve">report which </w:t>
      </w:r>
      <w:r w:rsidR="00C65F97">
        <w:t xml:space="preserve">you </w:t>
      </w:r>
      <w:r w:rsidR="00845852">
        <w:t xml:space="preserve">wanted to schedule </w:t>
      </w:r>
      <w:r>
        <w:t xml:space="preserve">and </w:t>
      </w:r>
      <w:r w:rsidR="00635F10">
        <w:t>click on Schedule button.</w:t>
      </w:r>
    </w:p>
    <w:p w14:paraId="17D77AEB" w14:textId="77777777" w:rsidR="003E245C" w:rsidRDefault="003E245C" w:rsidP="003E245C">
      <w:pPr>
        <w:pStyle w:val="ListParagraph"/>
      </w:pPr>
    </w:p>
    <w:p w14:paraId="699E5144" w14:textId="59474FD6" w:rsidR="003E245C" w:rsidRDefault="003E245C" w:rsidP="003E245C">
      <w:pPr>
        <w:pStyle w:val="Caption"/>
      </w:pPr>
      <w:bookmarkStart w:id="877" w:name="_Toc61522045"/>
      <w:r>
        <w:t xml:space="preserve">Figure </w:t>
      </w:r>
      <w:r w:rsidR="00BC222A">
        <w:fldChar w:fldCharType="begin"/>
      </w:r>
      <w:r w:rsidR="00BC222A">
        <w:instrText xml:space="preserve"> SEQ Figure \* ARABIC </w:instrText>
      </w:r>
      <w:r w:rsidR="00BC222A">
        <w:fldChar w:fldCharType="separate"/>
      </w:r>
      <w:r w:rsidR="00C825B7">
        <w:rPr>
          <w:noProof/>
        </w:rPr>
        <w:t>221</w:t>
      </w:r>
      <w:r w:rsidR="00BC222A">
        <w:rPr>
          <w:noProof/>
        </w:rPr>
        <w:fldChar w:fldCharType="end"/>
      </w:r>
      <w:r>
        <w:t xml:space="preserve"> : Schedule Analytic</w:t>
      </w:r>
      <w:bookmarkEnd w:id="877"/>
    </w:p>
    <w:p w14:paraId="7572E2D4" w14:textId="02A53E7F" w:rsidR="00373B15" w:rsidRDefault="003E245C" w:rsidP="003E245C">
      <w:pPr>
        <w:ind w:left="720"/>
      </w:pPr>
      <w:r>
        <w:rPr>
          <w:noProof/>
        </w:rPr>
        <w:drawing>
          <wp:inline distT="0" distB="0" distL="0" distR="0" wp14:anchorId="64C56D09" wp14:editId="0CFD935B">
            <wp:extent cx="4632325" cy="1857458"/>
            <wp:effectExtent l="19050" t="19050" r="15875" b="2857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4653135" cy="1865802"/>
                    </a:xfrm>
                    <a:prstGeom prst="rect">
                      <a:avLst/>
                    </a:prstGeom>
                    <a:noFill/>
                    <a:ln cmpd="sng">
                      <a:solidFill>
                        <a:srgbClr val="5B9BD5"/>
                      </a:solidFill>
                    </a:ln>
                  </pic:spPr>
                </pic:pic>
              </a:graphicData>
            </a:graphic>
          </wp:inline>
        </w:drawing>
      </w:r>
    </w:p>
    <w:p w14:paraId="46539120" w14:textId="3E6BB21E" w:rsidR="00373B15" w:rsidRDefault="006961AA" w:rsidP="00066A9D">
      <w:pPr>
        <w:pStyle w:val="ListParagraph"/>
        <w:numPr>
          <w:ilvl w:val="0"/>
          <w:numId w:val="27"/>
        </w:numPr>
      </w:pPr>
      <w:r>
        <w:t>Schedule t</w:t>
      </w:r>
      <w:r w:rsidR="00373B15">
        <w:t xml:space="preserve">ime internal of Job </w:t>
      </w:r>
      <w:r>
        <w:t>to be execute</w:t>
      </w:r>
      <w:r w:rsidR="00C65F97">
        <w:t>d</w:t>
      </w:r>
      <w:r>
        <w:t xml:space="preserve"> </w:t>
      </w:r>
      <w:r w:rsidR="00373B15">
        <w:t xml:space="preserve">and </w:t>
      </w:r>
      <w:r>
        <w:t xml:space="preserve">then click on </w:t>
      </w:r>
      <w:r w:rsidR="00373B15">
        <w:t>submit.</w:t>
      </w:r>
    </w:p>
    <w:p w14:paraId="3594CF9A" w14:textId="584187EB" w:rsidR="00065E19" w:rsidRDefault="00065E19" w:rsidP="00065E19">
      <w:pPr>
        <w:pStyle w:val="Caption"/>
      </w:pPr>
      <w:bookmarkStart w:id="878" w:name="_Toc61522046"/>
      <w:r>
        <w:t xml:space="preserve">Figure </w:t>
      </w:r>
      <w:r w:rsidR="00BC222A">
        <w:fldChar w:fldCharType="begin"/>
      </w:r>
      <w:r w:rsidR="00BC222A">
        <w:instrText xml:space="preserve"> SEQ Figure \* ARABIC </w:instrText>
      </w:r>
      <w:r w:rsidR="00BC222A">
        <w:fldChar w:fldCharType="separate"/>
      </w:r>
      <w:r w:rsidR="00C825B7">
        <w:rPr>
          <w:noProof/>
        </w:rPr>
        <w:t>222</w:t>
      </w:r>
      <w:r w:rsidR="00BC222A">
        <w:rPr>
          <w:noProof/>
        </w:rPr>
        <w:fldChar w:fldCharType="end"/>
      </w:r>
      <w:r>
        <w:t xml:space="preserve"> : </w:t>
      </w:r>
      <w:r w:rsidR="005B3710">
        <w:t>Schedule</w:t>
      </w:r>
      <w:r>
        <w:t xml:space="preserve"> the Job</w:t>
      </w:r>
      <w:bookmarkEnd w:id="878"/>
    </w:p>
    <w:p w14:paraId="0EF3632D" w14:textId="2AE0A4A6" w:rsidR="00373B15" w:rsidRDefault="006961AA" w:rsidP="001D7B1B">
      <w:pPr>
        <w:ind w:left="720"/>
      </w:pPr>
      <w:r>
        <w:rPr>
          <w:noProof/>
        </w:rPr>
        <w:drawing>
          <wp:inline distT="0" distB="0" distL="0" distR="0" wp14:anchorId="09C4BADE" wp14:editId="5632E791">
            <wp:extent cx="4632463" cy="2167255"/>
            <wp:effectExtent l="19050" t="19050" r="15875" b="2349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221" cstate="print">
                      <a:extLst>
                        <a:ext uri="{28A0092B-C50C-407E-A947-70E740481C1C}">
                          <a14:useLocalDpi xmlns:a14="http://schemas.microsoft.com/office/drawing/2010/main" val="0"/>
                        </a:ext>
                      </a:extLst>
                    </a:blip>
                    <a:srcRect t="7387" b="22334"/>
                    <a:stretch/>
                  </pic:blipFill>
                  <pic:spPr bwMode="auto">
                    <a:xfrm>
                      <a:off x="0" y="0"/>
                      <a:ext cx="4656919" cy="2178696"/>
                    </a:xfrm>
                    <a:prstGeom prst="rect">
                      <a:avLst/>
                    </a:prstGeom>
                    <a:noFill/>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E164ED" w14:textId="5167B7A3" w:rsidR="00373B15" w:rsidRPr="00AE3C3C" w:rsidRDefault="00373B15" w:rsidP="00B61CF8">
      <w:pPr>
        <w:pStyle w:val="Heading2"/>
      </w:pPr>
      <w:bookmarkStart w:id="879" w:name="_Toc61521799"/>
      <w:r w:rsidRPr="00AE3C3C">
        <w:t>Identity Correlation</w:t>
      </w:r>
      <w:bookmarkEnd w:id="874"/>
      <w:bookmarkEnd w:id="879"/>
    </w:p>
    <w:p w14:paraId="24E9AD25" w14:textId="562E61F4" w:rsidR="00373B15" w:rsidRDefault="00C2616A" w:rsidP="00373B15">
      <w:pPr>
        <w:rPr>
          <w:rFonts w:asciiTheme="minorHAnsi" w:hAnsiTheme="minorHAnsi" w:cstheme="minorHAnsi"/>
        </w:rPr>
      </w:pPr>
      <w:r w:rsidRPr="00C2616A">
        <w:rPr>
          <w:rFonts w:asciiTheme="minorHAnsi" w:hAnsiTheme="minorHAnsi" w:cstheme="minorHAnsi"/>
        </w:rPr>
        <w:t xml:space="preserve">Users already available in SSM can </w:t>
      </w:r>
      <w:r w:rsidR="00C65F97">
        <w:rPr>
          <w:rFonts w:asciiTheme="minorHAnsi" w:hAnsiTheme="minorHAnsi" w:cstheme="minorHAnsi"/>
        </w:rPr>
        <w:t xml:space="preserve">be </w:t>
      </w:r>
      <w:r w:rsidRPr="00C2616A">
        <w:rPr>
          <w:rFonts w:asciiTheme="minorHAnsi" w:hAnsiTheme="minorHAnsi" w:cstheme="minorHAnsi"/>
        </w:rPr>
        <w:t>mapped with the accounts being imported to SSM using the User Account Correlation Rule</w:t>
      </w:r>
      <w:r>
        <w:rPr>
          <w:rFonts w:asciiTheme="minorHAnsi" w:hAnsiTheme="minorHAnsi" w:cstheme="minorHAnsi"/>
        </w:rPr>
        <w:t>. Each</w:t>
      </w:r>
      <w:r w:rsidR="00373B15">
        <w:rPr>
          <w:rFonts w:asciiTheme="minorHAnsi" w:hAnsiTheme="minorHAnsi" w:cstheme="minorHAnsi"/>
        </w:rPr>
        <w:t xml:space="preserve"> application has separate configuration (User co</w:t>
      </w:r>
      <w:r w:rsidR="00C65F97">
        <w:rPr>
          <w:rFonts w:asciiTheme="minorHAnsi" w:hAnsiTheme="minorHAnsi" w:cstheme="minorHAnsi"/>
        </w:rPr>
        <w:t>r</w:t>
      </w:r>
      <w:r w:rsidR="00373B15">
        <w:rPr>
          <w:rFonts w:asciiTheme="minorHAnsi" w:hAnsiTheme="minorHAnsi" w:cstheme="minorHAnsi"/>
        </w:rPr>
        <w:t xml:space="preserve">relation Rule) for user/identity correlation in Saviynt. </w:t>
      </w:r>
    </w:p>
    <w:p w14:paraId="33A41E23" w14:textId="1F00F899" w:rsidR="00373B15" w:rsidRDefault="00C2616A" w:rsidP="00373B15">
      <w:pPr>
        <w:rPr>
          <w:rFonts w:asciiTheme="minorHAnsi" w:hAnsiTheme="minorHAnsi" w:cstheme="minorHAnsi"/>
        </w:rPr>
      </w:pPr>
      <w:r>
        <w:rPr>
          <w:rFonts w:asciiTheme="minorHAnsi" w:hAnsiTheme="minorHAnsi" w:cstheme="minorHAnsi"/>
        </w:rPr>
        <w:t>To view exiting a</w:t>
      </w:r>
      <w:r w:rsidR="00373B15">
        <w:rPr>
          <w:rFonts w:asciiTheme="minorHAnsi" w:hAnsiTheme="minorHAnsi" w:cstheme="minorHAnsi"/>
        </w:rPr>
        <w:t xml:space="preserve">pplication User </w:t>
      </w:r>
      <w:r>
        <w:rPr>
          <w:rFonts w:asciiTheme="minorHAnsi" w:hAnsiTheme="minorHAnsi" w:cstheme="minorHAnsi"/>
        </w:rPr>
        <w:t>c</w:t>
      </w:r>
      <w:r w:rsidR="00373B15">
        <w:rPr>
          <w:rFonts w:asciiTheme="minorHAnsi" w:hAnsiTheme="minorHAnsi" w:cstheme="minorHAnsi"/>
        </w:rPr>
        <w:t>o</w:t>
      </w:r>
      <w:r w:rsidR="00C65F97">
        <w:rPr>
          <w:rFonts w:asciiTheme="minorHAnsi" w:hAnsiTheme="minorHAnsi" w:cstheme="minorHAnsi"/>
        </w:rPr>
        <w:t>r</w:t>
      </w:r>
      <w:r w:rsidR="00373B15">
        <w:rPr>
          <w:rFonts w:asciiTheme="minorHAnsi" w:hAnsiTheme="minorHAnsi" w:cstheme="minorHAnsi"/>
        </w:rPr>
        <w:t xml:space="preserve">relation </w:t>
      </w:r>
      <w:r>
        <w:rPr>
          <w:rFonts w:asciiTheme="minorHAnsi" w:hAnsiTheme="minorHAnsi" w:cstheme="minorHAnsi"/>
        </w:rPr>
        <w:t>r</w:t>
      </w:r>
      <w:r w:rsidR="00373B15">
        <w:rPr>
          <w:rFonts w:asciiTheme="minorHAnsi" w:hAnsiTheme="minorHAnsi" w:cstheme="minorHAnsi"/>
        </w:rPr>
        <w:t xml:space="preserve">ule </w:t>
      </w:r>
      <w:r>
        <w:rPr>
          <w:rFonts w:asciiTheme="minorHAnsi" w:hAnsiTheme="minorHAnsi" w:cstheme="minorHAnsi"/>
        </w:rPr>
        <w:t>d</w:t>
      </w:r>
      <w:r w:rsidR="00373B15">
        <w:rPr>
          <w:rFonts w:asciiTheme="minorHAnsi" w:hAnsiTheme="minorHAnsi" w:cstheme="minorHAnsi"/>
        </w:rPr>
        <w:t>efinition.</w:t>
      </w:r>
      <w:r>
        <w:rPr>
          <w:rFonts w:asciiTheme="minorHAnsi" w:hAnsiTheme="minorHAnsi" w:cstheme="minorHAnsi"/>
        </w:rPr>
        <w:t xml:space="preserve"> </w:t>
      </w:r>
      <w:r w:rsidR="00D46048">
        <w:rPr>
          <w:rFonts w:asciiTheme="minorHAnsi" w:hAnsiTheme="minorHAnsi" w:cstheme="minorHAnsi"/>
        </w:rPr>
        <w:t xml:space="preserve">IAM administrator must </w:t>
      </w:r>
      <w:r>
        <w:rPr>
          <w:rFonts w:asciiTheme="minorHAnsi" w:hAnsiTheme="minorHAnsi" w:cstheme="minorHAnsi"/>
        </w:rPr>
        <w:t>perform following steps.</w:t>
      </w:r>
    </w:p>
    <w:p w14:paraId="3A24F94F" w14:textId="3D3D9CA7" w:rsidR="00373B15" w:rsidRPr="00C2616A" w:rsidRDefault="00C2616A" w:rsidP="00066A9D">
      <w:pPr>
        <w:pStyle w:val="ListParagraph"/>
        <w:numPr>
          <w:ilvl w:val="0"/>
          <w:numId w:val="28"/>
        </w:numPr>
        <w:rPr>
          <w:rFonts w:asciiTheme="minorHAnsi" w:hAnsiTheme="minorHAnsi" w:cstheme="minorHAnsi"/>
        </w:rPr>
      </w:pPr>
      <w:r>
        <w:rPr>
          <w:rFonts w:asciiTheme="minorHAnsi" w:hAnsiTheme="minorHAnsi" w:cstheme="minorHAnsi"/>
        </w:rPr>
        <w:t xml:space="preserve">Navigate to </w:t>
      </w:r>
      <w:r w:rsidRPr="00C2616A">
        <w:rPr>
          <w:rFonts w:asciiTheme="minorHAnsi" w:eastAsia="Wingdings" w:hAnsiTheme="minorHAnsi" w:cstheme="minorHAnsi"/>
        </w:rPr>
        <w:t>à</w:t>
      </w:r>
      <w:r>
        <w:rPr>
          <w:rFonts w:asciiTheme="minorHAnsi" w:hAnsiTheme="minorHAnsi" w:cstheme="minorHAnsi"/>
        </w:rPr>
        <w:t xml:space="preserve"> </w:t>
      </w:r>
      <w:r w:rsidR="00373B15" w:rsidRPr="00C2616A">
        <w:rPr>
          <w:rFonts w:asciiTheme="minorHAnsi" w:hAnsiTheme="minorHAnsi" w:cstheme="minorHAnsi"/>
        </w:rPr>
        <w:t>Admin</w:t>
      </w:r>
      <w:r>
        <w:rPr>
          <w:rFonts w:asciiTheme="minorHAnsi" w:hAnsiTheme="minorHAnsi" w:cstheme="minorHAnsi"/>
        </w:rPr>
        <w:t xml:space="preserve"> </w:t>
      </w:r>
      <w:r w:rsidRPr="00C2616A">
        <w:rPr>
          <w:rFonts w:asciiTheme="minorHAnsi" w:eastAsia="Wingdings" w:hAnsiTheme="minorHAnsi" w:cstheme="minorHAnsi"/>
        </w:rPr>
        <w:t>à</w:t>
      </w:r>
      <w:r>
        <w:rPr>
          <w:rFonts w:asciiTheme="minorHAnsi" w:hAnsiTheme="minorHAnsi" w:cstheme="minorHAnsi"/>
        </w:rPr>
        <w:t xml:space="preserve"> </w:t>
      </w:r>
      <w:r w:rsidR="00373B15" w:rsidRPr="00C2616A">
        <w:rPr>
          <w:rFonts w:asciiTheme="minorHAnsi" w:hAnsiTheme="minorHAnsi" w:cstheme="minorHAnsi"/>
        </w:rPr>
        <w:t>Identity Repository</w:t>
      </w:r>
      <w:r>
        <w:rPr>
          <w:rFonts w:asciiTheme="minorHAnsi" w:hAnsiTheme="minorHAnsi" w:cstheme="minorHAnsi"/>
        </w:rPr>
        <w:t xml:space="preserve"> </w:t>
      </w:r>
      <w:r w:rsidRPr="00C2616A">
        <w:rPr>
          <w:rFonts w:asciiTheme="minorHAnsi" w:eastAsia="Wingdings" w:hAnsiTheme="minorHAnsi" w:cstheme="minorHAnsi"/>
        </w:rPr>
        <w:t>à</w:t>
      </w:r>
      <w:r>
        <w:rPr>
          <w:rFonts w:asciiTheme="minorHAnsi" w:hAnsiTheme="minorHAnsi" w:cstheme="minorHAnsi"/>
        </w:rPr>
        <w:t xml:space="preserve"> </w:t>
      </w:r>
      <w:r w:rsidR="00373B15" w:rsidRPr="00C2616A">
        <w:rPr>
          <w:rFonts w:asciiTheme="minorHAnsi" w:hAnsiTheme="minorHAnsi" w:cstheme="minorHAnsi"/>
        </w:rPr>
        <w:t>Security Systems</w:t>
      </w:r>
      <w:r>
        <w:rPr>
          <w:rFonts w:asciiTheme="minorHAnsi" w:hAnsiTheme="minorHAnsi" w:cstheme="minorHAnsi"/>
        </w:rPr>
        <w:t xml:space="preserve"> </w:t>
      </w:r>
      <w:r w:rsidRPr="00C2616A">
        <w:rPr>
          <w:rFonts w:asciiTheme="minorHAnsi" w:eastAsia="Wingdings" w:hAnsiTheme="minorHAnsi" w:cstheme="minorHAnsi"/>
        </w:rPr>
        <w:t>à</w:t>
      </w:r>
      <w:r>
        <w:rPr>
          <w:rFonts w:asciiTheme="minorHAnsi" w:hAnsiTheme="minorHAnsi" w:cstheme="minorHAnsi"/>
        </w:rPr>
        <w:t xml:space="preserve"> </w:t>
      </w:r>
      <w:r w:rsidR="00373B15" w:rsidRPr="00C2616A">
        <w:rPr>
          <w:rFonts w:asciiTheme="minorHAnsi" w:hAnsiTheme="minorHAnsi" w:cstheme="minorHAnsi"/>
        </w:rPr>
        <w:t>Endpoints</w:t>
      </w:r>
      <w:r>
        <w:rPr>
          <w:rFonts w:asciiTheme="minorHAnsi" w:hAnsiTheme="minorHAnsi" w:cstheme="minorHAnsi"/>
        </w:rPr>
        <w:t xml:space="preserve"> </w:t>
      </w:r>
    </w:p>
    <w:p w14:paraId="09125101" w14:textId="49441519" w:rsidR="007867B6" w:rsidRDefault="007867B6" w:rsidP="007867B6">
      <w:pPr>
        <w:pStyle w:val="Caption"/>
      </w:pPr>
      <w:bookmarkStart w:id="880" w:name="_Toc61522047"/>
      <w:r>
        <w:t xml:space="preserve">Figure </w:t>
      </w:r>
      <w:r w:rsidR="00BC222A">
        <w:fldChar w:fldCharType="begin"/>
      </w:r>
      <w:r w:rsidR="00BC222A">
        <w:instrText xml:space="preserve"> SEQ Figure \* ARABIC </w:instrText>
      </w:r>
      <w:r w:rsidR="00BC222A">
        <w:fldChar w:fldCharType="separate"/>
      </w:r>
      <w:r w:rsidR="00C825B7">
        <w:rPr>
          <w:noProof/>
        </w:rPr>
        <w:t>223</w:t>
      </w:r>
      <w:r w:rsidR="00BC222A">
        <w:rPr>
          <w:noProof/>
        </w:rPr>
        <w:fldChar w:fldCharType="end"/>
      </w:r>
      <w:r>
        <w:t xml:space="preserve"> : Endpoint</w:t>
      </w:r>
      <w:bookmarkEnd w:id="880"/>
    </w:p>
    <w:p w14:paraId="57804C05" w14:textId="6B1325AE" w:rsidR="00373B15" w:rsidRDefault="00CE36AA" w:rsidP="00C2616A">
      <w:pPr>
        <w:ind w:left="720"/>
        <w:rPr>
          <w:rFonts w:asciiTheme="minorHAnsi" w:hAnsiTheme="minorHAnsi" w:cstheme="minorHAnsi"/>
        </w:rPr>
      </w:pPr>
      <w:r>
        <w:rPr>
          <w:rFonts w:asciiTheme="minorHAnsi" w:hAnsiTheme="minorHAnsi" w:cstheme="minorHAnsi"/>
          <w:noProof/>
        </w:rPr>
        <w:drawing>
          <wp:inline distT="0" distB="0" distL="0" distR="0" wp14:anchorId="12B03A7E" wp14:editId="12A8FCFD">
            <wp:extent cx="4657725" cy="2651760"/>
            <wp:effectExtent l="19050" t="19050" r="28575" b="1524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657725" cy="2651760"/>
                    </a:xfrm>
                    <a:prstGeom prst="rect">
                      <a:avLst/>
                    </a:prstGeom>
                    <a:noFill/>
                    <a:ln cmpd="sng">
                      <a:solidFill>
                        <a:srgbClr val="5B9BD5"/>
                      </a:solidFill>
                    </a:ln>
                  </pic:spPr>
                </pic:pic>
              </a:graphicData>
            </a:graphic>
          </wp:inline>
        </w:drawing>
      </w:r>
    </w:p>
    <w:p w14:paraId="10730AD2" w14:textId="29F73999" w:rsidR="009762CE" w:rsidRDefault="009762CE" w:rsidP="00066A9D">
      <w:pPr>
        <w:pStyle w:val="ListParagraph"/>
        <w:numPr>
          <w:ilvl w:val="0"/>
          <w:numId w:val="28"/>
        </w:numPr>
        <w:rPr>
          <w:rFonts w:asciiTheme="minorHAnsi" w:hAnsiTheme="minorHAnsi" w:cstheme="minorHAnsi"/>
        </w:rPr>
      </w:pPr>
      <w:r w:rsidRPr="009762CE">
        <w:rPr>
          <w:rFonts w:asciiTheme="minorHAnsi" w:hAnsiTheme="minorHAnsi" w:cstheme="minorHAnsi"/>
        </w:rPr>
        <w:t>Click on Endpoints (</w:t>
      </w:r>
      <w:r>
        <w:rPr>
          <w:rFonts w:asciiTheme="minorHAnsi" w:hAnsiTheme="minorHAnsi" w:cstheme="minorHAnsi"/>
        </w:rPr>
        <w:t>Active Directory</w:t>
      </w:r>
      <w:r w:rsidRPr="009762CE">
        <w:rPr>
          <w:rFonts w:asciiTheme="minorHAnsi" w:hAnsiTheme="minorHAnsi" w:cstheme="minorHAnsi"/>
        </w:rPr>
        <w:t>)</w:t>
      </w:r>
      <w:r>
        <w:rPr>
          <w:rFonts w:asciiTheme="minorHAnsi" w:hAnsiTheme="minorHAnsi" w:cstheme="minorHAnsi"/>
        </w:rPr>
        <w:t xml:space="preserve"> and select </w:t>
      </w:r>
      <w:r w:rsidRPr="009762CE">
        <w:rPr>
          <w:rFonts w:asciiTheme="minorHAnsi" w:hAnsiTheme="minorHAnsi" w:cstheme="minorHAnsi"/>
        </w:rPr>
        <w:t>Endpoints Details.</w:t>
      </w:r>
    </w:p>
    <w:p w14:paraId="455BCC53" w14:textId="77777777" w:rsidR="00C73474" w:rsidRPr="009762CE" w:rsidRDefault="00C73474" w:rsidP="00C73474">
      <w:pPr>
        <w:pStyle w:val="ListParagraph"/>
        <w:rPr>
          <w:rFonts w:asciiTheme="minorHAnsi" w:hAnsiTheme="minorHAnsi" w:cstheme="minorHAnsi"/>
        </w:rPr>
      </w:pPr>
    </w:p>
    <w:p w14:paraId="78EB0E4E" w14:textId="6F64CFD8" w:rsidR="00C73474" w:rsidRPr="00C73474" w:rsidRDefault="00C73474" w:rsidP="00C73474">
      <w:pPr>
        <w:pStyle w:val="Caption"/>
      </w:pPr>
      <w:bookmarkStart w:id="881" w:name="_Toc61522048"/>
      <w:r>
        <w:t xml:space="preserve">Figure </w:t>
      </w:r>
      <w:r w:rsidR="00BC222A">
        <w:fldChar w:fldCharType="begin"/>
      </w:r>
      <w:r w:rsidR="00BC222A">
        <w:instrText xml:space="preserve"> SEQ Figure \* ARABIC </w:instrText>
      </w:r>
      <w:r w:rsidR="00BC222A">
        <w:fldChar w:fldCharType="separate"/>
      </w:r>
      <w:r w:rsidR="00C825B7">
        <w:rPr>
          <w:noProof/>
        </w:rPr>
        <w:t>224</w:t>
      </w:r>
      <w:r w:rsidR="00BC222A">
        <w:rPr>
          <w:noProof/>
        </w:rPr>
        <w:fldChar w:fldCharType="end"/>
      </w:r>
      <w:r>
        <w:t xml:space="preserve"> : Endpoint Details</w:t>
      </w:r>
      <w:bookmarkEnd w:id="881"/>
    </w:p>
    <w:p w14:paraId="11FEA416" w14:textId="268DE543" w:rsidR="00605916" w:rsidRDefault="00A8075E" w:rsidP="00605916">
      <w:pPr>
        <w:ind w:left="810"/>
        <w:rPr>
          <w:rFonts w:asciiTheme="minorHAnsi" w:hAnsiTheme="minorHAnsi" w:cstheme="minorHAnsi"/>
        </w:rPr>
      </w:pPr>
      <w:r>
        <w:rPr>
          <w:rFonts w:asciiTheme="minorHAnsi" w:hAnsiTheme="minorHAnsi" w:cstheme="minorHAnsi"/>
          <w:noProof/>
        </w:rPr>
        <w:drawing>
          <wp:inline distT="0" distB="0" distL="0" distR="0" wp14:anchorId="69C9F42C" wp14:editId="3961E133">
            <wp:extent cx="4599717" cy="2581026"/>
            <wp:effectExtent l="19050" t="19050" r="10795" b="1016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613046" cy="2588505"/>
                    </a:xfrm>
                    <a:prstGeom prst="rect">
                      <a:avLst/>
                    </a:prstGeom>
                    <a:noFill/>
                    <a:ln cmpd="sng">
                      <a:solidFill>
                        <a:srgbClr val="5B9BD5"/>
                      </a:solidFill>
                    </a:ln>
                  </pic:spPr>
                </pic:pic>
              </a:graphicData>
            </a:graphic>
          </wp:inline>
        </w:drawing>
      </w:r>
    </w:p>
    <w:p w14:paraId="285F992C" w14:textId="2AE4DCFA" w:rsidR="00373B15" w:rsidRPr="00D9441A" w:rsidRDefault="00D9441A" w:rsidP="00066A9D">
      <w:pPr>
        <w:pStyle w:val="ListParagraph"/>
        <w:numPr>
          <w:ilvl w:val="0"/>
          <w:numId w:val="28"/>
        </w:numPr>
        <w:rPr>
          <w:rFonts w:asciiTheme="minorHAnsi" w:hAnsiTheme="minorHAnsi" w:cstheme="minorHAnsi"/>
        </w:rPr>
      </w:pPr>
      <w:r>
        <w:rPr>
          <w:rFonts w:asciiTheme="minorHAnsi" w:hAnsiTheme="minorHAnsi" w:cstheme="minorHAnsi"/>
        </w:rPr>
        <w:t xml:space="preserve">Search for User Account Correlation field and </w:t>
      </w:r>
      <w:r w:rsidR="00373B15" w:rsidRPr="00D9441A">
        <w:rPr>
          <w:rFonts w:asciiTheme="minorHAnsi" w:hAnsiTheme="minorHAnsi" w:cstheme="minorHAnsi"/>
        </w:rPr>
        <w:t xml:space="preserve">Click on </w:t>
      </w:r>
      <w:r w:rsidR="00C65F97">
        <w:rPr>
          <w:rFonts w:asciiTheme="minorHAnsi" w:hAnsiTheme="minorHAnsi" w:cstheme="minorHAnsi"/>
        </w:rPr>
        <w:t>“</w:t>
      </w:r>
      <w:r w:rsidR="00373B15" w:rsidRPr="00D9441A">
        <w:rPr>
          <w:rFonts w:asciiTheme="minorHAnsi" w:hAnsiTheme="minorHAnsi" w:cstheme="minorHAnsi"/>
        </w:rPr>
        <w:t>Edit</w:t>
      </w:r>
      <w:r w:rsidR="00C65F97">
        <w:rPr>
          <w:rFonts w:asciiTheme="minorHAnsi" w:hAnsiTheme="minorHAnsi" w:cstheme="minorHAnsi"/>
        </w:rPr>
        <w:t>”</w:t>
      </w:r>
      <w:r w:rsidR="00373B15" w:rsidRPr="00D9441A">
        <w:rPr>
          <w:rFonts w:asciiTheme="minorHAnsi" w:hAnsiTheme="minorHAnsi" w:cstheme="minorHAnsi"/>
        </w:rPr>
        <w:t xml:space="preserve"> User Account Cor</w:t>
      </w:r>
      <w:r>
        <w:rPr>
          <w:rFonts w:asciiTheme="minorHAnsi" w:hAnsiTheme="minorHAnsi" w:cstheme="minorHAnsi"/>
        </w:rPr>
        <w:t>r</w:t>
      </w:r>
      <w:r w:rsidR="00373B15" w:rsidRPr="00D9441A">
        <w:rPr>
          <w:rFonts w:asciiTheme="minorHAnsi" w:hAnsiTheme="minorHAnsi" w:cstheme="minorHAnsi"/>
        </w:rPr>
        <w:t>elation Rule</w:t>
      </w:r>
    </w:p>
    <w:p w14:paraId="51AFCC1C" w14:textId="15D289C5" w:rsidR="008C30DB" w:rsidRDefault="008C30DB" w:rsidP="008C30DB">
      <w:pPr>
        <w:pStyle w:val="Caption"/>
      </w:pPr>
      <w:bookmarkStart w:id="882" w:name="_Toc61522049"/>
      <w:r>
        <w:t xml:space="preserve">Figure </w:t>
      </w:r>
      <w:r w:rsidR="00BC222A">
        <w:fldChar w:fldCharType="begin"/>
      </w:r>
      <w:r w:rsidR="00BC222A">
        <w:instrText xml:space="preserve"> SEQ Figure \* ARABIC </w:instrText>
      </w:r>
      <w:r w:rsidR="00BC222A">
        <w:fldChar w:fldCharType="separate"/>
      </w:r>
      <w:r w:rsidR="00C825B7">
        <w:rPr>
          <w:noProof/>
        </w:rPr>
        <w:t>225</w:t>
      </w:r>
      <w:r w:rsidR="00BC222A">
        <w:rPr>
          <w:noProof/>
        </w:rPr>
        <w:fldChar w:fldCharType="end"/>
      </w:r>
      <w:r>
        <w:t xml:space="preserve"> : Correlation Rule</w:t>
      </w:r>
      <w:bookmarkEnd w:id="882"/>
    </w:p>
    <w:p w14:paraId="76840253" w14:textId="40284BE3" w:rsidR="00373B15" w:rsidRDefault="0079098C" w:rsidP="009762CE">
      <w:pPr>
        <w:ind w:left="720"/>
        <w:rPr>
          <w:rFonts w:asciiTheme="minorHAnsi" w:hAnsiTheme="minorHAnsi" w:cstheme="minorHAnsi"/>
        </w:rPr>
      </w:pPr>
      <w:r>
        <w:rPr>
          <w:rFonts w:asciiTheme="minorHAnsi" w:hAnsiTheme="minorHAnsi" w:cstheme="minorHAnsi"/>
          <w:noProof/>
        </w:rPr>
        <w:drawing>
          <wp:inline distT="0" distB="0" distL="0" distR="0" wp14:anchorId="45B302BD" wp14:editId="7D1B1988">
            <wp:extent cx="4657725" cy="2651760"/>
            <wp:effectExtent l="19050" t="19050" r="28575" b="1524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657725" cy="2651760"/>
                    </a:xfrm>
                    <a:prstGeom prst="rect">
                      <a:avLst/>
                    </a:prstGeom>
                    <a:noFill/>
                    <a:ln cmpd="sng">
                      <a:solidFill>
                        <a:srgbClr val="5B9BD5"/>
                      </a:solidFill>
                    </a:ln>
                  </pic:spPr>
                </pic:pic>
              </a:graphicData>
            </a:graphic>
          </wp:inline>
        </w:drawing>
      </w:r>
    </w:p>
    <w:p w14:paraId="0A22294D" w14:textId="1BE083EB" w:rsidR="00373B15" w:rsidRPr="009762CE" w:rsidRDefault="00373B15" w:rsidP="00066A9D">
      <w:pPr>
        <w:pStyle w:val="ListParagraph"/>
        <w:numPr>
          <w:ilvl w:val="0"/>
          <w:numId w:val="28"/>
        </w:numPr>
        <w:spacing w:after="160" w:line="259" w:lineRule="auto"/>
        <w:rPr>
          <w:rFonts w:asciiTheme="minorHAnsi" w:hAnsiTheme="minorHAnsi" w:cstheme="minorHAnsi"/>
        </w:rPr>
      </w:pPr>
      <w:r w:rsidRPr="009762CE">
        <w:rPr>
          <w:rFonts w:asciiTheme="minorHAnsi" w:hAnsiTheme="minorHAnsi" w:cstheme="minorHAnsi"/>
        </w:rPr>
        <w:t xml:space="preserve">Select User Property and Account Property </w:t>
      </w:r>
      <w:r w:rsidR="009762CE">
        <w:rPr>
          <w:rFonts w:asciiTheme="minorHAnsi" w:hAnsiTheme="minorHAnsi" w:cstheme="minorHAnsi"/>
        </w:rPr>
        <w:t xml:space="preserve"> as following </w:t>
      </w:r>
    </w:p>
    <w:p w14:paraId="5B971F9A" w14:textId="5EC73451" w:rsidR="00373B15" w:rsidRDefault="00373B15" w:rsidP="009762CE">
      <w:pPr>
        <w:spacing w:after="160" w:line="259" w:lineRule="auto"/>
        <w:ind w:firstLine="720"/>
        <w:jc w:val="left"/>
        <w:rPr>
          <w:rFonts w:asciiTheme="minorHAnsi" w:hAnsiTheme="minorHAnsi" w:cstheme="minorHAnsi"/>
        </w:rPr>
      </w:pPr>
      <w:r>
        <w:rPr>
          <w:rFonts w:asciiTheme="minorHAnsi" w:hAnsiTheme="minorHAnsi" w:cstheme="minorHAnsi"/>
        </w:rPr>
        <w:t xml:space="preserve">For Active Directory: user </w:t>
      </w:r>
      <w:r w:rsidR="009762CE" w:rsidRPr="009762CE">
        <w:rPr>
          <w:rFonts w:asciiTheme="minorHAnsi" w:eastAsia="Wingdings" w:hAnsiTheme="minorHAnsi" w:cstheme="minorHAnsi"/>
        </w:rPr>
        <w:t>à</w:t>
      </w:r>
      <w:r w:rsidR="009762CE">
        <w:rPr>
          <w:rFonts w:asciiTheme="minorHAnsi" w:hAnsiTheme="minorHAnsi" w:cstheme="minorHAnsi"/>
        </w:rPr>
        <w:t xml:space="preserve"> </w:t>
      </w:r>
      <w:r>
        <w:rPr>
          <w:rFonts w:asciiTheme="minorHAnsi" w:hAnsiTheme="minorHAnsi" w:cstheme="minorHAnsi"/>
        </w:rPr>
        <w:t>username = Account</w:t>
      </w:r>
      <w:r w:rsidR="009762CE">
        <w:rPr>
          <w:rFonts w:asciiTheme="minorHAnsi" w:hAnsiTheme="minorHAnsi" w:cstheme="minorHAnsi"/>
        </w:rPr>
        <w:t xml:space="preserve"> </w:t>
      </w:r>
      <w:r w:rsidR="009762CE" w:rsidRPr="009762CE">
        <w:rPr>
          <w:rFonts w:asciiTheme="minorHAnsi" w:eastAsia="Wingdings" w:hAnsiTheme="minorHAnsi" w:cstheme="minorHAnsi"/>
        </w:rPr>
        <w:t>à</w:t>
      </w:r>
      <w:r w:rsidR="009762CE">
        <w:rPr>
          <w:rFonts w:asciiTheme="minorHAnsi" w:hAnsiTheme="minorHAnsi" w:cstheme="minorHAnsi"/>
        </w:rPr>
        <w:t xml:space="preserve"> </w:t>
      </w:r>
      <w:r>
        <w:rPr>
          <w:rFonts w:asciiTheme="minorHAnsi" w:hAnsiTheme="minorHAnsi" w:cstheme="minorHAnsi"/>
        </w:rPr>
        <w:t>name</w:t>
      </w:r>
    </w:p>
    <w:p w14:paraId="35826890" w14:textId="645B5795" w:rsidR="009762CE" w:rsidRDefault="009762CE" w:rsidP="009762CE">
      <w:pPr>
        <w:pStyle w:val="Caption"/>
      </w:pPr>
      <w:bookmarkStart w:id="883" w:name="_Toc61522050"/>
      <w:r>
        <w:t xml:space="preserve">Figure </w:t>
      </w:r>
      <w:r w:rsidR="00BC222A">
        <w:fldChar w:fldCharType="begin"/>
      </w:r>
      <w:r w:rsidR="00BC222A">
        <w:instrText xml:space="preserve"> SEQ Figure \* ARABIC </w:instrText>
      </w:r>
      <w:r w:rsidR="00BC222A">
        <w:fldChar w:fldCharType="separate"/>
      </w:r>
      <w:r w:rsidR="00C825B7">
        <w:rPr>
          <w:noProof/>
        </w:rPr>
        <w:t>226</w:t>
      </w:r>
      <w:r w:rsidR="00BC222A">
        <w:rPr>
          <w:noProof/>
        </w:rPr>
        <w:fldChar w:fldCharType="end"/>
      </w:r>
      <w:r>
        <w:t xml:space="preserve"> : Rules</w:t>
      </w:r>
      <w:bookmarkEnd w:id="883"/>
    </w:p>
    <w:p w14:paraId="4FA42C5D" w14:textId="675DAC19" w:rsidR="00373B15" w:rsidRDefault="0079098C" w:rsidP="009762CE">
      <w:pPr>
        <w:ind w:left="720"/>
        <w:rPr>
          <w:rFonts w:asciiTheme="minorHAnsi" w:hAnsiTheme="minorHAnsi" w:cstheme="minorHAnsi"/>
        </w:rPr>
      </w:pPr>
      <w:r w:rsidRPr="0079098C">
        <w:rPr>
          <w:rFonts w:asciiTheme="minorHAnsi" w:hAnsiTheme="minorHAnsi" w:cstheme="minorHAnsi"/>
          <w:noProof/>
        </w:rPr>
        <w:drawing>
          <wp:inline distT="0" distB="0" distL="0" distR="0" wp14:anchorId="0FA02569" wp14:editId="386C021F">
            <wp:extent cx="4591050" cy="3229610"/>
            <wp:effectExtent l="19050" t="19050" r="19050" b="2794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91050" cy="3229610"/>
                    </a:xfrm>
                    <a:prstGeom prst="rect">
                      <a:avLst/>
                    </a:prstGeom>
                    <a:ln cmpd="sng">
                      <a:solidFill>
                        <a:srgbClr val="5B9BD5"/>
                      </a:solidFill>
                    </a:ln>
                  </pic:spPr>
                </pic:pic>
              </a:graphicData>
            </a:graphic>
          </wp:inline>
        </w:drawing>
      </w:r>
    </w:p>
    <w:p w14:paraId="7E7FD823" w14:textId="67CF5D27" w:rsidR="00373B15" w:rsidRDefault="00373B15" w:rsidP="00225AEA">
      <w:pPr>
        <w:ind w:firstLine="720"/>
        <w:rPr>
          <w:rFonts w:asciiTheme="minorHAnsi" w:hAnsiTheme="minorHAnsi" w:cstheme="minorHAnsi"/>
        </w:rPr>
      </w:pPr>
      <w:r>
        <w:rPr>
          <w:rFonts w:asciiTheme="minorHAnsi" w:hAnsiTheme="minorHAnsi" w:cstheme="minorHAnsi"/>
        </w:rPr>
        <w:t xml:space="preserve">For other Application (Endpoints). </w:t>
      </w:r>
      <w:r w:rsidR="00D91913">
        <w:rPr>
          <w:rFonts w:asciiTheme="minorHAnsi" w:hAnsiTheme="minorHAnsi" w:cstheme="minorHAnsi"/>
        </w:rPr>
        <w:t>R</w:t>
      </w:r>
      <w:r>
        <w:rPr>
          <w:rFonts w:asciiTheme="minorHAnsi" w:hAnsiTheme="minorHAnsi" w:cstheme="minorHAnsi"/>
        </w:rPr>
        <w:t>efer below table.</w:t>
      </w:r>
    </w:p>
    <w:p w14:paraId="782C9C81" w14:textId="28D4FB28" w:rsidR="00D91913" w:rsidRDefault="00D91913" w:rsidP="00D91913">
      <w:pPr>
        <w:pStyle w:val="Caption"/>
      </w:pPr>
      <w:bookmarkStart w:id="884" w:name="_Toc61522110"/>
      <w:r>
        <w:t xml:space="preserve">Table </w:t>
      </w:r>
      <w:r w:rsidR="00BC222A">
        <w:fldChar w:fldCharType="begin"/>
      </w:r>
      <w:r w:rsidR="00BC222A">
        <w:instrText xml:space="preserve"> SEQ Table \* ARABIC </w:instrText>
      </w:r>
      <w:r w:rsidR="00BC222A">
        <w:fldChar w:fldCharType="separate"/>
      </w:r>
      <w:r w:rsidR="00C825B7">
        <w:rPr>
          <w:noProof/>
        </w:rPr>
        <w:t>28</w:t>
      </w:r>
      <w:r w:rsidR="00BC222A">
        <w:rPr>
          <w:noProof/>
        </w:rPr>
        <w:fldChar w:fldCharType="end"/>
      </w:r>
      <w:r>
        <w:t xml:space="preserve"> : User Correlation Rule for Other Application</w:t>
      </w:r>
      <w:bookmarkEnd w:id="884"/>
    </w:p>
    <w:tbl>
      <w:tblPr>
        <w:tblStyle w:val="GridTable4-Accent1"/>
        <w:tblW w:w="9263" w:type="dxa"/>
        <w:tblLook w:val="04A0" w:firstRow="1" w:lastRow="0" w:firstColumn="1" w:lastColumn="0" w:noHBand="0" w:noVBand="1"/>
      </w:tblPr>
      <w:tblGrid>
        <w:gridCol w:w="3199"/>
        <w:gridCol w:w="3029"/>
        <w:gridCol w:w="3035"/>
      </w:tblGrid>
      <w:tr w:rsidR="00373B15" w14:paraId="6F6A3CA6" w14:textId="77777777" w:rsidTr="00D919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9" w:type="dxa"/>
          </w:tcPr>
          <w:p w14:paraId="0993BB91" w14:textId="77777777" w:rsidR="00373B15" w:rsidRPr="00A92D22" w:rsidRDefault="00373B15" w:rsidP="00845852">
            <w:pPr>
              <w:rPr>
                <w:rFonts w:asciiTheme="minorHAnsi" w:hAnsiTheme="minorHAnsi" w:cstheme="minorHAnsi"/>
                <w:b w:val="0"/>
              </w:rPr>
            </w:pPr>
            <w:r w:rsidRPr="00A92D22">
              <w:rPr>
                <w:rFonts w:asciiTheme="minorHAnsi" w:hAnsiTheme="minorHAnsi" w:cstheme="minorHAnsi"/>
                <w:b w:val="0"/>
              </w:rPr>
              <w:t>Application Name (Endpoint Name)</w:t>
            </w:r>
          </w:p>
        </w:tc>
        <w:tc>
          <w:tcPr>
            <w:tcW w:w="3029" w:type="dxa"/>
          </w:tcPr>
          <w:p w14:paraId="038F5F1B" w14:textId="77777777" w:rsidR="00373B15" w:rsidRPr="00A92D22" w:rsidRDefault="00373B15" w:rsidP="00845852">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rPr>
            </w:pPr>
            <w:r w:rsidRPr="00A92D22">
              <w:rPr>
                <w:rFonts w:asciiTheme="minorHAnsi" w:hAnsiTheme="minorHAnsi" w:cstheme="minorHAnsi"/>
                <w:b w:val="0"/>
              </w:rPr>
              <w:t xml:space="preserve">User Property </w:t>
            </w:r>
          </w:p>
        </w:tc>
        <w:tc>
          <w:tcPr>
            <w:tcW w:w="3035" w:type="dxa"/>
          </w:tcPr>
          <w:p w14:paraId="2E402F7B" w14:textId="77777777" w:rsidR="00373B15" w:rsidRPr="00A92D22" w:rsidRDefault="00373B15" w:rsidP="00845852">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rPr>
            </w:pPr>
            <w:r w:rsidRPr="00A92D22">
              <w:rPr>
                <w:rFonts w:asciiTheme="minorHAnsi" w:hAnsiTheme="minorHAnsi" w:cstheme="minorHAnsi"/>
                <w:b w:val="0"/>
              </w:rPr>
              <w:t>Account Property</w:t>
            </w:r>
          </w:p>
        </w:tc>
      </w:tr>
      <w:tr w:rsidR="00373B15" w14:paraId="566E28DA" w14:textId="77777777" w:rsidTr="00D919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9" w:type="dxa"/>
          </w:tcPr>
          <w:p w14:paraId="59A5AAA2" w14:textId="77777777" w:rsidR="00373B15" w:rsidRDefault="00373B15" w:rsidP="00845852">
            <w:pPr>
              <w:rPr>
                <w:rFonts w:asciiTheme="minorHAnsi" w:hAnsiTheme="minorHAnsi" w:cstheme="minorHAnsi"/>
              </w:rPr>
            </w:pPr>
            <w:r>
              <w:rPr>
                <w:rFonts w:asciiTheme="minorHAnsi" w:hAnsiTheme="minorHAnsi" w:cstheme="minorHAnsi"/>
              </w:rPr>
              <w:t>Mailbox</w:t>
            </w:r>
          </w:p>
        </w:tc>
        <w:tc>
          <w:tcPr>
            <w:tcW w:w="3029" w:type="dxa"/>
          </w:tcPr>
          <w:p w14:paraId="438FEC48" w14:textId="77777777" w:rsidR="00373B15" w:rsidRDefault="00373B15" w:rsidP="0084585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Username</w:t>
            </w:r>
          </w:p>
        </w:tc>
        <w:tc>
          <w:tcPr>
            <w:tcW w:w="3035" w:type="dxa"/>
          </w:tcPr>
          <w:p w14:paraId="0368616C" w14:textId="77777777" w:rsidR="00373B15" w:rsidRDefault="00373B15" w:rsidP="0084585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name</w:t>
            </w:r>
          </w:p>
        </w:tc>
      </w:tr>
    </w:tbl>
    <w:p w14:paraId="3B96C54E" w14:textId="77777777" w:rsidR="00373B15" w:rsidRPr="00373B15" w:rsidRDefault="00373B15" w:rsidP="00373B15"/>
    <w:p w14:paraId="39667621" w14:textId="77777777" w:rsidR="001559E5" w:rsidRPr="00AE3C3C" w:rsidRDefault="001559E5" w:rsidP="00B61CF8">
      <w:pPr>
        <w:pStyle w:val="Heading2"/>
      </w:pPr>
      <w:bookmarkStart w:id="885" w:name="_Toc37428215"/>
      <w:bookmarkStart w:id="886" w:name="_Toc37853770"/>
      <w:bookmarkStart w:id="887" w:name="_Toc37854310"/>
      <w:bookmarkStart w:id="888" w:name="_Toc37854853"/>
      <w:bookmarkStart w:id="889" w:name="_Toc37855399"/>
      <w:bookmarkStart w:id="890" w:name="_Toc37428216"/>
      <w:bookmarkStart w:id="891" w:name="_Toc37853771"/>
      <w:bookmarkStart w:id="892" w:name="_Toc37854311"/>
      <w:bookmarkStart w:id="893" w:name="_Toc37854854"/>
      <w:bookmarkStart w:id="894" w:name="_Toc37855400"/>
      <w:bookmarkStart w:id="895" w:name="_Toc37428217"/>
      <w:bookmarkStart w:id="896" w:name="_Toc37853772"/>
      <w:bookmarkStart w:id="897" w:name="_Toc37854312"/>
      <w:bookmarkStart w:id="898" w:name="_Toc37854855"/>
      <w:bookmarkStart w:id="899" w:name="_Toc37855401"/>
      <w:bookmarkStart w:id="900" w:name="_Toc37428218"/>
      <w:bookmarkStart w:id="901" w:name="_Toc37853773"/>
      <w:bookmarkStart w:id="902" w:name="_Toc37854313"/>
      <w:bookmarkStart w:id="903" w:name="_Toc37854856"/>
      <w:bookmarkStart w:id="904" w:name="_Toc37855402"/>
      <w:bookmarkStart w:id="905" w:name="_Toc37428219"/>
      <w:bookmarkStart w:id="906" w:name="_Toc37853774"/>
      <w:bookmarkStart w:id="907" w:name="_Toc37854314"/>
      <w:bookmarkStart w:id="908" w:name="_Toc37854857"/>
      <w:bookmarkStart w:id="909" w:name="_Toc37855403"/>
      <w:bookmarkStart w:id="910" w:name="_Toc37428220"/>
      <w:bookmarkStart w:id="911" w:name="_Toc37853775"/>
      <w:bookmarkStart w:id="912" w:name="_Toc37854315"/>
      <w:bookmarkStart w:id="913" w:name="_Toc37854858"/>
      <w:bookmarkStart w:id="914" w:name="_Toc37855404"/>
      <w:bookmarkStart w:id="915" w:name="_Toc61521800"/>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r w:rsidRPr="00AE3C3C">
        <w:t>Workflows</w:t>
      </w:r>
      <w:bookmarkEnd w:id="915"/>
    </w:p>
    <w:p w14:paraId="2ACEAD0D" w14:textId="179CAE5F" w:rsidR="001559E5" w:rsidRPr="00AE3C3C" w:rsidRDefault="001559E5" w:rsidP="001559E5">
      <w:pPr>
        <w:rPr>
          <w:rFonts w:asciiTheme="minorHAnsi" w:hAnsiTheme="minorHAnsi" w:cstheme="minorHAnsi"/>
        </w:rPr>
      </w:pPr>
      <w:r w:rsidRPr="00AE3C3C">
        <w:rPr>
          <w:rFonts w:asciiTheme="minorHAnsi" w:hAnsiTheme="minorHAnsi" w:cstheme="minorHAnsi"/>
        </w:rPr>
        <w:t xml:space="preserve">In </w:t>
      </w:r>
      <w:r w:rsidR="00807810">
        <w:rPr>
          <w:rFonts w:asciiTheme="minorHAnsi" w:hAnsiTheme="minorHAnsi" w:cstheme="minorHAnsi"/>
        </w:rPr>
        <w:t>SSM</w:t>
      </w:r>
      <w:r w:rsidRPr="00AE3C3C">
        <w:rPr>
          <w:rFonts w:asciiTheme="minorHAnsi" w:hAnsiTheme="minorHAnsi" w:cstheme="minorHAnsi"/>
        </w:rPr>
        <w:t xml:space="preserve"> </w:t>
      </w:r>
      <w:r w:rsidR="00ED5FE4">
        <w:rPr>
          <w:rFonts w:asciiTheme="minorHAnsi" w:hAnsiTheme="minorHAnsi" w:cstheme="minorHAnsi"/>
        </w:rPr>
        <w:t>w</w:t>
      </w:r>
      <w:r w:rsidRPr="00AE3C3C">
        <w:rPr>
          <w:rFonts w:asciiTheme="minorHAnsi" w:hAnsiTheme="minorHAnsi" w:cstheme="minorHAnsi"/>
        </w:rPr>
        <w:t xml:space="preserve">orkflows contains a sequence of steps or activities and each step can perform one or more actions. Moving from one step to another is called a transition and transitions can be conditional based on the results of prior actions. </w:t>
      </w:r>
    </w:p>
    <w:p w14:paraId="55D19620" w14:textId="164BB9D4" w:rsidR="001559E5" w:rsidRPr="00AE3C3C" w:rsidRDefault="001559E5" w:rsidP="001559E5">
      <w:pPr>
        <w:rPr>
          <w:rFonts w:asciiTheme="minorHAnsi" w:hAnsiTheme="minorHAnsi" w:cstheme="minorHAnsi"/>
        </w:rPr>
      </w:pPr>
      <w:r w:rsidRPr="00AE3C3C">
        <w:rPr>
          <w:rFonts w:asciiTheme="minorHAnsi" w:hAnsiTheme="minorHAnsi" w:cstheme="minorHAnsi"/>
        </w:rPr>
        <w:t>Workflow customization and construction usually involve</w:t>
      </w:r>
      <w:r w:rsidR="00C65F97">
        <w:rPr>
          <w:rFonts w:asciiTheme="minorHAnsi" w:hAnsiTheme="minorHAnsi" w:cstheme="minorHAnsi"/>
        </w:rPr>
        <w:t>s</w:t>
      </w:r>
      <w:r w:rsidRPr="00AE3C3C">
        <w:rPr>
          <w:rFonts w:asciiTheme="minorHAnsi" w:hAnsiTheme="minorHAnsi" w:cstheme="minorHAnsi"/>
        </w:rPr>
        <w:t xml:space="preserve"> a combination of </w:t>
      </w:r>
      <w:r w:rsidR="003E0878">
        <w:rPr>
          <w:rFonts w:asciiTheme="minorHAnsi" w:hAnsiTheme="minorHAnsi" w:cstheme="minorHAnsi"/>
        </w:rPr>
        <w:t>GUI</w:t>
      </w:r>
      <w:r w:rsidRPr="00AE3C3C">
        <w:rPr>
          <w:rFonts w:asciiTheme="minorHAnsi" w:hAnsiTheme="minorHAnsi" w:cstheme="minorHAnsi"/>
        </w:rPr>
        <w:t xml:space="preserve"> and </w:t>
      </w:r>
      <w:r w:rsidR="003E0878">
        <w:rPr>
          <w:rFonts w:asciiTheme="minorHAnsi" w:hAnsiTheme="minorHAnsi" w:cstheme="minorHAnsi"/>
        </w:rPr>
        <w:t>XML</w:t>
      </w:r>
      <w:r w:rsidRPr="00AE3C3C">
        <w:rPr>
          <w:rFonts w:asciiTheme="minorHAnsi" w:hAnsiTheme="minorHAnsi" w:cstheme="minorHAnsi"/>
        </w:rPr>
        <w:t>. Some customization activities can be managed through the graphical process editor included in the product.</w:t>
      </w:r>
    </w:p>
    <w:p w14:paraId="536AC432" w14:textId="344AD09F" w:rsidR="003E0878" w:rsidRDefault="00ED5FE4" w:rsidP="004D0AEC">
      <w:pPr>
        <w:keepNext/>
        <w:rPr>
          <w:rFonts w:asciiTheme="minorHAnsi" w:hAnsiTheme="minorHAnsi" w:cstheme="minorHAnsi"/>
        </w:rPr>
      </w:pPr>
      <w:r>
        <w:rPr>
          <w:rFonts w:asciiTheme="minorHAnsi" w:hAnsiTheme="minorHAnsi" w:cstheme="minorHAnsi"/>
        </w:rPr>
        <w:t xml:space="preserve">To </w:t>
      </w:r>
      <w:r w:rsidR="001559E5" w:rsidRPr="00AE3C3C">
        <w:rPr>
          <w:rFonts w:asciiTheme="minorHAnsi" w:hAnsiTheme="minorHAnsi" w:cstheme="minorHAnsi"/>
        </w:rPr>
        <w:t xml:space="preserve">access the </w:t>
      </w:r>
      <w:r>
        <w:rPr>
          <w:rFonts w:asciiTheme="minorHAnsi" w:hAnsiTheme="minorHAnsi" w:cstheme="minorHAnsi"/>
        </w:rPr>
        <w:t xml:space="preserve">workflow </w:t>
      </w:r>
      <w:r w:rsidR="001559E5" w:rsidRPr="00AE3C3C">
        <w:rPr>
          <w:rFonts w:asciiTheme="minorHAnsi" w:hAnsiTheme="minorHAnsi" w:cstheme="minorHAnsi"/>
        </w:rPr>
        <w:t xml:space="preserve">process editor page from the navigation menu bar. </w:t>
      </w:r>
    </w:p>
    <w:p w14:paraId="647931A0" w14:textId="6A4B9601" w:rsidR="001559E5" w:rsidRDefault="001559E5" w:rsidP="00066A9D">
      <w:pPr>
        <w:pStyle w:val="ListParagraph"/>
        <w:keepNext/>
        <w:numPr>
          <w:ilvl w:val="0"/>
          <w:numId w:val="29"/>
        </w:numPr>
        <w:rPr>
          <w:rFonts w:asciiTheme="minorHAnsi" w:hAnsiTheme="minorHAnsi" w:cstheme="minorHAnsi"/>
        </w:rPr>
      </w:pPr>
      <w:r w:rsidRPr="003E0878">
        <w:rPr>
          <w:rFonts w:asciiTheme="minorHAnsi" w:hAnsiTheme="minorHAnsi" w:cstheme="minorHAnsi"/>
        </w:rPr>
        <w:t xml:space="preserve">Go to </w:t>
      </w:r>
      <w:r w:rsidR="003E0878" w:rsidRPr="003E0878">
        <w:rPr>
          <w:rFonts w:asciiTheme="minorHAnsi" w:hAnsiTheme="minorHAnsi" w:cstheme="minorHAnsi"/>
        </w:rPr>
        <w:t xml:space="preserve">Admin </w:t>
      </w:r>
      <w:r w:rsidRPr="003E0878">
        <w:rPr>
          <w:rFonts w:asciiTheme="minorHAnsi" w:hAnsiTheme="minorHAnsi" w:cstheme="minorHAnsi"/>
        </w:rPr>
        <w:t xml:space="preserve"> </w:t>
      </w:r>
      <w:r w:rsidR="003E0878" w:rsidRPr="003E0878">
        <w:rPr>
          <w:rFonts w:asciiTheme="minorHAnsi" w:eastAsia="Wingdings" w:hAnsiTheme="minorHAnsi" w:cstheme="minorHAnsi"/>
        </w:rPr>
        <w:t>à</w:t>
      </w:r>
      <w:r w:rsidRPr="003E0878">
        <w:rPr>
          <w:rFonts w:asciiTheme="minorHAnsi" w:hAnsiTheme="minorHAnsi" w:cstheme="minorHAnsi"/>
        </w:rPr>
        <w:t xml:space="preserve"> </w:t>
      </w:r>
      <w:r w:rsidR="003E0878" w:rsidRPr="003E0878">
        <w:rPr>
          <w:rFonts w:asciiTheme="minorHAnsi" w:hAnsiTheme="minorHAnsi" w:cstheme="minorHAnsi"/>
        </w:rPr>
        <w:t>Click on Workflow List</w:t>
      </w:r>
      <w:r w:rsidRPr="003E0878">
        <w:rPr>
          <w:rFonts w:asciiTheme="minorHAnsi" w:hAnsiTheme="minorHAnsi" w:cstheme="minorHAnsi"/>
        </w:rPr>
        <w:t>.</w:t>
      </w:r>
    </w:p>
    <w:p w14:paraId="70C68C70" w14:textId="77777777" w:rsidR="003E0878" w:rsidRPr="003E0878" w:rsidRDefault="003E0878" w:rsidP="003E0878">
      <w:pPr>
        <w:pStyle w:val="ListParagraph"/>
        <w:keepNext/>
        <w:rPr>
          <w:rFonts w:asciiTheme="minorHAnsi" w:hAnsiTheme="minorHAnsi" w:cstheme="minorHAnsi"/>
        </w:rPr>
      </w:pPr>
    </w:p>
    <w:p w14:paraId="1871A576" w14:textId="2739EBA2" w:rsidR="001559E5" w:rsidRPr="00AE3C3C" w:rsidRDefault="001559E5" w:rsidP="001559E5">
      <w:pPr>
        <w:pStyle w:val="Caption"/>
        <w:rPr>
          <w:sz w:val="20"/>
          <w:szCs w:val="20"/>
        </w:rPr>
      </w:pPr>
      <w:bookmarkStart w:id="916" w:name="_Toc61522051"/>
      <w:r w:rsidRPr="00AE3C3C">
        <w:rPr>
          <w:sz w:val="20"/>
          <w:szCs w:val="20"/>
        </w:rPr>
        <w:t xml:space="preserve">Figure </w:t>
      </w:r>
      <w:r w:rsidR="009A2D2D">
        <w:rPr>
          <w:sz w:val="20"/>
          <w:szCs w:val="20"/>
        </w:rPr>
        <w:fldChar w:fldCharType="begin"/>
      </w:r>
      <w:r w:rsidR="009A2D2D">
        <w:rPr>
          <w:sz w:val="20"/>
          <w:szCs w:val="20"/>
        </w:rPr>
        <w:instrText xml:space="preserve"> SEQ Figure \* ARABIC </w:instrText>
      </w:r>
      <w:r w:rsidR="009A2D2D">
        <w:rPr>
          <w:sz w:val="20"/>
          <w:szCs w:val="20"/>
        </w:rPr>
        <w:fldChar w:fldCharType="separate"/>
      </w:r>
      <w:r w:rsidR="00C825B7">
        <w:rPr>
          <w:noProof/>
          <w:sz w:val="20"/>
          <w:szCs w:val="20"/>
        </w:rPr>
        <w:t>227</w:t>
      </w:r>
      <w:r w:rsidR="009A2D2D">
        <w:rPr>
          <w:sz w:val="20"/>
          <w:szCs w:val="20"/>
        </w:rPr>
        <w:fldChar w:fldCharType="end"/>
      </w:r>
      <w:r w:rsidRPr="00AE3C3C">
        <w:rPr>
          <w:sz w:val="20"/>
          <w:szCs w:val="20"/>
        </w:rPr>
        <w:t xml:space="preserve">: </w:t>
      </w:r>
      <w:r w:rsidR="003E0878">
        <w:rPr>
          <w:sz w:val="20"/>
          <w:szCs w:val="20"/>
        </w:rPr>
        <w:t>Workflow List</w:t>
      </w:r>
      <w:bookmarkEnd w:id="916"/>
    </w:p>
    <w:p w14:paraId="5AE56DA4" w14:textId="0FA25ED5" w:rsidR="001559E5" w:rsidRPr="00AE3C3C" w:rsidRDefault="002C4E8B" w:rsidP="001559E5">
      <w:r>
        <w:rPr>
          <w:noProof/>
        </w:rPr>
        <w:drawing>
          <wp:inline distT="0" distB="0" distL="0" distR="0" wp14:anchorId="697E6936" wp14:editId="7E020B0E">
            <wp:extent cx="5115464" cy="2377440"/>
            <wp:effectExtent l="19050" t="19050" r="28575" b="2286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121961" cy="2380459"/>
                    </a:xfrm>
                    <a:prstGeom prst="rect">
                      <a:avLst/>
                    </a:prstGeom>
                    <a:noFill/>
                    <a:ln cmpd="sng">
                      <a:solidFill>
                        <a:srgbClr val="5B9BD5"/>
                      </a:solidFill>
                    </a:ln>
                  </pic:spPr>
                </pic:pic>
              </a:graphicData>
            </a:graphic>
          </wp:inline>
        </w:drawing>
      </w:r>
    </w:p>
    <w:p w14:paraId="1B9E2498" w14:textId="4DA24CCB" w:rsidR="001559E5" w:rsidRPr="00AE3C3C" w:rsidRDefault="001559E5" w:rsidP="001559E5">
      <w:pPr>
        <w:rPr>
          <w:rFonts w:asciiTheme="minorHAnsi" w:hAnsiTheme="minorHAnsi" w:cstheme="minorHAnsi"/>
        </w:rPr>
      </w:pPr>
      <w:r w:rsidRPr="00AE3C3C">
        <w:rPr>
          <w:rFonts w:asciiTheme="minorHAnsi" w:hAnsiTheme="minorHAnsi" w:cstheme="minorHAnsi"/>
        </w:rPr>
        <w:t xml:space="preserve">The </w:t>
      </w:r>
      <w:r w:rsidR="00ED5FE4">
        <w:rPr>
          <w:rFonts w:asciiTheme="minorHAnsi" w:hAnsiTheme="minorHAnsi" w:cstheme="minorHAnsi"/>
        </w:rPr>
        <w:t xml:space="preserve">workflow </w:t>
      </w:r>
      <w:r w:rsidRPr="00AE3C3C">
        <w:rPr>
          <w:rFonts w:asciiTheme="minorHAnsi" w:hAnsiTheme="minorHAnsi" w:cstheme="minorHAnsi"/>
        </w:rPr>
        <w:t xml:space="preserve">process editor user interface makes it easy to create a basic workflow. </w:t>
      </w:r>
      <w:r w:rsidR="00C77971" w:rsidRPr="00C77971">
        <w:rPr>
          <w:rFonts w:asciiTheme="minorHAnsi" w:hAnsiTheme="minorHAnsi" w:cstheme="minorHAnsi"/>
        </w:rPr>
        <w:t>The following workflow components and their connection points are available to create one or more workflows using the </w:t>
      </w:r>
      <w:r w:rsidR="00C77971" w:rsidRPr="00C77971">
        <w:rPr>
          <w:rFonts w:asciiTheme="minorHAnsi" w:hAnsiTheme="minorHAnsi" w:cstheme="minorHAnsi"/>
          <w:bCs/>
        </w:rPr>
        <w:t>JBPM Workflow Editor</w:t>
      </w:r>
      <w:r w:rsidR="00C77971" w:rsidRPr="00C77971">
        <w:rPr>
          <w:rFonts w:asciiTheme="minorHAnsi" w:hAnsiTheme="minorHAnsi" w:cstheme="minorHAnsi"/>
        </w:rPr>
        <w:t> in the </w:t>
      </w:r>
      <w:r w:rsidR="00C77971" w:rsidRPr="00C77971">
        <w:rPr>
          <w:rFonts w:asciiTheme="minorHAnsi" w:hAnsiTheme="minorHAnsi" w:cstheme="minorHAnsi"/>
          <w:bCs/>
        </w:rPr>
        <w:t>SSM</w:t>
      </w:r>
      <w:r w:rsidR="00C77971" w:rsidRPr="00C77971">
        <w:rPr>
          <w:rFonts w:asciiTheme="minorHAnsi" w:hAnsiTheme="minorHAnsi" w:cstheme="minorHAnsi"/>
        </w:rPr>
        <w:t> application.</w:t>
      </w:r>
      <w:r w:rsidR="00C77971">
        <w:rPr>
          <w:rFonts w:asciiTheme="minorHAnsi" w:hAnsiTheme="minorHAnsi" w:cstheme="minorHAnsi"/>
        </w:rPr>
        <w:t xml:space="preserve"> </w:t>
      </w:r>
      <w:r w:rsidRPr="00C77971">
        <w:rPr>
          <w:rFonts w:asciiTheme="minorHAnsi" w:hAnsiTheme="minorHAnsi" w:cstheme="minorHAnsi"/>
        </w:rPr>
        <w:t>The functionality of each of these is listed in the table below.</w:t>
      </w:r>
      <w:r w:rsidRPr="00AE3C3C">
        <w:rPr>
          <w:rFonts w:asciiTheme="minorHAnsi" w:hAnsiTheme="minorHAnsi" w:cstheme="minorHAnsi"/>
        </w:rPr>
        <w:t xml:space="preserve"> </w:t>
      </w:r>
    </w:p>
    <w:p w14:paraId="1CEE937E" w14:textId="654A5499" w:rsidR="001559E5" w:rsidRDefault="001559E5" w:rsidP="001559E5">
      <w:pPr>
        <w:pStyle w:val="Caption"/>
        <w:rPr>
          <w:sz w:val="20"/>
          <w:szCs w:val="20"/>
        </w:rPr>
      </w:pPr>
      <w:bookmarkStart w:id="917" w:name="_Toc61522111"/>
      <w:r w:rsidRPr="00AE3C3C">
        <w:rPr>
          <w:sz w:val="20"/>
          <w:szCs w:val="20"/>
        </w:rPr>
        <w:t xml:space="preserve">Table </w:t>
      </w:r>
      <w:r w:rsidR="00EB23C8">
        <w:rPr>
          <w:sz w:val="20"/>
          <w:szCs w:val="20"/>
        </w:rPr>
        <w:fldChar w:fldCharType="begin"/>
      </w:r>
      <w:r w:rsidR="00EB23C8">
        <w:rPr>
          <w:sz w:val="20"/>
          <w:szCs w:val="20"/>
        </w:rPr>
        <w:instrText xml:space="preserve"> SEQ Table \* ARABIC </w:instrText>
      </w:r>
      <w:r w:rsidR="00EB23C8">
        <w:rPr>
          <w:sz w:val="20"/>
          <w:szCs w:val="20"/>
        </w:rPr>
        <w:fldChar w:fldCharType="separate"/>
      </w:r>
      <w:r w:rsidR="00C825B7">
        <w:rPr>
          <w:noProof/>
          <w:sz w:val="20"/>
          <w:szCs w:val="20"/>
        </w:rPr>
        <w:t>29</w:t>
      </w:r>
      <w:r w:rsidR="00EB23C8">
        <w:rPr>
          <w:sz w:val="20"/>
          <w:szCs w:val="20"/>
        </w:rPr>
        <w:fldChar w:fldCharType="end"/>
      </w:r>
      <w:r w:rsidRPr="00AE3C3C">
        <w:rPr>
          <w:sz w:val="20"/>
          <w:szCs w:val="20"/>
        </w:rPr>
        <w:t xml:space="preserve">: </w:t>
      </w:r>
      <w:r w:rsidR="00C77971">
        <w:rPr>
          <w:sz w:val="20"/>
          <w:szCs w:val="20"/>
        </w:rPr>
        <w:t>Workflow Component</w:t>
      </w:r>
      <w:r w:rsidRPr="00AE3C3C">
        <w:rPr>
          <w:sz w:val="20"/>
          <w:szCs w:val="20"/>
        </w:rPr>
        <w:t xml:space="preserve"> Details</w:t>
      </w:r>
      <w:bookmarkEnd w:id="917"/>
    </w:p>
    <w:tbl>
      <w:tblPr>
        <w:tblStyle w:val="GridTable4-Accent1"/>
        <w:tblW w:w="4854" w:type="pct"/>
        <w:tblLayout w:type="fixed"/>
        <w:tblLook w:val="04A0" w:firstRow="1" w:lastRow="0" w:firstColumn="1" w:lastColumn="0" w:noHBand="0" w:noVBand="1"/>
      </w:tblPr>
      <w:tblGrid>
        <w:gridCol w:w="3272"/>
        <w:gridCol w:w="5543"/>
      </w:tblGrid>
      <w:tr w:rsidR="00AC195D" w:rsidRPr="00AC195D" w14:paraId="06D07479" w14:textId="77777777" w:rsidTr="00F52F2E">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856" w:type="pct"/>
            <w:noWrap/>
          </w:tcPr>
          <w:p w14:paraId="78F25FAD" w14:textId="77777777" w:rsidR="00AC195D" w:rsidRPr="00E8023D" w:rsidRDefault="00AC195D" w:rsidP="00AC195D">
            <w:pPr>
              <w:spacing w:after="0"/>
              <w:jc w:val="center"/>
              <w:rPr>
                <w:rFonts w:asciiTheme="minorHAnsi" w:hAnsiTheme="minorHAnsi" w:cstheme="minorHAnsi"/>
              </w:rPr>
            </w:pPr>
            <w:r w:rsidRPr="00E8023D">
              <w:rPr>
                <w:rFonts w:asciiTheme="minorHAnsi" w:hAnsiTheme="minorHAnsi" w:cstheme="minorHAnsi"/>
              </w:rPr>
              <w:t>Workflow Component</w:t>
            </w:r>
          </w:p>
        </w:tc>
        <w:tc>
          <w:tcPr>
            <w:tcW w:w="3144" w:type="pct"/>
          </w:tcPr>
          <w:p w14:paraId="054D700E" w14:textId="77777777" w:rsidR="00AC195D" w:rsidRPr="00E8023D" w:rsidRDefault="00AC195D" w:rsidP="00AC195D">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E8023D">
              <w:rPr>
                <w:rFonts w:asciiTheme="minorHAnsi" w:hAnsiTheme="minorHAnsi" w:cstheme="minorHAnsi"/>
              </w:rPr>
              <w:t>Usage</w:t>
            </w:r>
          </w:p>
        </w:tc>
      </w:tr>
      <w:tr w:rsidR="00AC195D" w:rsidRPr="00AC195D" w14:paraId="600E5483" w14:textId="77777777" w:rsidTr="00F52F2E">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856" w:type="pct"/>
            <w:noWrap/>
          </w:tcPr>
          <w:p w14:paraId="0610FFF5" w14:textId="77777777" w:rsidR="00AC195D" w:rsidRPr="00E8023D" w:rsidRDefault="00AC195D" w:rsidP="00AC195D">
            <w:pPr>
              <w:spacing w:after="0"/>
              <w:jc w:val="left"/>
              <w:rPr>
                <w:rFonts w:asciiTheme="minorHAnsi" w:hAnsiTheme="minorHAnsi" w:cstheme="minorHAnsi"/>
                <w:b w:val="0"/>
                <w:color w:val="000000" w:themeColor="text1"/>
              </w:rPr>
            </w:pPr>
            <w:r w:rsidRPr="00E8023D">
              <w:rPr>
                <w:rFonts w:asciiTheme="minorHAnsi" w:hAnsiTheme="minorHAnsi" w:cstheme="minorHAnsi"/>
                <w:b w:val="0"/>
                <w:color w:val="000000" w:themeColor="text1"/>
              </w:rPr>
              <w:t>Start</w:t>
            </w:r>
          </w:p>
        </w:tc>
        <w:tc>
          <w:tcPr>
            <w:tcW w:w="3144" w:type="pct"/>
          </w:tcPr>
          <w:p w14:paraId="5537FDBE" w14:textId="2BDECEB2" w:rsidR="00AC195D" w:rsidRPr="00E8023D" w:rsidRDefault="00AC195D" w:rsidP="00C65F97">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rPr>
            </w:pPr>
            <w:r w:rsidRPr="00E8023D">
              <w:rPr>
                <w:rFonts w:asciiTheme="minorHAnsi" w:hAnsiTheme="minorHAnsi" w:cstheme="minorHAnsi"/>
                <w:bCs/>
                <w:color w:val="000000" w:themeColor="text1"/>
              </w:rPr>
              <w:t xml:space="preserve">Use this component to start the workflow. This defines the start of the workflow, just like any other </w:t>
            </w:r>
            <w:r w:rsidR="00C65F97">
              <w:rPr>
                <w:rFonts w:asciiTheme="minorHAnsi" w:hAnsiTheme="minorHAnsi" w:cstheme="minorHAnsi"/>
                <w:bCs/>
                <w:color w:val="000000" w:themeColor="text1"/>
              </w:rPr>
              <w:t>flow</w:t>
            </w:r>
            <w:r w:rsidR="00C65F97" w:rsidRPr="00E8023D">
              <w:rPr>
                <w:rFonts w:asciiTheme="minorHAnsi" w:hAnsiTheme="minorHAnsi" w:cstheme="minorHAnsi"/>
                <w:bCs/>
                <w:color w:val="000000" w:themeColor="text1"/>
              </w:rPr>
              <w:t xml:space="preserve"> </w:t>
            </w:r>
            <w:r w:rsidRPr="00E8023D">
              <w:rPr>
                <w:rFonts w:asciiTheme="minorHAnsi" w:hAnsiTheme="minorHAnsi" w:cstheme="minorHAnsi"/>
                <w:bCs/>
                <w:color w:val="000000" w:themeColor="text1"/>
              </w:rPr>
              <w:t>diagram. Every workflow must start with this component.</w:t>
            </w:r>
          </w:p>
        </w:tc>
      </w:tr>
      <w:tr w:rsidR="00AC195D" w:rsidRPr="00AC195D" w14:paraId="6CDDE198" w14:textId="77777777" w:rsidTr="00F52F2E">
        <w:trPr>
          <w:trHeight w:val="291"/>
        </w:trPr>
        <w:tc>
          <w:tcPr>
            <w:cnfStyle w:val="001000000000" w:firstRow="0" w:lastRow="0" w:firstColumn="1" w:lastColumn="0" w:oddVBand="0" w:evenVBand="0" w:oddHBand="0" w:evenHBand="0" w:firstRowFirstColumn="0" w:firstRowLastColumn="0" w:lastRowFirstColumn="0" w:lastRowLastColumn="0"/>
            <w:tcW w:w="1856" w:type="pct"/>
            <w:noWrap/>
          </w:tcPr>
          <w:p w14:paraId="20CD1469" w14:textId="77777777" w:rsidR="00AC195D" w:rsidRPr="00E8023D" w:rsidRDefault="00AC195D" w:rsidP="00AC195D">
            <w:pPr>
              <w:spacing w:after="0"/>
              <w:jc w:val="left"/>
              <w:rPr>
                <w:rFonts w:asciiTheme="minorHAnsi" w:hAnsiTheme="minorHAnsi" w:cstheme="minorHAnsi"/>
                <w:b w:val="0"/>
                <w:color w:val="000000" w:themeColor="text1"/>
              </w:rPr>
            </w:pPr>
            <w:r w:rsidRPr="00E8023D">
              <w:rPr>
                <w:rFonts w:asciiTheme="minorHAnsi" w:hAnsiTheme="minorHAnsi" w:cstheme="minorHAnsi"/>
                <w:b w:val="0"/>
                <w:color w:val="000000" w:themeColor="text1"/>
              </w:rPr>
              <w:t>Action Event</w:t>
            </w:r>
          </w:p>
        </w:tc>
        <w:tc>
          <w:tcPr>
            <w:tcW w:w="3144" w:type="pct"/>
          </w:tcPr>
          <w:p w14:paraId="7694CC6B" w14:textId="77777777" w:rsidR="00AC195D" w:rsidRPr="00E8023D" w:rsidRDefault="00AC195D" w:rsidP="00AC195D">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themeColor="text1"/>
              </w:rPr>
            </w:pPr>
            <w:r w:rsidRPr="00E8023D">
              <w:rPr>
                <w:rFonts w:asciiTheme="minorHAnsi" w:hAnsiTheme="minorHAnsi" w:cstheme="minorHAnsi"/>
                <w:bCs/>
                <w:color w:val="000000" w:themeColor="text1"/>
              </w:rPr>
              <w:t>Use this component when you wish to execute any java class and method upon satisfying certain conditions. For example, to call a class 'notifyApp.class' with method 'notify', you need to specify notifyApp in 'Enter Java Class Name and in the Method Name specify 'notify'.</w:t>
            </w:r>
          </w:p>
          <w:p w14:paraId="457321A0" w14:textId="77777777" w:rsidR="00AC195D" w:rsidRPr="00E8023D" w:rsidRDefault="00AC195D" w:rsidP="00AC195D">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themeColor="text1"/>
              </w:rPr>
            </w:pPr>
            <w:r w:rsidRPr="00E8023D">
              <w:rPr>
                <w:rFonts w:asciiTheme="minorHAnsi" w:hAnsiTheme="minorHAnsi" w:cstheme="minorHAnsi"/>
                <w:bCs/>
                <w:color w:val="000000" w:themeColor="text1"/>
              </w:rPr>
              <w:t>Ensure that the class and the method you want to call, are readily available in the Jar file. Copy the JAR file at the location: /tomcat/webapps/ECM/WEB-INF/lib.</w:t>
            </w:r>
          </w:p>
        </w:tc>
      </w:tr>
      <w:tr w:rsidR="00AC195D" w:rsidRPr="00AC195D" w14:paraId="6D85D570" w14:textId="77777777" w:rsidTr="00F52F2E">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856" w:type="pct"/>
            <w:noWrap/>
          </w:tcPr>
          <w:p w14:paraId="172488B2" w14:textId="77777777" w:rsidR="00AC195D" w:rsidRPr="00E8023D" w:rsidRDefault="00AC195D" w:rsidP="00AC195D">
            <w:pPr>
              <w:spacing w:after="0"/>
              <w:jc w:val="left"/>
              <w:rPr>
                <w:rFonts w:asciiTheme="minorHAnsi" w:hAnsiTheme="minorHAnsi" w:cstheme="minorHAnsi"/>
                <w:b w:val="0"/>
                <w:color w:val="000000" w:themeColor="text1"/>
              </w:rPr>
            </w:pPr>
            <w:r w:rsidRPr="00E8023D">
              <w:rPr>
                <w:rFonts w:asciiTheme="minorHAnsi" w:hAnsiTheme="minorHAnsi" w:cstheme="minorHAnsi"/>
                <w:b w:val="0"/>
                <w:color w:val="000000" w:themeColor="text1"/>
              </w:rPr>
              <w:t>TASK: Access Approval</w:t>
            </w:r>
          </w:p>
        </w:tc>
        <w:tc>
          <w:tcPr>
            <w:tcW w:w="3144" w:type="pct"/>
          </w:tcPr>
          <w:p w14:paraId="6F9CCD88" w14:textId="0A360DDF" w:rsidR="00AC195D" w:rsidRPr="00E8023D" w:rsidRDefault="00AC195D" w:rsidP="00AC195D">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rPr>
            </w:pPr>
            <w:r w:rsidRPr="00E8023D">
              <w:rPr>
                <w:rFonts w:asciiTheme="minorHAnsi" w:hAnsiTheme="minorHAnsi" w:cstheme="minorHAnsi"/>
                <w:bCs/>
                <w:color w:val="000000" w:themeColor="text1"/>
              </w:rPr>
              <w:t xml:space="preserve">Assign one </w:t>
            </w:r>
            <w:r w:rsidR="00C77971" w:rsidRPr="00E8023D">
              <w:rPr>
                <w:rFonts w:asciiTheme="minorHAnsi" w:hAnsiTheme="minorHAnsi" w:cstheme="minorHAnsi"/>
                <w:bCs/>
                <w:color w:val="000000" w:themeColor="text1"/>
              </w:rPr>
              <w:t>or</w:t>
            </w:r>
            <w:r w:rsidRPr="00E8023D">
              <w:rPr>
                <w:rFonts w:asciiTheme="minorHAnsi" w:hAnsiTheme="minorHAnsi" w:cstheme="minorHAnsi"/>
                <w:bCs/>
                <w:color w:val="000000" w:themeColor="text1"/>
              </w:rPr>
              <w:t xml:space="preserve"> any of the list or all entitlement owners to approve access for certain entitlements.</w:t>
            </w:r>
          </w:p>
        </w:tc>
      </w:tr>
      <w:tr w:rsidR="00AC195D" w:rsidRPr="00AC195D" w14:paraId="04267650" w14:textId="77777777" w:rsidTr="00F52F2E">
        <w:trPr>
          <w:trHeight w:val="291"/>
        </w:trPr>
        <w:tc>
          <w:tcPr>
            <w:cnfStyle w:val="001000000000" w:firstRow="0" w:lastRow="0" w:firstColumn="1" w:lastColumn="0" w:oddVBand="0" w:evenVBand="0" w:oddHBand="0" w:evenHBand="0" w:firstRowFirstColumn="0" w:firstRowLastColumn="0" w:lastRowFirstColumn="0" w:lastRowLastColumn="0"/>
            <w:tcW w:w="1856" w:type="pct"/>
            <w:noWrap/>
          </w:tcPr>
          <w:p w14:paraId="425A0D6B" w14:textId="77777777" w:rsidR="00AC195D" w:rsidRPr="00E8023D" w:rsidRDefault="00AC195D" w:rsidP="00AC195D">
            <w:pPr>
              <w:spacing w:after="0"/>
              <w:jc w:val="left"/>
              <w:rPr>
                <w:rFonts w:asciiTheme="minorHAnsi" w:hAnsiTheme="minorHAnsi" w:cstheme="minorHAnsi"/>
                <w:b w:val="0"/>
                <w:color w:val="000000" w:themeColor="text1"/>
              </w:rPr>
            </w:pPr>
            <w:r w:rsidRPr="00E8023D">
              <w:rPr>
                <w:rFonts w:asciiTheme="minorHAnsi" w:hAnsiTheme="minorHAnsi" w:cstheme="minorHAnsi"/>
                <w:b w:val="0"/>
                <w:color w:val="000000" w:themeColor="text1"/>
              </w:rPr>
              <w:t>TASK: Access Approval Required</w:t>
            </w:r>
          </w:p>
        </w:tc>
        <w:tc>
          <w:tcPr>
            <w:tcW w:w="3144" w:type="pct"/>
          </w:tcPr>
          <w:p w14:paraId="13C192B9" w14:textId="77777777" w:rsidR="00AC195D" w:rsidRPr="00E8023D" w:rsidRDefault="00AC195D" w:rsidP="00AC195D">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themeColor="text1"/>
              </w:rPr>
            </w:pPr>
            <w:r w:rsidRPr="00E8023D">
              <w:rPr>
                <w:rFonts w:asciiTheme="minorHAnsi" w:hAnsiTheme="minorHAnsi" w:cstheme="minorHAnsi"/>
                <w:bCs/>
                <w:color w:val="000000" w:themeColor="text1"/>
              </w:rPr>
              <w:t>This could be used if any approval step is mandatory.</w:t>
            </w:r>
          </w:p>
        </w:tc>
      </w:tr>
      <w:tr w:rsidR="00AC195D" w:rsidRPr="00AC195D" w14:paraId="6D65B400" w14:textId="77777777" w:rsidTr="00F52F2E">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856" w:type="pct"/>
            <w:noWrap/>
          </w:tcPr>
          <w:p w14:paraId="529589E4" w14:textId="77777777" w:rsidR="00AC195D" w:rsidRPr="00E8023D" w:rsidRDefault="00AC195D" w:rsidP="00AC195D">
            <w:pPr>
              <w:spacing w:after="0"/>
              <w:jc w:val="left"/>
              <w:rPr>
                <w:rFonts w:asciiTheme="minorHAnsi" w:hAnsiTheme="minorHAnsi" w:cstheme="minorHAnsi"/>
                <w:b w:val="0"/>
                <w:color w:val="000000" w:themeColor="text1"/>
              </w:rPr>
            </w:pPr>
            <w:r w:rsidRPr="00E8023D">
              <w:rPr>
                <w:rFonts w:asciiTheme="minorHAnsi" w:hAnsiTheme="minorHAnsi" w:cstheme="minorHAnsi"/>
                <w:b w:val="0"/>
                <w:color w:val="000000" w:themeColor="text1"/>
              </w:rPr>
              <w:t>TASK: Access Approval Not Required</w:t>
            </w:r>
          </w:p>
        </w:tc>
        <w:tc>
          <w:tcPr>
            <w:tcW w:w="3144" w:type="pct"/>
          </w:tcPr>
          <w:p w14:paraId="4DD7DDD3" w14:textId="77777777" w:rsidR="00AC195D" w:rsidRPr="00E8023D" w:rsidRDefault="00AC195D" w:rsidP="00AC195D">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rPr>
            </w:pPr>
            <w:r w:rsidRPr="00E8023D">
              <w:rPr>
                <w:rFonts w:asciiTheme="minorHAnsi" w:hAnsiTheme="minorHAnsi" w:cstheme="minorHAnsi"/>
                <w:bCs/>
                <w:color w:val="000000" w:themeColor="text1"/>
              </w:rPr>
              <w:t>This could be used if there is a non-mandatory approval step.</w:t>
            </w:r>
          </w:p>
        </w:tc>
      </w:tr>
      <w:tr w:rsidR="00AC195D" w:rsidRPr="00AC195D" w14:paraId="098BCE62" w14:textId="77777777" w:rsidTr="00F52F2E">
        <w:trPr>
          <w:trHeight w:val="291"/>
        </w:trPr>
        <w:tc>
          <w:tcPr>
            <w:cnfStyle w:val="001000000000" w:firstRow="0" w:lastRow="0" w:firstColumn="1" w:lastColumn="0" w:oddVBand="0" w:evenVBand="0" w:oddHBand="0" w:evenHBand="0" w:firstRowFirstColumn="0" w:firstRowLastColumn="0" w:lastRowFirstColumn="0" w:lastRowLastColumn="0"/>
            <w:tcW w:w="1856" w:type="pct"/>
            <w:noWrap/>
          </w:tcPr>
          <w:p w14:paraId="71B767B9" w14:textId="77777777" w:rsidR="00AC195D" w:rsidRPr="00E8023D" w:rsidRDefault="00AC195D" w:rsidP="00AC195D">
            <w:pPr>
              <w:spacing w:after="0"/>
              <w:jc w:val="left"/>
              <w:rPr>
                <w:rFonts w:asciiTheme="minorHAnsi" w:hAnsiTheme="minorHAnsi" w:cstheme="minorHAnsi"/>
                <w:b w:val="0"/>
                <w:color w:val="000000" w:themeColor="text1"/>
              </w:rPr>
            </w:pPr>
            <w:r w:rsidRPr="00E8023D">
              <w:rPr>
                <w:rFonts w:asciiTheme="minorHAnsi" w:hAnsiTheme="minorHAnsi" w:cstheme="minorHAnsi"/>
                <w:b w:val="0"/>
                <w:color w:val="000000" w:themeColor="text1"/>
              </w:rPr>
              <w:t>TASK: Managers Manager Approval</w:t>
            </w:r>
          </w:p>
        </w:tc>
        <w:tc>
          <w:tcPr>
            <w:tcW w:w="3144" w:type="pct"/>
          </w:tcPr>
          <w:p w14:paraId="24130AA3" w14:textId="77777777" w:rsidR="00AC195D" w:rsidRPr="00E8023D" w:rsidRDefault="00AC195D" w:rsidP="00AC195D">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themeColor="text1"/>
              </w:rPr>
            </w:pPr>
            <w:r w:rsidRPr="00E8023D">
              <w:rPr>
                <w:rFonts w:asciiTheme="minorHAnsi" w:hAnsiTheme="minorHAnsi" w:cstheme="minorHAnsi"/>
                <w:bCs/>
                <w:color w:val="000000" w:themeColor="text1"/>
              </w:rPr>
              <w:t>Navigate the workflow to manager’s manager in case manager is unavailable for more than set time limit. This is useful in escalation use cases.</w:t>
            </w:r>
          </w:p>
        </w:tc>
      </w:tr>
      <w:tr w:rsidR="00AC195D" w:rsidRPr="00AC195D" w14:paraId="7C6630AF" w14:textId="77777777" w:rsidTr="00F52F2E">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856" w:type="pct"/>
            <w:noWrap/>
          </w:tcPr>
          <w:p w14:paraId="53793DCC" w14:textId="77777777" w:rsidR="00AC195D" w:rsidRPr="00E8023D" w:rsidRDefault="00AC195D" w:rsidP="00AC195D">
            <w:pPr>
              <w:spacing w:after="0"/>
              <w:jc w:val="left"/>
              <w:rPr>
                <w:rFonts w:asciiTheme="minorHAnsi" w:hAnsiTheme="minorHAnsi" w:cstheme="minorHAnsi"/>
                <w:b w:val="0"/>
                <w:color w:val="000000" w:themeColor="text1"/>
              </w:rPr>
            </w:pPr>
            <w:r w:rsidRPr="00E8023D">
              <w:rPr>
                <w:rFonts w:asciiTheme="minorHAnsi" w:hAnsiTheme="minorHAnsi" w:cstheme="minorHAnsi"/>
                <w:b w:val="0"/>
                <w:color w:val="000000" w:themeColor="text1"/>
              </w:rPr>
              <w:t>TASK: Manager Approval</w:t>
            </w:r>
          </w:p>
        </w:tc>
        <w:tc>
          <w:tcPr>
            <w:tcW w:w="3144" w:type="pct"/>
          </w:tcPr>
          <w:p w14:paraId="6D449DCA" w14:textId="77777777" w:rsidR="00AC195D" w:rsidRPr="00E8023D" w:rsidRDefault="00AC195D" w:rsidP="00AC195D">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rPr>
            </w:pPr>
            <w:r w:rsidRPr="00E8023D">
              <w:rPr>
                <w:rFonts w:asciiTheme="minorHAnsi" w:hAnsiTheme="minorHAnsi" w:cstheme="minorHAnsi"/>
                <w:bCs/>
                <w:color w:val="000000" w:themeColor="text1"/>
              </w:rPr>
              <w:t>This predefined block will navigate the request to the manager.</w:t>
            </w:r>
          </w:p>
        </w:tc>
      </w:tr>
      <w:tr w:rsidR="00AC195D" w:rsidRPr="00AC195D" w14:paraId="5B45D392" w14:textId="77777777" w:rsidTr="00F52F2E">
        <w:trPr>
          <w:trHeight w:val="291"/>
        </w:trPr>
        <w:tc>
          <w:tcPr>
            <w:cnfStyle w:val="001000000000" w:firstRow="0" w:lastRow="0" w:firstColumn="1" w:lastColumn="0" w:oddVBand="0" w:evenVBand="0" w:oddHBand="0" w:evenHBand="0" w:firstRowFirstColumn="0" w:firstRowLastColumn="0" w:lastRowFirstColumn="0" w:lastRowLastColumn="0"/>
            <w:tcW w:w="1856" w:type="pct"/>
            <w:noWrap/>
          </w:tcPr>
          <w:p w14:paraId="7766B5C3" w14:textId="77777777" w:rsidR="00AC195D" w:rsidRPr="00E8023D" w:rsidRDefault="00AC195D" w:rsidP="00AC195D">
            <w:pPr>
              <w:spacing w:after="0"/>
              <w:jc w:val="left"/>
              <w:rPr>
                <w:rFonts w:asciiTheme="minorHAnsi" w:hAnsiTheme="minorHAnsi" w:cstheme="minorHAnsi"/>
                <w:b w:val="0"/>
                <w:color w:val="000000" w:themeColor="text1"/>
              </w:rPr>
            </w:pPr>
            <w:r w:rsidRPr="00E8023D">
              <w:rPr>
                <w:rFonts w:asciiTheme="minorHAnsi" w:hAnsiTheme="minorHAnsi" w:cstheme="minorHAnsi"/>
                <w:b w:val="0"/>
                <w:color w:val="000000" w:themeColor="text1"/>
              </w:rPr>
              <w:t>TASK: Custom Assignment</w:t>
            </w:r>
          </w:p>
        </w:tc>
        <w:tc>
          <w:tcPr>
            <w:tcW w:w="3144" w:type="pct"/>
          </w:tcPr>
          <w:p w14:paraId="3A57F459" w14:textId="280E34AD" w:rsidR="00AC195D" w:rsidRPr="00E8023D" w:rsidRDefault="00AC195D" w:rsidP="00AC195D">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themeColor="text1"/>
              </w:rPr>
            </w:pPr>
            <w:r w:rsidRPr="00E8023D">
              <w:rPr>
                <w:rFonts w:asciiTheme="minorHAnsi" w:hAnsiTheme="minorHAnsi" w:cstheme="minorHAnsi"/>
                <w:bCs/>
                <w:color w:val="000000" w:themeColor="text1"/>
              </w:rPr>
              <w:t xml:space="preserve">This block provides you the flexibility to navigate the workflow based on any user property, or account property, or entitlement value, or even dynamic attribute value, and assign the request to any user group, or even any user etc. This comes in handy at a lot of situations like </w:t>
            </w:r>
            <w:r w:rsidR="00CD04EA" w:rsidRPr="00E8023D">
              <w:rPr>
                <w:rFonts w:asciiTheme="minorHAnsi" w:hAnsiTheme="minorHAnsi" w:cstheme="minorHAnsi"/>
                <w:bCs/>
                <w:color w:val="000000" w:themeColor="text1"/>
              </w:rPr>
              <w:t>value-based</w:t>
            </w:r>
            <w:r w:rsidRPr="00E8023D">
              <w:rPr>
                <w:rFonts w:asciiTheme="minorHAnsi" w:hAnsiTheme="minorHAnsi" w:cstheme="minorHAnsi"/>
                <w:bCs/>
                <w:color w:val="000000" w:themeColor="text1"/>
              </w:rPr>
              <w:t xml:space="preserve"> user group selection scenarios.</w:t>
            </w:r>
          </w:p>
        </w:tc>
      </w:tr>
      <w:tr w:rsidR="00AC195D" w:rsidRPr="00AC195D" w14:paraId="022E3ED7" w14:textId="77777777" w:rsidTr="00F52F2E">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856" w:type="pct"/>
            <w:noWrap/>
          </w:tcPr>
          <w:p w14:paraId="20D26EB1" w14:textId="77777777" w:rsidR="00AC195D" w:rsidRPr="00E8023D" w:rsidRDefault="00AC195D" w:rsidP="00AC195D">
            <w:pPr>
              <w:spacing w:after="0"/>
              <w:jc w:val="left"/>
              <w:rPr>
                <w:rFonts w:asciiTheme="minorHAnsi" w:hAnsiTheme="minorHAnsi" w:cstheme="minorHAnsi"/>
                <w:b w:val="0"/>
                <w:color w:val="000000" w:themeColor="text1"/>
              </w:rPr>
            </w:pPr>
            <w:r w:rsidRPr="00E8023D">
              <w:rPr>
                <w:rFonts w:asciiTheme="minorHAnsi" w:hAnsiTheme="minorHAnsi" w:cstheme="minorHAnsi"/>
                <w:b w:val="0"/>
                <w:color w:val="000000" w:themeColor="text1"/>
              </w:rPr>
              <w:t>TASK: Resource Owner Approval</w:t>
            </w:r>
          </w:p>
        </w:tc>
        <w:tc>
          <w:tcPr>
            <w:tcW w:w="3144" w:type="pct"/>
          </w:tcPr>
          <w:p w14:paraId="43ED504C" w14:textId="77777777" w:rsidR="00AC195D" w:rsidRPr="00E8023D" w:rsidRDefault="00AC195D" w:rsidP="00AC195D">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rPr>
            </w:pPr>
            <w:r w:rsidRPr="00E8023D">
              <w:rPr>
                <w:rFonts w:asciiTheme="minorHAnsi" w:hAnsiTheme="minorHAnsi" w:cstheme="minorHAnsi"/>
                <w:bCs/>
                <w:color w:val="000000" w:themeColor="text1"/>
              </w:rPr>
              <w:t>This is a predefined task for navigating the request approval process to resource owners for approval.</w:t>
            </w:r>
          </w:p>
        </w:tc>
      </w:tr>
      <w:tr w:rsidR="00AC195D" w:rsidRPr="00AC195D" w14:paraId="443E964F" w14:textId="77777777" w:rsidTr="00F52F2E">
        <w:trPr>
          <w:trHeight w:val="291"/>
        </w:trPr>
        <w:tc>
          <w:tcPr>
            <w:cnfStyle w:val="001000000000" w:firstRow="0" w:lastRow="0" w:firstColumn="1" w:lastColumn="0" w:oddVBand="0" w:evenVBand="0" w:oddHBand="0" w:evenHBand="0" w:firstRowFirstColumn="0" w:firstRowLastColumn="0" w:lastRowFirstColumn="0" w:lastRowLastColumn="0"/>
            <w:tcW w:w="1856" w:type="pct"/>
            <w:noWrap/>
          </w:tcPr>
          <w:p w14:paraId="432D7FAB" w14:textId="77777777" w:rsidR="00AC195D" w:rsidRPr="00E8023D" w:rsidRDefault="00AC195D" w:rsidP="00AC195D">
            <w:pPr>
              <w:spacing w:after="0"/>
              <w:jc w:val="left"/>
              <w:rPr>
                <w:rFonts w:asciiTheme="minorHAnsi" w:hAnsiTheme="minorHAnsi" w:cstheme="minorHAnsi"/>
                <w:b w:val="0"/>
                <w:color w:val="000000" w:themeColor="text1"/>
              </w:rPr>
            </w:pPr>
            <w:r w:rsidRPr="00E8023D">
              <w:rPr>
                <w:rFonts w:asciiTheme="minorHAnsi" w:hAnsiTheme="minorHAnsi" w:cstheme="minorHAnsi"/>
                <w:b w:val="0"/>
                <w:color w:val="000000" w:themeColor="text1"/>
              </w:rPr>
              <w:t>TASK: Owners Manager Approval</w:t>
            </w:r>
          </w:p>
        </w:tc>
        <w:tc>
          <w:tcPr>
            <w:tcW w:w="3144" w:type="pct"/>
          </w:tcPr>
          <w:p w14:paraId="43879A7D" w14:textId="77777777" w:rsidR="00AC195D" w:rsidRPr="00E8023D" w:rsidRDefault="00AC195D" w:rsidP="00AC195D">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themeColor="text1"/>
              </w:rPr>
            </w:pPr>
            <w:r w:rsidRPr="00E8023D">
              <w:rPr>
                <w:rFonts w:asciiTheme="minorHAnsi" w:hAnsiTheme="minorHAnsi" w:cstheme="minorHAnsi"/>
                <w:bCs/>
                <w:color w:val="000000" w:themeColor="text1"/>
              </w:rPr>
              <w:t>Navigate the workflow to approver’s manager in case approver is unavailable for more than set time limit. This is useful in escalation use cases. As of now, this block can be used for escalating Access Approval and Resource Owner Approval.</w:t>
            </w:r>
          </w:p>
        </w:tc>
      </w:tr>
      <w:tr w:rsidR="00C77971" w:rsidRPr="00AC195D" w14:paraId="0B5D1C8C" w14:textId="77777777" w:rsidTr="00F52F2E">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856" w:type="pct"/>
            <w:noWrap/>
          </w:tcPr>
          <w:p w14:paraId="301939EE" w14:textId="3302C28C" w:rsidR="00C77971" w:rsidRPr="00E8023D" w:rsidRDefault="00C77971" w:rsidP="00AC195D">
            <w:pPr>
              <w:spacing w:after="0"/>
              <w:jc w:val="left"/>
              <w:rPr>
                <w:rFonts w:asciiTheme="minorHAnsi" w:hAnsiTheme="minorHAnsi" w:cstheme="minorHAnsi"/>
                <w:b w:val="0"/>
                <w:color w:val="000000" w:themeColor="text1"/>
              </w:rPr>
            </w:pPr>
            <w:r w:rsidRPr="00E8023D">
              <w:rPr>
                <w:rFonts w:asciiTheme="minorHAnsi" w:hAnsiTheme="minorHAnsi" w:cstheme="minorHAnsi"/>
                <w:b w:val="0"/>
                <w:color w:val="000000" w:themeColor="text1"/>
              </w:rPr>
              <w:t>CONDITION : If Else</w:t>
            </w:r>
          </w:p>
        </w:tc>
        <w:tc>
          <w:tcPr>
            <w:tcW w:w="3144" w:type="pct"/>
          </w:tcPr>
          <w:p w14:paraId="7C5CB372" w14:textId="50E653D8" w:rsidR="00C77971" w:rsidRPr="00E8023D" w:rsidRDefault="00C77971" w:rsidP="00AC195D">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rPr>
            </w:pPr>
            <w:r w:rsidRPr="00E8023D">
              <w:rPr>
                <w:rFonts w:asciiTheme="minorHAnsi" w:hAnsiTheme="minorHAnsi" w:cstheme="minorHAnsi"/>
                <w:bCs/>
                <w:color w:val="000000" w:themeColor="text1"/>
              </w:rPr>
              <w:t>Like any other programming language, this is a conditional block to decide if you plan to select route A or B based on certain events or values. The left node is the ‘True’ outlet, and the right node is ‘False’.</w:t>
            </w:r>
          </w:p>
        </w:tc>
      </w:tr>
      <w:tr w:rsidR="00C77971" w:rsidRPr="00AC195D" w14:paraId="24D4BE44" w14:textId="77777777" w:rsidTr="00F52F2E">
        <w:trPr>
          <w:trHeight w:val="291"/>
        </w:trPr>
        <w:tc>
          <w:tcPr>
            <w:cnfStyle w:val="001000000000" w:firstRow="0" w:lastRow="0" w:firstColumn="1" w:lastColumn="0" w:oddVBand="0" w:evenVBand="0" w:oddHBand="0" w:evenHBand="0" w:firstRowFirstColumn="0" w:firstRowLastColumn="0" w:lastRowFirstColumn="0" w:lastRowLastColumn="0"/>
            <w:tcW w:w="1856" w:type="pct"/>
            <w:noWrap/>
          </w:tcPr>
          <w:p w14:paraId="0E1CCB5A" w14:textId="2FA637D8" w:rsidR="00C77971" w:rsidRPr="00E8023D" w:rsidRDefault="00C77971" w:rsidP="00AC195D">
            <w:pPr>
              <w:spacing w:after="0"/>
              <w:jc w:val="left"/>
              <w:rPr>
                <w:rFonts w:asciiTheme="minorHAnsi" w:hAnsiTheme="minorHAnsi" w:cstheme="minorHAnsi"/>
                <w:b w:val="0"/>
                <w:color w:val="000000" w:themeColor="text1"/>
              </w:rPr>
            </w:pPr>
            <w:r w:rsidRPr="00E8023D">
              <w:rPr>
                <w:rFonts w:asciiTheme="minorHAnsi" w:hAnsiTheme="minorHAnsi" w:cstheme="minorHAnsi"/>
                <w:b w:val="0"/>
                <w:color w:val="000000" w:themeColor="text1"/>
              </w:rPr>
              <w:t>Activity: Rejected Access</w:t>
            </w:r>
          </w:p>
        </w:tc>
        <w:tc>
          <w:tcPr>
            <w:tcW w:w="3144" w:type="pct"/>
          </w:tcPr>
          <w:p w14:paraId="01B200C9" w14:textId="589C1EC2" w:rsidR="00C77971" w:rsidRPr="00E8023D" w:rsidRDefault="00C77971" w:rsidP="00AC195D">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themeColor="text1"/>
              </w:rPr>
            </w:pPr>
            <w:r w:rsidRPr="00E8023D">
              <w:rPr>
                <w:rFonts w:asciiTheme="minorHAnsi" w:hAnsiTheme="minorHAnsi" w:cstheme="minorHAnsi"/>
                <w:bCs/>
                <w:color w:val="000000" w:themeColor="text1"/>
              </w:rPr>
              <w:t>When any approver decides to reject the request, workflow should be navigated to reject access block for relevant actions like sending rejection email to the requester.</w:t>
            </w:r>
          </w:p>
        </w:tc>
      </w:tr>
      <w:tr w:rsidR="00C77971" w:rsidRPr="00AC195D" w14:paraId="4E6B71A1" w14:textId="77777777" w:rsidTr="00F52F2E">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856" w:type="pct"/>
            <w:noWrap/>
          </w:tcPr>
          <w:p w14:paraId="109406BB" w14:textId="6D84AC03" w:rsidR="00C77971" w:rsidRPr="00E8023D" w:rsidRDefault="00C77971" w:rsidP="00AC195D">
            <w:pPr>
              <w:spacing w:after="0"/>
              <w:jc w:val="left"/>
              <w:rPr>
                <w:rFonts w:asciiTheme="minorHAnsi" w:hAnsiTheme="minorHAnsi" w:cstheme="minorHAnsi"/>
                <w:b w:val="0"/>
                <w:color w:val="000000" w:themeColor="text1"/>
              </w:rPr>
            </w:pPr>
            <w:r w:rsidRPr="00E8023D">
              <w:rPr>
                <w:rFonts w:asciiTheme="minorHAnsi" w:hAnsiTheme="minorHAnsi" w:cstheme="minorHAnsi"/>
                <w:b w:val="0"/>
                <w:color w:val="000000" w:themeColor="text1"/>
              </w:rPr>
              <w:t>Activity: Grant Access</w:t>
            </w:r>
          </w:p>
        </w:tc>
        <w:tc>
          <w:tcPr>
            <w:tcW w:w="3144" w:type="pct"/>
          </w:tcPr>
          <w:p w14:paraId="19D2FE1E" w14:textId="2FAA3F39" w:rsidR="00C77971" w:rsidRPr="00E8023D" w:rsidRDefault="00C77971" w:rsidP="00AC195D">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rPr>
            </w:pPr>
            <w:r w:rsidRPr="00E8023D">
              <w:rPr>
                <w:rFonts w:asciiTheme="minorHAnsi" w:hAnsiTheme="minorHAnsi" w:cstheme="minorHAnsi"/>
                <w:bCs/>
                <w:color w:val="000000" w:themeColor="text1"/>
              </w:rPr>
              <w:t>When any approver decides to approve the request, workflow should be navigated to the next stage/condition, if any and ultimately shall perform final actions through grant access block. You can choose to send approval email through this. This block will also create a provisioning task in pending tasks list to implement new access or modify existing access or may be remove/disable access based on the approved request by all the required approvers.</w:t>
            </w:r>
          </w:p>
        </w:tc>
      </w:tr>
      <w:tr w:rsidR="00C77971" w:rsidRPr="00AC195D" w14:paraId="629D6339" w14:textId="77777777" w:rsidTr="00F52F2E">
        <w:trPr>
          <w:trHeight w:val="291"/>
        </w:trPr>
        <w:tc>
          <w:tcPr>
            <w:cnfStyle w:val="001000000000" w:firstRow="0" w:lastRow="0" w:firstColumn="1" w:lastColumn="0" w:oddVBand="0" w:evenVBand="0" w:oddHBand="0" w:evenHBand="0" w:firstRowFirstColumn="0" w:firstRowLastColumn="0" w:lastRowFirstColumn="0" w:lastRowLastColumn="0"/>
            <w:tcW w:w="1856" w:type="pct"/>
            <w:noWrap/>
          </w:tcPr>
          <w:p w14:paraId="0AF31831" w14:textId="39C01C22" w:rsidR="00C77971" w:rsidRPr="00E8023D" w:rsidRDefault="00C77971" w:rsidP="00AC195D">
            <w:pPr>
              <w:spacing w:after="0"/>
              <w:jc w:val="left"/>
              <w:rPr>
                <w:rFonts w:asciiTheme="minorHAnsi" w:hAnsiTheme="minorHAnsi" w:cstheme="minorHAnsi"/>
                <w:b w:val="0"/>
                <w:color w:val="000000" w:themeColor="text1"/>
              </w:rPr>
            </w:pPr>
            <w:r w:rsidRPr="00E8023D">
              <w:rPr>
                <w:rFonts w:asciiTheme="minorHAnsi" w:hAnsiTheme="minorHAnsi" w:cstheme="minorHAnsi"/>
                <w:b w:val="0"/>
                <w:color w:val="000000" w:themeColor="text1"/>
              </w:rPr>
              <w:t>Escalation</w:t>
            </w:r>
          </w:p>
        </w:tc>
        <w:tc>
          <w:tcPr>
            <w:tcW w:w="3144" w:type="pct"/>
          </w:tcPr>
          <w:p w14:paraId="2AF3B617" w14:textId="278357F4" w:rsidR="00C77971" w:rsidRPr="00E8023D" w:rsidRDefault="00C77971" w:rsidP="00AC195D">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themeColor="text1"/>
              </w:rPr>
            </w:pPr>
            <w:r w:rsidRPr="00E8023D">
              <w:rPr>
                <w:rFonts w:asciiTheme="minorHAnsi" w:hAnsiTheme="minorHAnsi" w:cstheme="minorHAnsi"/>
                <w:bCs/>
                <w:color w:val="000000" w:themeColor="text1"/>
              </w:rPr>
              <w:t>This block is used to decide on when to trigger escalation event.</w:t>
            </w:r>
          </w:p>
        </w:tc>
      </w:tr>
      <w:tr w:rsidR="00C77971" w:rsidRPr="00AC195D" w14:paraId="6AB43BB8" w14:textId="77777777" w:rsidTr="00F52F2E">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856" w:type="pct"/>
            <w:noWrap/>
          </w:tcPr>
          <w:p w14:paraId="4AF47DDD" w14:textId="7912A1CB" w:rsidR="00C77971" w:rsidRPr="00E8023D" w:rsidRDefault="00C77971" w:rsidP="00AC195D">
            <w:pPr>
              <w:spacing w:after="0"/>
              <w:jc w:val="left"/>
              <w:rPr>
                <w:rFonts w:asciiTheme="minorHAnsi" w:hAnsiTheme="minorHAnsi" w:cstheme="minorHAnsi"/>
                <w:b w:val="0"/>
                <w:color w:val="000000" w:themeColor="text1"/>
              </w:rPr>
            </w:pPr>
            <w:r w:rsidRPr="00E8023D">
              <w:rPr>
                <w:rFonts w:asciiTheme="minorHAnsi" w:hAnsiTheme="minorHAnsi" w:cstheme="minorHAnsi"/>
                <w:b w:val="0"/>
                <w:color w:val="000000" w:themeColor="text1"/>
              </w:rPr>
              <w:t>End</w:t>
            </w:r>
          </w:p>
        </w:tc>
        <w:tc>
          <w:tcPr>
            <w:tcW w:w="3144" w:type="pct"/>
          </w:tcPr>
          <w:p w14:paraId="208D604D" w14:textId="08B86E24" w:rsidR="00C77971" w:rsidRPr="00E8023D" w:rsidRDefault="00C77971" w:rsidP="00AC195D">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rPr>
            </w:pPr>
            <w:r w:rsidRPr="00E8023D">
              <w:rPr>
                <w:rFonts w:asciiTheme="minorHAnsi" w:hAnsiTheme="minorHAnsi" w:cstheme="minorHAnsi"/>
                <w:color w:val="000000" w:themeColor="text1"/>
              </w:rPr>
              <w:t>Like any other flow chart, this indicates the end of the workflow. Every workflow must end with this component.</w:t>
            </w:r>
          </w:p>
        </w:tc>
      </w:tr>
    </w:tbl>
    <w:p w14:paraId="656FFF5D" w14:textId="77777777" w:rsidR="00C77971" w:rsidRDefault="00C77971" w:rsidP="001559E5">
      <w:pPr>
        <w:pStyle w:val="Caption"/>
        <w:rPr>
          <w:sz w:val="20"/>
          <w:szCs w:val="20"/>
        </w:rPr>
      </w:pPr>
    </w:p>
    <w:p w14:paraId="40EE590E" w14:textId="75E33D4C" w:rsidR="001559E5" w:rsidRPr="00AE3C3C" w:rsidRDefault="001559E5" w:rsidP="001559E5">
      <w:pPr>
        <w:pStyle w:val="Caption"/>
        <w:rPr>
          <w:sz w:val="20"/>
          <w:szCs w:val="20"/>
        </w:rPr>
      </w:pPr>
      <w:bookmarkStart w:id="918" w:name="_Toc61522052"/>
      <w:r w:rsidRPr="00AE3C3C">
        <w:rPr>
          <w:sz w:val="20"/>
          <w:szCs w:val="20"/>
        </w:rPr>
        <w:t xml:space="preserve">Figure </w:t>
      </w:r>
      <w:r w:rsidR="009A2D2D">
        <w:rPr>
          <w:sz w:val="20"/>
          <w:szCs w:val="20"/>
        </w:rPr>
        <w:fldChar w:fldCharType="begin"/>
      </w:r>
      <w:r w:rsidR="009A2D2D">
        <w:rPr>
          <w:sz w:val="20"/>
          <w:szCs w:val="20"/>
        </w:rPr>
        <w:instrText xml:space="preserve"> SEQ Figure \* ARABIC </w:instrText>
      </w:r>
      <w:r w:rsidR="009A2D2D">
        <w:rPr>
          <w:sz w:val="20"/>
          <w:szCs w:val="20"/>
        </w:rPr>
        <w:fldChar w:fldCharType="separate"/>
      </w:r>
      <w:r w:rsidR="00C825B7">
        <w:rPr>
          <w:noProof/>
          <w:sz w:val="20"/>
          <w:szCs w:val="20"/>
        </w:rPr>
        <w:t>228</w:t>
      </w:r>
      <w:r w:rsidR="009A2D2D">
        <w:rPr>
          <w:sz w:val="20"/>
          <w:szCs w:val="20"/>
        </w:rPr>
        <w:fldChar w:fldCharType="end"/>
      </w:r>
      <w:r w:rsidRPr="00AE3C3C">
        <w:rPr>
          <w:sz w:val="20"/>
          <w:szCs w:val="20"/>
        </w:rPr>
        <w:t xml:space="preserve">: </w:t>
      </w:r>
      <w:r w:rsidR="00E3425D">
        <w:rPr>
          <w:sz w:val="20"/>
          <w:szCs w:val="20"/>
        </w:rPr>
        <w:t>Workflow</w:t>
      </w:r>
      <w:r w:rsidRPr="00AE3C3C">
        <w:rPr>
          <w:sz w:val="20"/>
          <w:szCs w:val="20"/>
        </w:rPr>
        <w:t xml:space="preserve"> Designer</w:t>
      </w:r>
      <w:bookmarkEnd w:id="918"/>
    </w:p>
    <w:p w14:paraId="12DB5531" w14:textId="73E57992" w:rsidR="001559E5" w:rsidRPr="00AE3C3C" w:rsidRDefault="00CF684C" w:rsidP="001559E5">
      <w:pPr>
        <w:rPr>
          <w:rFonts w:asciiTheme="minorHAnsi" w:hAnsiTheme="minorHAnsi" w:cstheme="minorHAnsi"/>
        </w:rPr>
      </w:pPr>
      <w:r>
        <w:rPr>
          <w:rFonts w:asciiTheme="minorHAnsi" w:hAnsiTheme="minorHAnsi" w:cstheme="minorHAnsi"/>
          <w:noProof/>
        </w:rPr>
        <w:drawing>
          <wp:inline distT="0" distB="0" distL="0" distR="0" wp14:anchorId="4D8D438F" wp14:editId="065A46AE">
            <wp:extent cx="5499155" cy="2905125"/>
            <wp:effectExtent l="19050" t="19050" r="25400"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501857" cy="2906552"/>
                    </a:xfrm>
                    <a:prstGeom prst="rect">
                      <a:avLst/>
                    </a:prstGeom>
                    <a:noFill/>
                    <a:ln cmpd="sng">
                      <a:solidFill>
                        <a:srgbClr val="5B9BD5"/>
                      </a:solidFill>
                    </a:ln>
                  </pic:spPr>
                </pic:pic>
              </a:graphicData>
            </a:graphic>
          </wp:inline>
        </w:drawing>
      </w:r>
    </w:p>
    <w:p w14:paraId="397ADF83" w14:textId="68042CB9" w:rsidR="001559E5" w:rsidRPr="00AE3C3C" w:rsidRDefault="001559E5" w:rsidP="00B61CF8">
      <w:pPr>
        <w:pStyle w:val="Heading2"/>
      </w:pPr>
      <w:bookmarkStart w:id="919" w:name="_Toc61521801"/>
      <w:r w:rsidRPr="00AE3C3C">
        <w:t xml:space="preserve">Global </w:t>
      </w:r>
      <w:r w:rsidR="003E3E14">
        <w:t>Configuration</w:t>
      </w:r>
      <w:bookmarkEnd w:id="919"/>
    </w:p>
    <w:p w14:paraId="678F62F5" w14:textId="77777777" w:rsidR="001559E5" w:rsidRPr="00AE3C3C" w:rsidRDefault="001559E5" w:rsidP="001559E5">
      <w:pPr>
        <w:pStyle w:val="Heading3"/>
        <w:rPr>
          <w:szCs w:val="20"/>
        </w:rPr>
      </w:pPr>
      <w:bookmarkStart w:id="920" w:name="_Toc61521802"/>
      <w:r w:rsidRPr="00AE3C3C">
        <w:rPr>
          <w:szCs w:val="20"/>
        </w:rPr>
        <w:t>SMTP Configuration</w:t>
      </w:r>
      <w:bookmarkEnd w:id="920"/>
    </w:p>
    <w:p w14:paraId="02D4417A" w14:textId="77777777" w:rsidR="001559E5" w:rsidRPr="00AE3C3C" w:rsidRDefault="001559E5" w:rsidP="001559E5">
      <w:pPr>
        <w:autoSpaceDE w:val="0"/>
        <w:autoSpaceDN w:val="0"/>
        <w:spacing w:after="0"/>
        <w:rPr>
          <w:rFonts w:asciiTheme="minorHAnsi" w:hAnsiTheme="minorHAnsi" w:cstheme="minorHAnsi"/>
        </w:rPr>
      </w:pPr>
      <w:r w:rsidRPr="00AE3C3C">
        <w:rPr>
          <w:rFonts w:asciiTheme="minorHAnsi" w:hAnsiTheme="minorHAnsi" w:cstheme="minorHAnsi"/>
        </w:rPr>
        <w:t>SMTP stands for Simple Mail Transfer Protocol, a protocol for sending e-mail messages between servers. Most e-mail systems that send mail over the Internet use SMTP to send messages from one server to another; the messages can then be retrieved with an e-mail client using either POP or IMAP.</w:t>
      </w:r>
    </w:p>
    <w:p w14:paraId="6C18F32C" w14:textId="77777777" w:rsidR="008E7152" w:rsidRPr="00AE3C3C" w:rsidRDefault="008E7152" w:rsidP="001559E5">
      <w:pPr>
        <w:autoSpaceDE w:val="0"/>
        <w:autoSpaceDN w:val="0"/>
        <w:spacing w:after="0"/>
        <w:rPr>
          <w:rFonts w:asciiTheme="minorHAnsi" w:hAnsiTheme="minorHAnsi" w:cstheme="minorHAnsi"/>
        </w:rPr>
      </w:pPr>
    </w:p>
    <w:p w14:paraId="6470B41E" w14:textId="04384232" w:rsidR="00285A3D" w:rsidRPr="002E0082" w:rsidRDefault="00285A3D" w:rsidP="00207D43">
      <w:pPr>
        <w:pStyle w:val="ListParagraph"/>
        <w:keepNext/>
        <w:numPr>
          <w:ilvl w:val="0"/>
          <w:numId w:val="30"/>
        </w:numPr>
        <w:rPr>
          <w:rFonts w:asciiTheme="minorHAnsi" w:hAnsiTheme="minorHAnsi" w:cstheme="minorHAnsi"/>
          <w:b/>
          <w:bCs/>
        </w:rPr>
      </w:pPr>
      <w:r w:rsidRPr="007A1C02">
        <w:rPr>
          <w:rFonts w:asciiTheme="minorHAnsi" w:hAnsiTheme="minorHAnsi" w:cstheme="minorHAnsi"/>
        </w:rPr>
        <w:t xml:space="preserve">In SSM, to access the SMTP configuration then navigation to Admin </w:t>
      </w:r>
      <w:r w:rsidR="00C65F97" w:rsidRPr="00C65F97">
        <w:rPr>
          <w:rFonts w:asciiTheme="minorHAnsi" w:eastAsia="Wingdings" w:hAnsiTheme="minorHAnsi" w:cstheme="minorHAnsi"/>
        </w:rPr>
        <w:t>à</w:t>
      </w:r>
      <w:r w:rsidRPr="007A1C02">
        <w:rPr>
          <w:rFonts w:asciiTheme="minorHAnsi" w:hAnsiTheme="minorHAnsi" w:cstheme="minorHAnsi"/>
          <w:bCs/>
        </w:rPr>
        <w:t xml:space="preserve"> Configuration</w:t>
      </w:r>
      <w:r w:rsidRPr="009F693D">
        <w:rPr>
          <w:rFonts w:ascii="Wingdings" w:eastAsia="Wingdings" w:hAnsi="Wingdings" w:cs="Wingdings"/>
          <w:bCs/>
        </w:rPr>
        <w:t>à</w:t>
      </w:r>
      <w:r w:rsidRPr="007A1C02">
        <w:rPr>
          <w:rFonts w:asciiTheme="minorHAnsi" w:hAnsiTheme="minorHAnsi" w:cstheme="minorHAnsi"/>
          <w:bCs/>
        </w:rPr>
        <w:t xml:space="preserve"> SMTP.</w:t>
      </w:r>
    </w:p>
    <w:p w14:paraId="368A577B" w14:textId="77777777" w:rsidR="002E0082" w:rsidRPr="007A1C02" w:rsidRDefault="002E0082" w:rsidP="002E0082">
      <w:pPr>
        <w:pStyle w:val="ListParagraph"/>
        <w:keepNext/>
        <w:rPr>
          <w:rFonts w:asciiTheme="minorHAnsi" w:hAnsiTheme="minorHAnsi" w:cstheme="minorHAnsi"/>
          <w:b/>
          <w:bCs/>
        </w:rPr>
      </w:pPr>
    </w:p>
    <w:p w14:paraId="52BAD35D" w14:textId="2BD38E09" w:rsidR="00285A3D" w:rsidRDefault="00285A3D" w:rsidP="00285A3D">
      <w:pPr>
        <w:pStyle w:val="Caption"/>
      </w:pPr>
      <w:bookmarkStart w:id="921" w:name="_Toc61522053"/>
      <w:r>
        <w:t xml:space="preserve">Figure </w:t>
      </w:r>
      <w:r w:rsidR="00BC222A">
        <w:fldChar w:fldCharType="begin"/>
      </w:r>
      <w:r w:rsidR="00BC222A">
        <w:instrText xml:space="preserve"> SEQ Figure \* ARABIC </w:instrText>
      </w:r>
      <w:r w:rsidR="00BC222A">
        <w:fldChar w:fldCharType="separate"/>
      </w:r>
      <w:r w:rsidR="00C825B7">
        <w:rPr>
          <w:noProof/>
        </w:rPr>
        <w:t>229</w:t>
      </w:r>
      <w:r w:rsidR="00BC222A">
        <w:rPr>
          <w:noProof/>
        </w:rPr>
        <w:fldChar w:fldCharType="end"/>
      </w:r>
      <w:r>
        <w:t xml:space="preserve"> : SMTP</w:t>
      </w:r>
      <w:bookmarkEnd w:id="921"/>
    </w:p>
    <w:p w14:paraId="644B8946" w14:textId="77777777" w:rsidR="00285A3D" w:rsidRPr="00AE3C3C" w:rsidRDefault="00285A3D" w:rsidP="00285A3D">
      <w:pPr>
        <w:keepNext/>
        <w:ind w:left="720"/>
        <w:jc w:val="left"/>
        <w:rPr>
          <w:rFonts w:asciiTheme="minorHAnsi" w:hAnsiTheme="minorHAnsi" w:cstheme="minorHAnsi"/>
          <w:b/>
          <w:bCs/>
        </w:rPr>
      </w:pPr>
      <w:r>
        <w:rPr>
          <w:rFonts w:asciiTheme="minorHAnsi" w:hAnsiTheme="minorHAnsi" w:cstheme="minorHAnsi"/>
          <w:b/>
          <w:bCs/>
          <w:noProof/>
        </w:rPr>
        <w:drawing>
          <wp:inline distT="0" distB="0" distL="0" distR="0" wp14:anchorId="71D760DD" wp14:editId="0A3C1C0B">
            <wp:extent cx="5008443" cy="2749550"/>
            <wp:effectExtent l="19050" t="19050" r="20955" b="1270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023647" cy="2757897"/>
                    </a:xfrm>
                    <a:prstGeom prst="rect">
                      <a:avLst/>
                    </a:prstGeom>
                    <a:noFill/>
                    <a:ln cmpd="sng">
                      <a:solidFill>
                        <a:srgbClr val="5B9BD5"/>
                      </a:solidFill>
                    </a:ln>
                  </pic:spPr>
                </pic:pic>
              </a:graphicData>
            </a:graphic>
          </wp:inline>
        </w:drawing>
      </w:r>
    </w:p>
    <w:p w14:paraId="40DE3140" w14:textId="54FDF023" w:rsidR="00285A3D" w:rsidRPr="007A1C02" w:rsidRDefault="00285A3D" w:rsidP="00207D43">
      <w:pPr>
        <w:pStyle w:val="ListParagraph"/>
        <w:numPr>
          <w:ilvl w:val="0"/>
          <w:numId w:val="30"/>
        </w:numPr>
        <w:autoSpaceDE w:val="0"/>
        <w:autoSpaceDN w:val="0"/>
        <w:rPr>
          <w:rFonts w:asciiTheme="minorHAnsi" w:hAnsiTheme="minorHAnsi" w:cstheme="minorHAnsi"/>
        </w:rPr>
      </w:pPr>
      <w:r>
        <w:rPr>
          <w:rFonts w:asciiTheme="minorHAnsi" w:hAnsiTheme="minorHAnsi" w:cstheme="minorHAnsi"/>
        </w:rPr>
        <w:t xml:space="preserve">Below is SMTP mail </w:t>
      </w:r>
      <w:r w:rsidR="00465696">
        <w:rPr>
          <w:rFonts w:asciiTheme="minorHAnsi" w:hAnsiTheme="minorHAnsi" w:cstheme="minorHAnsi"/>
        </w:rPr>
        <w:t>configuration,</w:t>
      </w:r>
      <w:r w:rsidR="002E0082">
        <w:rPr>
          <w:rFonts w:asciiTheme="minorHAnsi" w:hAnsiTheme="minorHAnsi" w:cstheme="minorHAnsi"/>
        </w:rPr>
        <w:t xml:space="preserve"> </w:t>
      </w:r>
      <w:r w:rsidR="000B7F49">
        <w:rPr>
          <w:rFonts w:asciiTheme="minorHAnsi" w:hAnsiTheme="minorHAnsi" w:cstheme="minorHAnsi"/>
        </w:rPr>
        <w:t xml:space="preserve">which </w:t>
      </w:r>
      <w:r w:rsidR="005F3568">
        <w:rPr>
          <w:rFonts w:asciiTheme="minorHAnsi" w:hAnsiTheme="minorHAnsi" w:cstheme="minorHAnsi"/>
        </w:rPr>
        <w:t xml:space="preserve">is </w:t>
      </w:r>
      <w:r w:rsidR="0080603E">
        <w:rPr>
          <w:rFonts w:asciiTheme="minorHAnsi" w:hAnsiTheme="minorHAnsi" w:cstheme="minorHAnsi"/>
        </w:rPr>
        <w:t>required</w:t>
      </w:r>
      <w:r w:rsidR="000B7F49">
        <w:rPr>
          <w:rFonts w:asciiTheme="minorHAnsi" w:hAnsiTheme="minorHAnsi" w:cstheme="minorHAnsi"/>
        </w:rPr>
        <w:t xml:space="preserve"> to </w:t>
      </w:r>
      <w:r w:rsidR="005F3568">
        <w:rPr>
          <w:rFonts w:asciiTheme="minorHAnsi" w:hAnsiTheme="minorHAnsi" w:cstheme="minorHAnsi"/>
        </w:rPr>
        <w:t xml:space="preserve">be </w:t>
      </w:r>
      <w:r w:rsidR="000B7F49">
        <w:rPr>
          <w:rFonts w:asciiTheme="minorHAnsi" w:hAnsiTheme="minorHAnsi" w:cstheme="minorHAnsi"/>
        </w:rPr>
        <w:t>update</w:t>
      </w:r>
      <w:r w:rsidR="005F3568">
        <w:rPr>
          <w:rFonts w:asciiTheme="minorHAnsi" w:hAnsiTheme="minorHAnsi" w:cstheme="minorHAnsi"/>
        </w:rPr>
        <w:t>d</w:t>
      </w:r>
      <w:r w:rsidR="00CB251D">
        <w:rPr>
          <w:rFonts w:asciiTheme="minorHAnsi" w:hAnsiTheme="minorHAnsi" w:cstheme="minorHAnsi"/>
        </w:rPr>
        <w:t xml:space="preserve"> in SSM</w:t>
      </w:r>
      <w:r w:rsidR="0080603E">
        <w:rPr>
          <w:rFonts w:asciiTheme="minorHAnsi" w:hAnsiTheme="minorHAnsi" w:cstheme="minorHAnsi"/>
        </w:rPr>
        <w:t>,</w:t>
      </w:r>
      <w:r w:rsidR="000B7F49">
        <w:rPr>
          <w:rFonts w:asciiTheme="minorHAnsi" w:hAnsiTheme="minorHAnsi" w:cstheme="minorHAnsi"/>
        </w:rPr>
        <w:t xml:space="preserve"> if </w:t>
      </w:r>
      <w:r w:rsidR="00D843BB">
        <w:rPr>
          <w:rFonts w:asciiTheme="minorHAnsi" w:hAnsiTheme="minorHAnsi" w:cstheme="minorHAnsi"/>
        </w:rPr>
        <w:t xml:space="preserve">any changes </w:t>
      </w:r>
      <w:r w:rsidR="00CB251D">
        <w:rPr>
          <w:rFonts w:asciiTheme="minorHAnsi" w:hAnsiTheme="minorHAnsi" w:cstheme="minorHAnsi"/>
        </w:rPr>
        <w:t xml:space="preserve">are updated in </w:t>
      </w:r>
      <w:r w:rsidR="00D843BB">
        <w:rPr>
          <w:rFonts w:asciiTheme="minorHAnsi" w:hAnsiTheme="minorHAnsi" w:cstheme="minorHAnsi"/>
        </w:rPr>
        <w:t>SMTP server</w:t>
      </w:r>
      <w:r>
        <w:rPr>
          <w:rFonts w:asciiTheme="minorHAnsi" w:hAnsiTheme="minorHAnsi" w:cstheme="minorHAnsi"/>
        </w:rPr>
        <w:t xml:space="preserve">. </w:t>
      </w:r>
    </w:p>
    <w:p w14:paraId="27143087" w14:textId="5E1C2F69" w:rsidR="00285A3D" w:rsidRPr="00AE3C3C" w:rsidRDefault="00285A3D" w:rsidP="00285A3D">
      <w:pPr>
        <w:pStyle w:val="Caption"/>
        <w:rPr>
          <w:sz w:val="20"/>
          <w:szCs w:val="20"/>
        </w:rPr>
      </w:pPr>
      <w:bookmarkStart w:id="922" w:name="_Toc61522054"/>
      <w:r w:rsidRPr="00AE3C3C">
        <w:rPr>
          <w:sz w:val="20"/>
          <w:szCs w:val="20"/>
        </w:rPr>
        <w:t xml:space="preserve">Figure </w:t>
      </w:r>
      <w:r w:rsidR="009A2D2D">
        <w:rPr>
          <w:sz w:val="20"/>
          <w:szCs w:val="20"/>
        </w:rPr>
        <w:fldChar w:fldCharType="begin"/>
      </w:r>
      <w:r w:rsidR="009A2D2D">
        <w:rPr>
          <w:sz w:val="20"/>
          <w:szCs w:val="20"/>
        </w:rPr>
        <w:instrText xml:space="preserve"> SEQ Figure \* ARABIC </w:instrText>
      </w:r>
      <w:r w:rsidR="009A2D2D">
        <w:rPr>
          <w:sz w:val="20"/>
          <w:szCs w:val="20"/>
        </w:rPr>
        <w:fldChar w:fldCharType="separate"/>
      </w:r>
      <w:r w:rsidR="00C825B7">
        <w:rPr>
          <w:noProof/>
          <w:sz w:val="20"/>
          <w:szCs w:val="20"/>
        </w:rPr>
        <w:t>230</w:t>
      </w:r>
      <w:r w:rsidR="009A2D2D">
        <w:rPr>
          <w:sz w:val="20"/>
          <w:szCs w:val="20"/>
        </w:rPr>
        <w:fldChar w:fldCharType="end"/>
      </w:r>
      <w:r w:rsidRPr="00AE3C3C">
        <w:rPr>
          <w:sz w:val="20"/>
          <w:szCs w:val="20"/>
        </w:rPr>
        <w:t>: SMTP Configuration</w:t>
      </w:r>
      <w:bookmarkEnd w:id="922"/>
    </w:p>
    <w:p w14:paraId="4C96816F" w14:textId="77777777" w:rsidR="00285A3D" w:rsidRDefault="00285A3D" w:rsidP="00285A3D">
      <w:pPr>
        <w:ind w:left="720"/>
        <w:jc w:val="left"/>
        <w:rPr>
          <w:rFonts w:asciiTheme="minorHAnsi" w:hAnsiTheme="minorHAnsi" w:cstheme="minorHAnsi"/>
        </w:rPr>
      </w:pPr>
      <w:r w:rsidRPr="007A1C02">
        <w:rPr>
          <w:rFonts w:asciiTheme="minorHAnsi" w:hAnsiTheme="minorHAnsi" w:cstheme="minorHAnsi"/>
          <w:noProof/>
        </w:rPr>
        <w:drawing>
          <wp:inline distT="0" distB="0" distL="0" distR="0" wp14:anchorId="531323FD" wp14:editId="06FB8068">
            <wp:extent cx="5056181" cy="3469217"/>
            <wp:effectExtent l="19050" t="19050" r="11430" b="171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080556" cy="3485942"/>
                    </a:xfrm>
                    <a:prstGeom prst="rect">
                      <a:avLst/>
                    </a:prstGeom>
                    <a:ln cmpd="sng">
                      <a:solidFill>
                        <a:srgbClr val="5B9BD5"/>
                      </a:solidFill>
                    </a:ln>
                  </pic:spPr>
                </pic:pic>
              </a:graphicData>
            </a:graphic>
          </wp:inline>
        </w:drawing>
      </w:r>
    </w:p>
    <w:p w14:paraId="0DD9BF47" w14:textId="01B096B6" w:rsidR="00780162" w:rsidRDefault="00780162" w:rsidP="00207D43">
      <w:pPr>
        <w:pStyle w:val="ListParagraph"/>
        <w:numPr>
          <w:ilvl w:val="0"/>
          <w:numId w:val="30"/>
        </w:numPr>
        <w:autoSpaceDE w:val="0"/>
        <w:autoSpaceDN w:val="0"/>
        <w:rPr>
          <w:rFonts w:asciiTheme="minorHAnsi" w:hAnsiTheme="minorHAnsi" w:cstheme="minorHAnsi"/>
        </w:rPr>
      </w:pPr>
      <w:r w:rsidRPr="00F7679F">
        <w:rPr>
          <w:rFonts w:asciiTheme="minorHAnsi" w:hAnsiTheme="minorHAnsi" w:cstheme="minorHAnsi"/>
        </w:rPr>
        <w:t xml:space="preserve">Following are the parameters need to </w:t>
      </w:r>
      <w:r w:rsidR="005F3568">
        <w:rPr>
          <w:rFonts w:asciiTheme="minorHAnsi" w:hAnsiTheme="minorHAnsi" w:cstheme="minorHAnsi"/>
        </w:rPr>
        <w:t xml:space="preserve">be </w:t>
      </w:r>
      <w:r w:rsidRPr="00F7679F">
        <w:rPr>
          <w:rFonts w:asciiTheme="minorHAnsi" w:hAnsiTheme="minorHAnsi" w:cstheme="minorHAnsi"/>
        </w:rPr>
        <w:t>specif</w:t>
      </w:r>
      <w:r w:rsidR="005F3568">
        <w:rPr>
          <w:rFonts w:asciiTheme="minorHAnsi" w:hAnsiTheme="minorHAnsi" w:cstheme="minorHAnsi"/>
        </w:rPr>
        <w:t>ied</w:t>
      </w:r>
      <w:r w:rsidRPr="00F7679F">
        <w:rPr>
          <w:rFonts w:asciiTheme="minorHAnsi" w:hAnsiTheme="minorHAnsi" w:cstheme="minorHAnsi"/>
        </w:rPr>
        <w:t xml:space="preserve"> for SMTP setup</w:t>
      </w:r>
    </w:p>
    <w:p w14:paraId="3ECB2595" w14:textId="77777777" w:rsidR="00F7679F" w:rsidRPr="00F7679F" w:rsidRDefault="00F7679F" w:rsidP="00F7679F">
      <w:pPr>
        <w:pStyle w:val="ListParagraph"/>
        <w:autoSpaceDE w:val="0"/>
        <w:autoSpaceDN w:val="0"/>
        <w:rPr>
          <w:rFonts w:asciiTheme="minorHAnsi" w:hAnsiTheme="minorHAnsi" w:cstheme="minorHAnsi"/>
        </w:rPr>
      </w:pPr>
    </w:p>
    <w:p w14:paraId="006A8057" w14:textId="44E86099" w:rsidR="00E73DCC" w:rsidRDefault="00E73DCC" w:rsidP="00E73DCC">
      <w:pPr>
        <w:pStyle w:val="Caption"/>
      </w:pPr>
      <w:bookmarkStart w:id="923" w:name="_Toc61522112"/>
      <w:r>
        <w:t xml:space="preserve">Table </w:t>
      </w:r>
      <w:r w:rsidR="00BC222A">
        <w:fldChar w:fldCharType="begin"/>
      </w:r>
      <w:r w:rsidR="00BC222A">
        <w:instrText xml:space="preserve"> SEQ Table \* ARABIC </w:instrText>
      </w:r>
      <w:r w:rsidR="00BC222A">
        <w:fldChar w:fldCharType="separate"/>
      </w:r>
      <w:r w:rsidR="00C825B7">
        <w:rPr>
          <w:noProof/>
        </w:rPr>
        <w:t>30</w:t>
      </w:r>
      <w:r w:rsidR="00BC222A">
        <w:rPr>
          <w:noProof/>
        </w:rPr>
        <w:fldChar w:fldCharType="end"/>
      </w:r>
      <w:r>
        <w:t xml:space="preserve"> : SMTP </w:t>
      </w:r>
      <w:r w:rsidR="00C42486">
        <w:t>Component</w:t>
      </w:r>
      <w:bookmarkEnd w:id="923"/>
    </w:p>
    <w:tbl>
      <w:tblPr>
        <w:tblStyle w:val="GridTable4-Accent1"/>
        <w:tblW w:w="8010" w:type="dxa"/>
        <w:tblInd w:w="715" w:type="dxa"/>
        <w:tblLook w:val="04A0" w:firstRow="1" w:lastRow="0" w:firstColumn="1" w:lastColumn="0" w:noHBand="0" w:noVBand="1"/>
      </w:tblPr>
      <w:tblGrid>
        <w:gridCol w:w="2721"/>
        <w:gridCol w:w="5289"/>
      </w:tblGrid>
      <w:tr w:rsidR="00780162" w:rsidRPr="00F7679F" w14:paraId="116BB846" w14:textId="77777777" w:rsidTr="00F76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8BC521" w14:textId="77777777" w:rsidR="00780162" w:rsidRPr="00F7679F" w:rsidRDefault="00780162">
            <w:pPr>
              <w:pStyle w:val="NormalWeb"/>
              <w:spacing w:before="0" w:beforeAutospacing="0" w:after="375" w:afterAutospacing="0"/>
              <w:rPr>
                <w:rFonts w:asciiTheme="minorHAnsi" w:hAnsiTheme="minorHAnsi" w:cstheme="minorHAnsi"/>
                <w:color w:val="auto"/>
                <w:sz w:val="20"/>
                <w:szCs w:val="20"/>
              </w:rPr>
            </w:pPr>
            <w:r w:rsidRPr="00F7679F">
              <w:rPr>
                <w:rFonts w:asciiTheme="minorHAnsi" w:hAnsiTheme="minorHAnsi" w:cstheme="minorHAnsi"/>
                <w:b w:val="0"/>
                <w:bCs w:val="0"/>
                <w:sz w:val="20"/>
                <w:szCs w:val="20"/>
              </w:rPr>
              <w:t>Parameter</w:t>
            </w:r>
          </w:p>
        </w:tc>
        <w:tc>
          <w:tcPr>
            <w:tcW w:w="5289" w:type="dxa"/>
            <w:hideMark/>
          </w:tcPr>
          <w:p w14:paraId="0E1687FD" w14:textId="77777777" w:rsidR="00780162" w:rsidRPr="00F7679F" w:rsidRDefault="00780162">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F7679F">
              <w:rPr>
                <w:rFonts w:asciiTheme="minorHAnsi" w:hAnsiTheme="minorHAnsi" w:cstheme="minorHAnsi"/>
                <w:b w:val="0"/>
                <w:bCs w:val="0"/>
              </w:rPr>
              <w:t>Description</w:t>
            </w:r>
          </w:p>
        </w:tc>
      </w:tr>
      <w:tr w:rsidR="00780162" w:rsidRPr="00F7679F" w14:paraId="71A04898" w14:textId="77777777" w:rsidTr="00F76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891438" w14:textId="77777777" w:rsidR="00780162" w:rsidRPr="00F7679F" w:rsidRDefault="00780162">
            <w:pPr>
              <w:rPr>
                <w:rFonts w:asciiTheme="minorHAnsi" w:hAnsiTheme="minorHAnsi" w:cstheme="minorHAnsi"/>
                <w:b w:val="0"/>
                <w:bCs w:val="0"/>
              </w:rPr>
            </w:pPr>
            <w:r w:rsidRPr="00F7679F">
              <w:rPr>
                <w:rFonts w:asciiTheme="minorHAnsi" w:hAnsiTheme="minorHAnsi" w:cstheme="minorHAnsi"/>
              </w:rPr>
              <w:t>SMTP Server Name</w:t>
            </w:r>
          </w:p>
        </w:tc>
        <w:tc>
          <w:tcPr>
            <w:tcW w:w="5289" w:type="dxa"/>
            <w:hideMark/>
          </w:tcPr>
          <w:p w14:paraId="61D98A6C" w14:textId="77777777" w:rsidR="00780162" w:rsidRPr="00F7679F" w:rsidRDefault="0078016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F7679F">
              <w:rPr>
                <w:rFonts w:asciiTheme="minorHAnsi" w:hAnsiTheme="minorHAnsi" w:cstheme="minorHAnsi"/>
              </w:rPr>
              <w:t>Specify the SMTP Server name as per the Email client mail service you are using.</w:t>
            </w:r>
          </w:p>
        </w:tc>
      </w:tr>
      <w:tr w:rsidR="00780162" w:rsidRPr="00F7679F" w14:paraId="28115ADD" w14:textId="77777777" w:rsidTr="00F7679F">
        <w:tc>
          <w:tcPr>
            <w:cnfStyle w:val="001000000000" w:firstRow="0" w:lastRow="0" w:firstColumn="1" w:lastColumn="0" w:oddVBand="0" w:evenVBand="0" w:oddHBand="0" w:evenHBand="0" w:firstRowFirstColumn="0" w:firstRowLastColumn="0" w:lastRowFirstColumn="0" w:lastRowLastColumn="0"/>
            <w:tcW w:w="0" w:type="auto"/>
            <w:hideMark/>
          </w:tcPr>
          <w:p w14:paraId="2D0DD69F" w14:textId="77777777" w:rsidR="00780162" w:rsidRPr="00F7679F" w:rsidRDefault="00780162">
            <w:pPr>
              <w:rPr>
                <w:rFonts w:asciiTheme="minorHAnsi" w:hAnsiTheme="minorHAnsi" w:cstheme="minorHAnsi"/>
              </w:rPr>
            </w:pPr>
            <w:r w:rsidRPr="00F7679F">
              <w:rPr>
                <w:rFonts w:asciiTheme="minorHAnsi" w:hAnsiTheme="minorHAnsi" w:cstheme="minorHAnsi"/>
              </w:rPr>
              <w:t>SMTP Port</w:t>
            </w:r>
          </w:p>
        </w:tc>
        <w:tc>
          <w:tcPr>
            <w:tcW w:w="5289" w:type="dxa"/>
            <w:hideMark/>
          </w:tcPr>
          <w:p w14:paraId="06EF5EB8" w14:textId="77777777" w:rsidR="00780162" w:rsidRPr="00F7679F" w:rsidRDefault="0078016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F7679F">
              <w:rPr>
                <w:rFonts w:asciiTheme="minorHAnsi" w:hAnsiTheme="minorHAnsi" w:cstheme="minorHAnsi"/>
              </w:rPr>
              <w:t>Specify the SMTP port number as per the SMTP server selected. The recommended port to configure the SMTP server is 587. </w:t>
            </w:r>
          </w:p>
        </w:tc>
      </w:tr>
      <w:tr w:rsidR="00780162" w:rsidRPr="00F7679F" w14:paraId="5A4569F5" w14:textId="77777777" w:rsidTr="00F76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D79598" w14:textId="77777777" w:rsidR="00780162" w:rsidRPr="00F7679F" w:rsidRDefault="00780162">
            <w:pPr>
              <w:rPr>
                <w:rFonts w:asciiTheme="minorHAnsi" w:hAnsiTheme="minorHAnsi" w:cstheme="minorHAnsi"/>
              </w:rPr>
            </w:pPr>
            <w:r w:rsidRPr="00F7679F">
              <w:rPr>
                <w:rFonts w:asciiTheme="minorHAnsi" w:hAnsiTheme="minorHAnsi" w:cstheme="minorHAnsi"/>
              </w:rPr>
              <w:t>SMTP User Name</w:t>
            </w:r>
          </w:p>
        </w:tc>
        <w:tc>
          <w:tcPr>
            <w:tcW w:w="5289" w:type="dxa"/>
            <w:hideMark/>
          </w:tcPr>
          <w:p w14:paraId="3592C2BC" w14:textId="77777777" w:rsidR="00780162" w:rsidRPr="00F7679F" w:rsidRDefault="0078016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F7679F">
              <w:rPr>
                <w:rFonts w:asciiTheme="minorHAnsi" w:hAnsiTheme="minorHAnsi" w:cstheme="minorHAnsi"/>
              </w:rPr>
              <w:t>Specify the username using which you want to send the email to users.</w:t>
            </w:r>
          </w:p>
        </w:tc>
      </w:tr>
      <w:tr w:rsidR="00780162" w:rsidRPr="00F7679F" w14:paraId="56405844" w14:textId="77777777" w:rsidTr="00F7679F">
        <w:tc>
          <w:tcPr>
            <w:cnfStyle w:val="001000000000" w:firstRow="0" w:lastRow="0" w:firstColumn="1" w:lastColumn="0" w:oddVBand="0" w:evenVBand="0" w:oddHBand="0" w:evenHBand="0" w:firstRowFirstColumn="0" w:firstRowLastColumn="0" w:lastRowFirstColumn="0" w:lastRowLastColumn="0"/>
            <w:tcW w:w="0" w:type="auto"/>
            <w:hideMark/>
          </w:tcPr>
          <w:p w14:paraId="33FEB6AB" w14:textId="77777777" w:rsidR="00780162" w:rsidRPr="00F7679F" w:rsidRDefault="00780162">
            <w:pPr>
              <w:rPr>
                <w:rFonts w:asciiTheme="minorHAnsi" w:hAnsiTheme="minorHAnsi" w:cstheme="minorHAnsi"/>
              </w:rPr>
            </w:pPr>
            <w:r w:rsidRPr="00F7679F">
              <w:rPr>
                <w:rFonts w:asciiTheme="minorHAnsi" w:hAnsiTheme="minorHAnsi" w:cstheme="minorHAnsi"/>
              </w:rPr>
              <w:t>SMTP Password</w:t>
            </w:r>
          </w:p>
        </w:tc>
        <w:tc>
          <w:tcPr>
            <w:tcW w:w="5289" w:type="dxa"/>
            <w:hideMark/>
          </w:tcPr>
          <w:p w14:paraId="4DB28FB8" w14:textId="77777777" w:rsidR="00780162" w:rsidRPr="00F7679F" w:rsidRDefault="0078016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F7679F">
              <w:rPr>
                <w:rFonts w:asciiTheme="minorHAnsi" w:hAnsiTheme="minorHAnsi" w:cstheme="minorHAnsi"/>
              </w:rPr>
              <w:t>Specify the password of the username using which you want to send the email to users.</w:t>
            </w:r>
          </w:p>
        </w:tc>
      </w:tr>
      <w:tr w:rsidR="00780162" w:rsidRPr="00F7679F" w14:paraId="1AE9CE19" w14:textId="77777777" w:rsidTr="00F76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86FB0C" w14:textId="77777777" w:rsidR="00780162" w:rsidRPr="00F7679F" w:rsidRDefault="00780162">
            <w:pPr>
              <w:rPr>
                <w:rFonts w:asciiTheme="minorHAnsi" w:hAnsiTheme="minorHAnsi" w:cstheme="minorHAnsi"/>
              </w:rPr>
            </w:pPr>
            <w:r w:rsidRPr="00F7679F">
              <w:rPr>
                <w:rFonts w:asciiTheme="minorHAnsi" w:hAnsiTheme="minorHAnsi" w:cstheme="minorHAnsi"/>
              </w:rPr>
              <w:t>Encoding</w:t>
            </w:r>
          </w:p>
        </w:tc>
        <w:tc>
          <w:tcPr>
            <w:tcW w:w="5289" w:type="dxa"/>
            <w:hideMark/>
          </w:tcPr>
          <w:p w14:paraId="3E59ED1A" w14:textId="77777777" w:rsidR="00780162" w:rsidRPr="00F7679F" w:rsidRDefault="0078016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F7679F">
              <w:rPr>
                <w:rFonts w:asciiTheme="minorHAnsi" w:hAnsiTheme="minorHAnsi" w:cstheme="minorHAnsi"/>
              </w:rPr>
              <w:t>Specify the Encoding as SMTP server.</w:t>
            </w:r>
          </w:p>
        </w:tc>
      </w:tr>
      <w:tr w:rsidR="00780162" w:rsidRPr="00F7679F" w14:paraId="7D57E172" w14:textId="77777777" w:rsidTr="00F7679F">
        <w:tc>
          <w:tcPr>
            <w:cnfStyle w:val="001000000000" w:firstRow="0" w:lastRow="0" w:firstColumn="1" w:lastColumn="0" w:oddVBand="0" w:evenVBand="0" w:oddHBand="0" w:evenHBand="0" w:firstRowFirstColumn="0" w:firstRowLastColumn="0" w:lastRowFirstColumn="0" w:lastRowLastColumn="0"/>
            <w:tcW w:w="0" w:type="auto"/>
            <w:hideMark/>
          </w:tcPr>
          <w:p w14:paraId="16944BC8" w14:textId="77777777" w:rsidR="00780162" w:rsidRPr="00F7679F" w:rsidRDefault="00780162">
            <w:pPr>
              <w:rPr>
                <w:rFonts w:asciiTheme="minorHAnsi" w:hAnsiTheme="minorHAnsi" w:cstheme="minorHAnsi"/>
              </w:rPr>
            </w:pPr>
            <w:r w:rsidRPr="00F7679F">
              <w:rPr>
                <w:rFonts w:asciiTheme="minorHAnsi" w:hAnsiTheme="minorHAnsi" w:cstheme="minorHAnsi"/>
              </w:rPr>
              <w:t>SMTP Authentication</w:t>
            </w:r>
          </w:p>
        </w:tc>
        <w:tc>
          <w:tcPr>
            <w:tcW w:w="5289" w:type="dxa"/>
            <w:hideMark/>
          </w:tcPr>
          <w:p w14:paraId="522C020F" w14:textId="77777777" w:rsidR="00780162" w:rsidRPr="00F7679F" w:rsidRDefault="0078016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F7679F">
              <w:rPr>
                <w:rFonts w:asciiTheme="minorHAnsi" w:hAnsiTheme="minorHAnsi" w:cstheme="minorHAnsi"/>
              </w:rPr>
              <w:t>Enter the SMTP authentication as True.</w:t>
            </w:r>
          </w:p>
        </w:tc>
      </w:tr>
      <w:tr w:rsidR="00780162" w:rsidRPr="00F7679F" w14:paraId="734E423C" w14:textId="77777777" w:rsidTr="00F76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70D71D" w14:textId="77777777" w:rsidR="00780162" w:rsidRPr="00F7679F" w:rsidRDefault="00780162">
            <w:pPr>
              <w:rPr>
                <w:rFonts w:asciiTheme="minorHAnsi" w:hAnsiTheme="minorHAnsi" w:cstheme="minorHAnsi"/>
              </w:rPr>
            </w:pPr>
            <w:r w:rsidRPr="00F7679F">
              <w:rPr>
                <w:rFonts w:asciiTheme="minorHAnsi" w:hAnsiTheme="minorHAnsi" w:cstheme="minorHAnsi"/>
              </w:rPr>
              <w:t>mail.smtp.starttls.enable</w:t>
            </w:r>
          </w:p>
        </w:tc>
        <w:tc>
          <w:tcPr>
            <w:tcW w:w="5289" w:type="dxa"/>
            <w:hideMark/>
          </w:tcPr>
          <w:p w14:paraId="16F94163" w14:textId="77777777" w:rsidR="00780162" w:rsidRPr="00F7679F" w:rsidRDefault="0078016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F7679F">
              <w:rPr>
                <w:rFonts w:asciiTheme="minorHAnsi" w:hAnsiTheme="minorHAnsi" w:cstheme="minorHAnsi"/>
              </w:rPr>
              <w:t>To use TLS (Transport Layer Security) secured email service, set this to True.</w:t>
            </w:r>
          </w:p>
        </w:tc>
      </w:tr>
      <w:tr w:rsidR="00780162" w:rsidRPr="00F7679F" w14:paraId="677A5EE7" w14:textId="77777777" w:rsidTr="00F7679F">
        <w:tc>
          <w:tcPr>
            <w:cnfStyle w:val="001000000000" w:firstRow="0" w:lastRow="0" w:firstColumn="1" w:lastColumn="0" w:oddVBand="0" w:evenVBand="0" w:oddHBand="0" w:evenHBand="0" w:firstRowFirstColumn="0" w:firstRowLastColumn="0" w:lastRowFirstColumn="0" w:lastRowLastColumn="0"/>
            <w:tcW w:w="0" w:type="auto"/>
            <w:hideMark/>
          </w:tcPr>
          <w:p w14:paraId="1C4FFEBF" w14:textId="77777777" w:rsidR="00780162" w:rsidRPr="00F7679F" w:rsidRDefault="00780162">
            <w:pPr>
              <w:rPr>
                <w:rFonts w:asciiTheme="minorHAnsi" w:hAnsiTheme="minorHAnsi" w:cstheme="minorHAnsi"/>
              </w:rPr>
            </w:pPr>
            <w:r w:rsidRPr="00F7679F">
              <w:rPr>
                <w:rFonts w:asciiTheme="minorHAnsi" w:hAnsiTheme="minorHAnsi" w:cstheme="minorHAnsi"/>
              </w:rPr>
              <w:t>mail.smtp.starttls.required</w:t>
            </w:r>
          </w:p>
        </w:tc>
        <w:tc>
          <w:tcPr>
            <w:tcW w:w="5289" w:type="dxa"/>
            <w:hideMark/>
          </w:tcPr>
          <w:p w14:paraId="43EC9E1C" w14:textId="77777777" w:rsidR="00780162" w:rsidRPr="00F7679F" w:rsidRDefault="0078016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F7679F">
              <w:rPr>
                <w:rFonts w:asciiTheme="minorHAnsi" w:hAnsiTheme="minorHAnsi" w:cstheme="minorHAnsi"/>
              </w:rPr>
              <w:t>Specify the value required as True.</w:t>
            </w:r>
          </w:p>
        </w:tc>
      </w:tr>
      <w:tr w:rsidR="00780162" w:rsidRPr="00F7679F" w14:paraId="5818E9F4" w14:textId="77777777" w:rsidTr="00F76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97AFBD" w14:textId="77777777" w:rsidR="00780162" w:rsidRPr="00F7679F" w:rsidRDefault="00780162">
            <w:pPr>
              <w:rPr>
                <w:rFonts w:asciiTheme="minorHAnsi" w:hAnsiTheme="minorHAnsi" w:cstheme="minorHAnsi"/>
              </w:rPr>
            </w:pPr>
            <w:r w:rsidRPr="00F7679F">
              <w:rPr>
                <w:rFonts w:asciiTheme="minorHAnsi" w:hAnsiTheme="minorHAnsi" w:cstheme="minorHAnsi"/>
              </w:rPr>
              <w:t>TrustedHosts like </w:t>
            </w:r>
            <w:r w:rsidRPr="00F7679F">
              <w:rPr>
                <w:rStyle w:val="Strong"/>
                <w:rFonts w:asciiTheme="minorHAnsi" w:hAnsiTheme="minorHAnsi" w:cstheme="minorHAnsi"/>
              </w:rPr>
              <w:t>mail.company.com</w:t>
            </w:r>
          </w:p>
        </w:tc>
        <w:tc>
          <w:tcPr>
            <w:tcW w:w="5289" w:type="dxa"/>
            <w:hideMark/>
          </w:tcPr>
          <w:p w14:paraId="423DCE1C" w14:textId="77777777" w:rsidR="00780162" w:rsidRPr="00F7679F" w:rsidRDefault="0078016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F7679F">
              <w:rPr>
                <w:rFonts w:asciiTheme="minorHAnsi" w:hAnsiTheme="minorHAnsi" w:cstheme="minorHAnsi"/>
              </w:rPr>
              <w:t>Specify the SMTP Server name for the client mail service you are using.</w:t>
            </w:r>
          </w:p>
        </w:tc>
      </w:tr>
      <w:tr w:rsidR="00780162" w:rsidRPr="00F7679F" w14:paraId="494E3327" w14:textId="77777777" w:rsidTr="00F7679F">
        <w:tc>
          <w:tcPr>
            <w:cnfStyle w:val="001000000000" w:firstRow="0" w:lastRow="0" w:firstColumn="1" w:lastColumn="0" w:oddVBand="0" w:evenVBand="0" w:oddHBand="0" w:evenHBand="0" w:firstRowFirstColumn="0" w:firstRowLastColumn="0" w:lastRowFirstColumn="0" w:lastRowLastColumn="0"/>
            <w:tcW w:w="0" w:type="auto"/>
            <w:hideMark/>
          </w:tcPr>
          <w:p w14:paraId="4ED4110D" w14:textId="77777777" w:rsidR="00780162" w:rsidRPr="00F7679F" w:rsidRDefault="00780162">
            <w:pPr>
              <w:rPr>
                <w:rFonts w:asciiTheme="minorHAnsi" w:hAnsiTheme="minorHAnsi" w:cstheme="minorHAnsi"/>
              </w:rPr>
            </w:pPr>
            <w:r w:rsidRPr="00F7679F">
              <w:rPr>
                <w:rFonts w:asciiTheme="minorHAnsi" w:hAnsiTheme="minorHAnsi" w:cstheme="minorHAnsi"/>
              </w:rPr>
              <w:t>Email Address</w:t>
            </w:r>
          </w:p>
        </w:tc>
        <w:tc>
          <w:tcPr>
            <w:tcW w:w="5289" w:type="dxa"/>
            <w:hideMark/>
          </w:tcPr>
          <w:p w14:paraId="389F10A4" w14:textId="77777777" w:rsidR="00780162" w:rsidRPr="00F7679F" w:rsidRDefault="0078016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F7679F">
              <w:rPr>
                <w:rFonts w:asciiTheme="minorHAnsi" w:hAnsiTheme="minorHAnsi" w:cstheme="minorHAnsi"/>
              </w:rPr>
              <w:t>Specify the username using which you want to send the email to users.</w:t>
            </w:r>
          </w:p>
        </w:tc>
      </w:tr>
    </w:tbl>
    <w:p w14:paraId="14BD07A5" w14:textId="77777777" w:rsidR="00F7679F" w:rsidRDefault="00F7679F" w:rsidP="00F7679F">
      <w:pPr>
        <w:pStyle w:val="ListParagraph"/>
        <w:autoSpaceDE w:val="0"/>
        <w:autoSpaceDN w:val="0"/>
        <w:rPr>
          <w:rFonts w:asciiTheme="minorHAnsi" w:hAnsiTheme="minorHAnsi" w:cstheme="minorHAnsi"/>
        </w:rPr>
      </w:pPr>
    </w:p>
    <w:p w14:paraId="580D3542" w14:textId="126DAE1B" w:rsidR="00780162" w:rsidRPr="00F7679F" w:rsidRDefault="00780162" w:rsidP="00207D43">
      <w:pPr>
        <w:pStyle w:val="ListParagraph"/>
        <w:numPr>
          <w:ilvl w:val="0"/>
          <w:numId w:val="30"/>
        </w:numPr>
        <w:autoSpaceDE w:val="0"/>
        <w:autoSpaceDN w:val="0"/>
        <w:rPr>
          <w:rFonts w:asciiTheme="minorHAnsi" w:hAnsiTheme="minorHAnsi" w:cstheme="minorHAnsi"/>
        </w:rPr>
      </w:pPr>
      <w:r w:rsidRPr="005F3568">
        <w:rPr>
          <w:rFonts w:asciiTheme="minorHAnsi" w:hAnsiTheme="minorHAnsi" w:cstheme="minorHAnsi"/>
        </w:rPr>
        <w:t>Click Save</w:t>
      </w:r>
      <w:r w:rsidRPr="00B121C1">
        <w:rPr>
          <w:rFonts w:asciiTheme="minorHAnsi" w:hAnsiTheme="minorHAnsi" w:cstheme="minorHAnsi"/>
          <w:bCs/>
        </w:rPr>
        <w:t> &amp; Test Connection</w:t>
      </w:r>
      <w:r w:rsidRPr="00F7679F">
        <w:rPr>
          <w:rFonts w:asciiTheme="minorHAnsi" w:hAnsiTheme="minorHAnsi" w:cstheme="minorHAnsi"/>
        </w:rPr>
        <w:t> for saving and testing the connection.</w:t>
      </w:r>
    </w:p>
    <w:p w14:paraId="440A1AE9" w14:textId="182651C3" w:rsidR="00780162" w:rsidRPr="00F7679F" w:rsidRDefault="00780162" w:rsidP="00207D43">
      <w:pPr>
        <w:pStyle w:val="ListParagraph"/>
        <w:numPr>
          <w:ilvl w:val="0"/>
          <w:numId w:val="30"/>
        </w:numPr>
        <w:autoSpaceDE w:val="0"/>
        <w:autoSpaceDN w:val="0"/>
        <w:rPr>
          <w:rFonts w:asciiTheme="minorHAnsi" w:hAnsiTheme="minorHAnsi" w:cstheme="minorHAnsi"/>
        </w:rPr>
      </w:pPr>
      <w:r w:rsidRPr="00F7679F">
        <w:rPr>
          <w:rFonts w:asciiTheme="minorHAnsi" w:hAnsiTheme="minorHAnsi" w:cstheme="minorHAnsi"/>
        </w:rPr>
        <w:t>Ensure that you schedule the EmailHistoryJob, which is used to send the emails from SSM to users.</w:t>
      </w:r>
      <w:r w:rsidR="00A96294">
        <w:rPr>
          <w:rFonts w:asciiTheme="minorHAnsi" w:hAnsiTheme="minorHAnsi" w:cstheme="minorHAnsi"/>
        </w:rPr>
        <w:t xml:space="preserve"> Refer section 5.3 to schedule job.</w:t>
      </w:r>
    </w:p>
    <w:p w14:paraId="44F069B9" w14:textId="77777777" w:rsidR="00285A3D" w:rsidRDefault="00285A3D" w:rsidP="00285A3D">
      <w:pPr>
        <w:ind w:left="720"/>
        <w:jc w:val="left"/>
        <w:rPr>
          <w:rFonts w:asciiTheme="minorHAnsi" w:hAnsiTheme="minorHAnsi" w:cstheme="minorHAnsi"/>
        </w:rPr>
      </w:pPr>
    </w:p>
    <w:p w14:paraId="5614B559" w14:textId="77777777" w:rsidR="00285A3D" w:rsidRPr="00AE3C3C" w:rsidRDefault="00285A3D" w:rsidP="00285A3D">
      <w:pPr>
        <w:jc w:val="left"/>
        <w:rPr>
          <w:rFonts w:asciiTheme="minorHAnsi" w:hAnsiTheme="minorHAnsi" w:cstheme="minorHAnsi"/>
        </w:rPr>
      </w:pPr>
    </w:p>
    <w:p w14:paraId="40944A5E" w14:textId="56D6D789" w:rsidR="00285A3D" w:rsidRPr="00B121C1" w:rsidRDefault="00285A3D" w:rsidP="00285A3D">
      <w:pPr>
        <w:pStyle w:val="Heading4"/>
        <w:rPr>
          <w:sz w:val="18"/>
        </w:rPr>
      </w:pPr>
      <w:r w:rsidRPr="00B121C1">
        <w:rPr>
          <w:sz w:val="18"/>
        </w:rPr>
        <w:t>PROD SMTP Configuration</w:t>
      </w:r>
    </w:p>
    <w:p w14:paraId="1E334A8B" w14:textId="24075122" w:rsidR="005E53DF" w:rsidRDefault="005E53DF" w:rsidP="005E53DF">
      <w:pPr>
        <w:keepNext/>
        <w:jc w:val="left"/>
        <w:rPr>
          <w:rFonts w:asciiTheme="minorHAnsi" w:hAnsiTheme="minorHAnsi" w:cstheme="minorHAnsi"/>
        </w:rPr>
      </w:pPr>
      <w:r>
        <w:rPr>
          <w:rFonts w:asciiTheme="minorHAnsi" w:hAnsiTheme="minorHAnsi" w:cstheme="minorHAnsi"/>
        </w:rPr>
        <w:t>To view STMP server details in PROD</w:t>
      </w:r>
      <w:r w:rsidRPr="00AE3C3C">
        <w:rPr>
          <w:rFonts w:asciiTheme="minorHAnsi" w:hAnsiTheme="minorHAnsi" w:cstheme="minorHAnsi"/>
        </w:rPr>
        <w:t xml:space="preserve"> environments</w:t>
      </w:r>
      <w:r>
        <w:rPr>
          <w:rFonts w:asciiTheme="minorHAnsi" w:hAnsiTheme="minorHAnsi" w:cstheme="minorHAnsi"/>
        </w:rPr>
        <w:t xml:space="preserve"> </w:t>
      </w:r>
      <w:r w:rsidR="00D46048">
        <w:rPr>
          <w:rFonts w:asciiTheme="minorHAnsi" w:hAnsiTheme="minorHAnsi" w:cstheme="minorHAnsi"/>
        </w:rPr>
        <w:t xml:space="preserve">IAM administrator must </w:t>
      </w:r>
      <w:r>
        <w:rPr>
          <w:rFonts w:asciiTheme="minorHAnsi" w:hAnsiTheme="minorHAnsi" w:cstheme="minorHAnsi"/>
        </w:rPr>
        <w:t>follow following steps.</w:t>
      </w:r>
    </w:p>
    <w:p w14:paraId="30BF6BEC" w14:textId="47C0426B" w:rsidR="005E53DF" w:rsidRDefault="005E53DF" w:rsidP="00207D43">
      <w:pPr>
        <w:pStyle w:val="ListParagraph"/>
        <w:keepNext/>
        <w:numPr>
          <w:ilvl w:val="0"/>
          <w:numId w:val="32"/>
        </w:numPr>
        <w:rPr>
          <w:rFonts w:asciiTheme="minorHAnsi" w:hAnsiTheme="minorHAnsi" w:cstheme="minorHAnsi"/>
        </w:rPr>
      </w:pPr>
      <w:r>
        <w:rPr>
          <w:rFonts w:asciiTheme="minorHAnsi" w:hAnsiTheme="minorHAnsi" w:cstheme="minorHAnsi"/>
        </w:rPr>
        <w:t xml:space="preserve">Navigate to </w:t>
      </w:r>
      <w:r w:rsidRPr="005E53DF">
        <w:rPr>
          <w:rFonts w:asciiTheme="minorHAnsi" w:eastAsia="Wingdings" w:hAnsiTheme="minorHAnsi" w:cstheme="minorHAnsi"/>
        </w:rPr>
        <w:t>à</w:t>
      </w:r>
      <w:r>
        <w:rPr>
          <w:rFonts w:asciiTheme="minorHAnsi" w:hAnsiTheme="minorHAnsi" w:cstheme="minorHAnsi"/>
        </w:rPr>
        <w:t xml:space="preserve"> </w:t>
      </w:r>
      <w:r w:rsidRPr="005E53DF">
        <w:rPr>
          <w:rFonts w:asciiTheme="minorHAnsi" w:hAnsiTheme="minorHAnsi" w:cstheme="minorHAnsi"/>
        </w:rPr>
        <w:t>Admin</w:t>
      </w:r>
      <w:r w:rsidRPr="005E53DF">
        <w:rPr>
          <w:rFonts w:asciiTheme="minorHAnsi" w:eastAsia="Wingdings" w:hAnsiTheme="minorHAnsi" w:cstheme="minorHAnsi"/>
        </w:rPr>
        <w:t>à</w:t>
      </w:r>
      <w:r>
        <w:rPr>
          <w:rFonts w:asciiTheme="minorHAnsi" w:hAnsiTheme="minorHAnsi" w:cstheme="minorHAnsi"/>
        </w:rPr>
        <w:t xml:space="preserve"> C</w:t>
      </w:r>
      <w:r w:rsidRPr="005E53DF">
        <w:rPr>
          <w:rFonts w:asciiTheme="minorHAnsi" w:hAnsiTheme="minorHAnsi" w:cstheme="minorHAnsi"/>
        </w:rPr>
        <w:t>onfiguration</w:t>
      </w:r>
      <w:r>
        <w:rPr>
          <w:rFonts w:asciiTheme="minorHAnsi" w:hAnsiTheme="minorHAnsi" w:cstheme="minorHAnsi"/>
        </w:rPr>
        <w:t xml:space="preserve">s then </w:t>
      </w:r>
      <w:r w:rsidRPr="005E53DF">
        <w:rPr>
          <w:rFonts w:asciiTheme="minorHAnsi" w:eastAsia="Wingdings" w:hAnsiTheme="minorHAnsi" w:cstheme="minorHAnsi"/>
        </w:rPr>
        <w:t>à</w:t>
      </w:r>
      <w:r>
        <w:rPr>
          <w:rFonts w:asciiTheme="minorHAnsi" w:hAnsiTheme="minorHAnsi" w:cstheme="minorHAnsi"/>
        </w:rPr>
        <w:t xml:space="preserve"> </w:t>
      </w:r>
      <w:r w:rsidRPr="005E53DF">
        <w:rPr>
          <w:rFonts w:asciiTheme="minorHAnsi" w:hAnsiTheme="minorHAnsi" w:cstheme="minorHAnsi"/>
        </w:rPr>
        <w:t>SMTP</w:t>
      </w:r>
    </w:p>
    <w:p w14:paraId="3032E194" w14:textId="77777777" w:rsidR="005E53DF" w:rsidRPr="005E53DF" w:rsidRDefault="005E53DF" w:rsidP="005E53DF">
      <w:pPr>
        <w:pStyle w:val="ListParagraph"/>
        <w:keepNext/>
        <w:rPr>
          <w:rFonts w:asciiTheme="minorHAnsi" w:hAnsiTheme="minorHAnsi" w:cstheme="minorHAnsi"/>
        </w:rPr>
      </w:pPr>
    </w:p>
    <w:p w14:paraId="2C3BAE86" w14:textId="5526CE13" w:rsidR="00285A3D" w:rsidRDefault="00285A3D" w:rsidP="00285A3D">
      <w:pPr>
        <w:pStyle w:val="Caption"/>
        <w:rPr>
          <w:sz w:val="20"/>
          <w:szCs w:val="20"/>
        </w:rPr>
      </w:pPr>
      <w:bookmarkStart w:id="924" w:name="_Toc61522055"/>
      <w:r w:rsidRPr="00AE3C3C">
        <w:rPr>
          <w:sz w:val="20"/>
          <w:szCs w:val="20"/>
        </w:rPr>
        <w:t xml:space="preserve">Figure </w:t>
      </w:r>
      <w:r w:rsidR="009A2D2D">
        <w:rPr>
          <w:sz w:val="20"/>
          <w:szCs w:val="20"/>
        </w:rPr>
        <w:fldChar w:fldCharType="begin"/>
      </w:r>
      <w:r w:rsidR="009A2D2D">
        <w:rPr>
          <w:sz w:val="20"/>
          <w:szCs w:val="20"/>
        </w:rPr>
        <w:instrText xml:space="preserve"> SEQ Figure \* ARABIC </w:instrText>
      </w:r>
      <w:r w:rsidR="009A2D2D">
        <w:rPr>
          <w:sz w:val="20"/>
          <w:szCs w:val="20"/>
        </w:rPr>
        <w:fldChar w:fldCharType="separate"/>
      </w:r>
      <w:r w:rsidR="00C825B7">
        <w:rPr>
          <w:noProof/>
          <w:sz w:val="20"/>
          <w:szCs w:val="20"/>
        </w:rPr>
        <w:t>231</w:t>
      </w:r>
      <w:r w:rsidR="009A2D2D">
        <w:rPr>
          <w:sz w:val="20"/>
          <w:szCs w:val="20"/>
        </w:rPr>
        <w:fldChar w:fldCharType="end"/>
      </w:r>
      <w:r w:rsidRPr="00AE3C3C">
        <w:rPr>
          <w:sz w:val="20"/>
          <w:szCs w:val="20"/>
        </w:rPr>
        <w:t>: P</w:t>
      </w:r>
      <w:r>
        <w:rPr>
          <w:sz w:val="20"/>
          <w:szCs w:val="20"/>
        </w:rPr>
        <w:t>RO</w:t>
      </w:r>
      <w:r w:rsidRPr="00AE3C3C">
        <w:rPr>
          <w:sz w:val="20"/>
          <w:szCs w:val="20"/>
        </w:rPr>
        <w:t>D SMTP Configuration</w:t>
      </w:r>
      <w:bookmarkEnd w:id="924"/>
    </w:p>
    <w:p w14:paraId="39369566" w14:textId="5A78CEFA" w:rsidR="005512F7" w:rsidRPr="005512F7" w:rsidRDefault="003216EB" w:rsidP="005512F7">
      <w:pPr>
        <w:ind w:firstLine="720"/>
      </w:pPr>
      <w:r w:rsidRPr="003216EB">
        <w:rPr>
          <w:noProof/>
        </w:rPr>
        <w:drawing>
          <wp:inline distT="0" distB="0" distL="0" distR="0" wp14:anchorId="67A92EC0" wp14:editId="19693911">
            <wp:extent cx="4658264" cy="2870200"/>
            <wp:effectExtent l="19050" t="19050" r="28575" b="254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662678" cy="2872919"/>
                    </a:xfrm>
                    <a:prstGeom prst="rect">
                      <a:avLst/>
                    </a:prstGeom>
                    <a:ln cmpd="sng">
                      <a:solidFill>
                        <a:srgbClr val="5B9BD5"/>
                      </a:solidFill>
                    </a:ln>
                  </pic:spPr>
                </pic:pic>
              </a:graphicData>
            </a:graphic>
          </wp:inline>
        </w:drawing>
      </w:r>
    </w:p>
    <w:p w14:paraId="4DC45D38" w14:textId="41A4349D" w:rsidR="00DB5D2C" w:rsidRPr="00B121C1" w:rsidRDefault="00DB5D2C" w:rsidP="00DB5D2C">
      <w:pPr>
        <w:pStyle w:val="Heading4"/>
        <w:rPr>
          <w:sz w:val="18"/>
        </w:rPr>
      </w:pPr>
      <w:r w:rsidRPr="00B121C1">
        <w:rPr>
          <w:sz w:val="18"/>
        </w:rPr>
        <w:t>DEV</w:t>
      </w:r>
      <w:r w:rsidR="00C21DFF">
        <w:rPr>
          <w:sz w:val="18"/>
        </w:rPr>
        <w:t>/UAT</w:t>
      </w:r>
      <w:r w:rsidRPr="00B121C1">
        <w:rPr>
          <w:sz w:val="18"/>
        </w:rPr>
        <w:t xml:space="preserve"> SMTP Configuration</w:t>
      </w:r>
    </w:p>
    <w:p w14:paraId="01391E7D" w14:textId="77777777" w:rsidR="00DB5D2C" w:rsidRDefault="00DB5D2C" w:rsidP="00DB5D2C">
      <w:pPr>
        <w:keepNext/>
        <w:jc w:val="left"/>
        <w:rPr>
          <w:rFonts w:asciiTheme="minorHAnsi" w:hAnsiTheme="minorHAnsi" w:cstheme="minorHAnsi"/>
        </w:rPr>
      </w:pPr>
      <w:r>
        <w:rPr>
          <w:rFonts w:asciiTheme="minorHAnsi" w:hAnsiTheme="minorHAnsi" w:cstheme="minorHAnsi"/>
        </w:rPr>
        <w:t xml:space="preserve">To view STMP server details in </w:t>
      </w:r>
      <w:r w:rsidRPr="00AE3C3C">
        <w:rPr>
          <w:rFonts w:asciiTheme="minorHAnsi" w:hAnsiTheme="minorHAnsi" w:cstheme="minorHAnsi"/>
        </w:rPr>
        <w:t>Dev environments</w:t>
      </w:r>
      <w:r>
        <w:rPr>
          <w:rFonts w:asciiTheme="minorHAnsi" w:hAnsiTheme="minorHAnsi" w:cstheme="minorHAnsi"/>
        </w:rPr>
        <w:t>, IAM administrator must follow following steps.</w:t>
      </w:r>
    </w:p>
    <w:p w14:paraId="07535F88" w14:textId="77777777" w:rsidR="00DB5D2C" w:rsidRPr="005E53DF" w:rsidRDefault="00DB5D2C" w:rsidP="00207D43">
      <w:pPr>
        <w:pStyle w:val="ListParagraph"/>
        <w:keepNext/>
        <w:numPr>
          <w:ilvl w:val="0"/>
          <w:numId w:val="31"/>
        </w:numPr>
        <w:rPr>
          <w:rFonts w:asciiTheme="minorHAnsi" w:hAnsiTheme="minorHAnsi" w:cstheme="minorHAnsi"/>
        </w:rPr>
      </w:pPr>
      <w:r>
        <w:rPr>
          <w:rFonts w:asciiTheme="minorHAnsi" w:hAnsiTheme="minorHAnsi" w:cstheme="minorHAnsi"/>
        </w:rPr>
        <w:t xml:space="preserve">Navigate to </w:t>
      </w:r>
      <w:r w:rsidRPr="005E53DF">
        <w:rPr>
          <w:rFonts w:asciiTheme="minorHAnsi" w:eastAsia="Wingdings" w:hAnsiTheme="minorHAnsi" w:cstheme="minorHAnsi"/>
        </w:rPr>
        <w:t>à</w:t>
      </w:r>
      <w:r>
        <w:rPr>
          <w:rFonts w:asciiTheme="minorHAnsi" w:hAnsiTheme="minorHAnsi" w:cstheme="minorHAnsi"/>
        </w:rPr>
        <w:t xml:space="preserve"> </w:t>
      </w:r>
      <w:r w:rsidRPr="005E53DF">
        <w:rPr>
          <w:rFonts w:asciiTheme="minorHAnsi" w:hAnsiTheme="minorHAnsi" w:cstheme="minorHAnsi"/>
        </w:rPr>
        <w:t>Admin</w:t>
      </w:r>
      <w:r w:rsidRPr="005E53DF">
        <w:rPr>
          <w:rFonts w:asciiTheme="minorHAnsi" w:eastAsia="Wingdings" w:hAnsiTheme="minorHAnsi" w:cstheme="minorHAnsi"/>
        </w:rPr>
        <w:t>à</w:t>
      </w:r>
      <w:r>
        <w:rPr>
          <w:rFonts w:asciiTheme="minorHAnsi" w:hAnsiTheme="minorHAnsi" w:cstheme="minorHAnsi"/>
        </w:rPr>
        <w:t xml:space="preserve"> C</w:t>
      </w:r>
      <w:r w:rsidRPr="005E53DF">
        <w:rPr>
          <w:rFonts w:asciiTheme="minorHAnsi" w:hAnsiTheme="minorHAnsi" w:cstheme="minorHAnsi"/>
        </w:rPr>
        <w:t>onfiguration</w:t>
      </w:r>
      <w:r>
        <w:rPr>
          <w:rFonts w:asciiTheme="minorHAnsi" w:hAnsiTheme="minorHAnsi" w:cstheme="minorHAnsi"/>
        </w:rPr>
        <w:t xml:space="preserve">s </w:t>
      </w:r>
      <w:r w:rsidRPr="005E53DF">
        <w:rPr>
          <w:rFonts w:asciiTheme="minorHAnsi" w:eastAsia="Wingdings" w:hAnsiTheme="minorHAnsi" w:cstheme="minorHAnsi"/>
        </w:rPr>
        <w:t>à</w:t>
      </w:r>
      <w:r>
        <w:rPr>
          <w:rFonts w:asciiTheme="minorHAnsi" w:hAnsiTheme="minorHAnsi" w:cstheme="minorHAnsi"/>
        </w:rPr>
        <w:t xml:space="preserve"> </w:t>
      </w:r>
      <w:r w:rsidRPr="005E53DF">
        <w:rPr>
          <w:rFonts w:asciiTheme="minorHAnsi" w:hAnsiTheme="minorHAnsi" w:cstheme="minorHAnsi"/>
        </w:rPr>
        <w:t>SMTP</w:t>
      </w:r>
    </w:p>
    <w:p w14:paraId="248487C7" w14:textId="17C27545" w:rsidR="00DB5D2C" w:rsidRPr="00AE3C3C" w:rsidRDefault="00DB5D2C" w:rsidP="00DB5D2C">
      <w:pPr>
        <w:pStyle w:val="Caption"/>
        <w:rPr>
          <w:sz w:val="20"/>
          <w:szCs w:val="20"/>
        </w:rPr>
      </w:pPr>
      <w:bookmarkStart w:id="925" w:name="_Toc61522056"/>
      <w:r w:rsidRPr="00AE3C3C">
        <w:rPr>
          <w:sz w:val="20"/>
          <w:szCs w:val="20"/>
        </w:rPr>
        <w:t xml:space="preserve">Figure </w:t>
      </w:r>
      <w:r w:rsidR="009A2D2D">
        <w:rPr>
          <w:sz w:val="20"/>
          <w:szCs w:val="20"/>
        </w:rPr>
        <w:fldChar w:fldCharType="begin"/>
      </w:r>
      <w:r w:rsidR="009A2D2D">
        <w:rPr>
          <w:sz w:val="20"/>
          <w:szCs w:val="20"/>
        </w:rPr>
        <w:instrText xml:space="preserve"> SEQ Figure \* ARABIC </w:instrText>
      </w:r>
      <w:r w:rsidR="009A2D2D">
        <w:rPr>
          <w:sz w:val="20"/>
          <w:szCs w:val="20"/>
        </w:rPr>
        <w:fldChar w:fldCharType="separate"/>
      </w:r>
      <w:r w:rsidR="00C825B7">
        <w:rPr>
          <w:noProof/>
          <w:sz w:val="20"/>
          <w:szCs w:val="20"/>
        </w:rPr>
        <w:t>232</w:t>
      </w:r>
      <w:r w:rsidR="009A2D2D">
        <w:rPr>
          <w:sz w:val="20"/>
          <w:szCs w:val="20"/>
        </w:rPr>
        <w:fldChar w:fldCharType="end"/>
      </w:r>
      <w:r w:rsidRPr="00AE3C3C">
        <w:rPr>
          <w:sz w:val="20"/>
          <w:szCs w:val="20"/>
        </w:rPr>
        <w:t xml:space="preserve">: </w:t>
      </w:r>
      <w:r>
        <w:rPr>
          <w:sz w:val="20"/>
          <w:szCs w:val="20"/>
        </w:rPr>
        <w:t>SMTP Configuration</w:t>
      </w:r>
      <w:bookmarkEnd w:id="925"/>
      <w:r>
        <w:rPr>
          <w:sz w:val="20"/>
          <w:szCs w:val="20"/>
        </w:rPr>
        <w:t xml:space="preserve"> </w:t>
      </w:r>
    </w:p>
    <w:p w14:paraId="0B599215" w14:textId="77777777" w:rsidR="00DB5D2C" w:rsidRPr="00AE3C3C" w:rsidRDefault="00DB5D2C" w:rsidP="00DB5D2C">
      <w:pPr>
        <w:ind w:left="720"/>
        <w:jc w:val="left"/>
        <w:rPr>
          <w:rFonts w:asciiTheme="minorHAnsi" w:hAnsiTheme="minorHAnsi" w:cstheme="minorHAnsi"/>
        </w:rPr>
      </w:pPr>
      <w:r>
        <w:rPr>
          <w:rFonts w:asciiTheme="minorHAnsi" w:hAnsiTheme="minorHAnsi" w:cstheme="minorHAnsi"/>
          <w:noProof/>
        </w:rPr>
        <w:drawing>
          <wp:inline distT="0" distB="0" distL="0" distR="0" wp14:anchorId="0645F4FB" wp14:editId="04C942E7">
            <wp:extent cx="4658264" cy="2950210"/>
            <wp:effectExtent l="19050" t="19050" r="28575" b="215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662946" cy="2953175"/>
                    </a:xfrm>
                    <a:prstGeom prst="rect">
                      <a:avLst/>
                    </a:prstGeom>
                    <a:noFill/>
                    <a:ln cmpd="sng">
                      <a:solidFill>
                        <a:srgbClr val="5B9BD5"/>
                      </a:solidFill>
                    </a:ln>
                  </pic:spPr>
                </pic:pic>
              </a:graphicData>
            </a:graphic>
          </wp:inline>
        </w:drawing>
      </w:r>
    </w:p>
    <w:p w14:paraId="08A30A86" w14:textId="121BC0E9" w:rsidR="00285A3D" w:rsidRPr="00AE3C3C" w:rsidRDefault="00285A3D" w:rsidP="00285A3D">
      <w:pPr>
        <w:jc w:val="left"/>
        <w:rPr>
          <w:rFonts w:asciiTheme="minorHAnsi" w:hAnsiTheme="minorHAnsi" w:cstheme="minorHAnsi"/>
        </w:rPr>
      </w:pPr>
    </w:p>
    <w:p w14:paraId="6964DF4C" w14:textId="665076A5" w:rsidR="001559E5" w:rsidRDefault="005E53DF" w:rsidP="00B61CF8">
      <w:pPr>
        <w:pStyle w:val="Heading2"/>
      </w:pPr>
      <w:bookmarkStart w:id="926" w:name="_Toc61521803"/>
      <w:r>
        <w:t>Tasks</w:t>
      </w:r>
      <w:bookmarkEnd w:id="926"/>
    </w:p>
    <w:p w14:paraId="74F1A9B0" w14:textId="1B45B54C" w:rsidR="007372D2" w:rsidRPr="00AE3C3C" w:rsidRDefault="005F3568" w:rsidP="007372D2">
      <w:pPr>
        <w:rPr>
          <w:rFonts w:asciiTheme="minorHAnsi" w:hAnsiTheme="minorHAnsi" w:cstheme="minorHAnsi"/>
        </w:rPr>
      </w:pPr>
      <w:r>
        <w:rPr>
          <w:rFonts w:asciiTheme="minorHAnsi" w:hAnsiTheme="minorHAnsi" w:cstheme="minorHAnsi"/>
        </w:rPr>
        <w:t>The t</w:t>
      </w:r>
      <w:r w:rsidR="002B5D87" w:rsidRPr="00AE3C3C">
        <w:rPr>
          <w:rFonts w:asciiTheme="minorHAnsi" w:hAnsiTheme="minorHAnsi" w:cstheme="minorHAnsi"/>
        </w:rPr>
        <w:t>asks</w:t>
      </w:r>
      <w:r w:rsidR="007372D2">
        <w:rPr>
          <w:rFonts w:asciiTheme="minorHAnsi" w:hAnsiTheme="minorHAnsi" w:cstheme="minorHAnsi"/>
        </w:rPr>
        <w:t xml:space="preserve"> </w:t>
      </w:r>
      <w:r w:rsidR="002B5D87">
        <w:rPr>
          <w:rFonts w:asciiTheme="minorHAnsi" w:hAnsiTheme="minorHAnsi" w:cstheme="minorHAnsi"/>
        </w:rPr>
        <w:t>on ARS</w:t>
      </w:r>
      <w:r w:rsidR="007372D2">
        <w:rPr>
          <w:rFonts w:asciiTheme="minorHAnsi" w:hAnsiTheme="minorHAnsi" w:cstheme="minorHAnsi"/>
        </w:rPr>
        <w:t xml:space="preserve"> page </w:t>
      </w:r>
      <w:r w:rsidR="007372D2" w:rsidRPr="00AE3C3C">
        <w:rPr>
          <w:rFonts w:asciiTheme="minorHAnsi" w:hAnsiTheme="minorHAnsi" w:cstheme="minorHAnsi"/>
        </w:rPr>
        <w:t xml:space="preserve">shows </w:t>
      </w:r>
      <w:r w:rsidR="007372D2">
        <w:rPr>
          <w:rFonts w:asciiTheme="minorHAnsi" w:hAnsiTheme="minorHAnsi" w:cstheme="minorHAnsi"/>
        </w:rPr>
        <w:t>detail about pending and completed task</w:t>
      </w:r>
      <w:r w:rsidR="007372D2" w:rsidRPr="00AE3C3C">
        <w:rPr>
          <w:rFonts w:asciiTheme="minorHAnsi" w:hAnsiTheme="minorHAnsi" w:cstheme="minorHAnsi"/>
        </w:rPr>
        <w:t xml:space="preserve"> related events for all JML use cases for </w:t>
      </w:r>
      <w:r w:rsidR="007372D2">
        <w:rPr>
          <w:rFonts w:asciiTheme="minorHAnsi" w:hAnsiTheme="minorHAnsi" w:cstheme="minorHAnsi"/>
        </w:rPr>
        <w:t>US Employee</w:t>
      </w:r>
      <w:r>
        <w:rPr>
          <w:rFonts w:asciiTheme="minorHAnsi" w:hAnsiTheme="minorHAnsi" w:cstheme="minorHAnsi"/>
        </w:rPr>
        <w:t>s</w:t>
      </w:r>
      <w:r w:rsidR="007372D2">
        <w:rPr>
          <w:rFonts w:asciiTheme="minorHAnsi" w:hAnsiTheme="minorHAnsi" w:cstheme="minorHAnsi"/>
        </w:rPr>
        <w:t xml:space="preserve"> and Other Users</w:t>
      </w:r>
      <w:r w:rsidR="007372D2" w:rsidRPr="00AE3C3C">
        <w:rPr>
          <w:rFonts w:asciiTheme="minorHAnsi" w:hAnsiTheme="minorHAnsi" w:cstheme="minorHAnsi"/>
        </w:rPr>
        <w:t>.</w:t>
      </w:r>
    </w:p>
    <w:p w14:paraId="7607AA03" w14:textId="5C48E8B8" w:rsidR="007372D2" w:rsidRPr="00AE3C3C" w:rsidRDefault="007372D2" w:rsidP="007372D2">
      <w:pPr>
        <w:rPr>
          <w:rFonts w:asciiTheme="minorHAnsi" w:hAnsiTheme="minorHAnsi" w:cstheme="minorHAnsi"/>
        </w:rPr>
      </w:pPr>
      <w:r w:rsidRPr="00AE3C3C">
        <w:rPr>
          <w:rFonts w:asciiTheme="minorHAnsi" w:hAnsiTheme="minorHAnsi" w:cstheme="minorHAnsi"/>
        </w:rPr>
        <w:t xml:space="preserve">IAM </w:t>
      </w:r>
      <w:r w:rsidR="002B5D87">
        <w:rPr>
          <w:rFonts w:asciiTheme="minorHAnsi" w:hAnsiTheme="minorHAnsi" w:cstheme="minorHAnsi"/>
        </w:rPr>
        <w:t>administrator</w:t>
      </w:r>
      <w:r w:rsidR="002B5D87" w:rsidRPr="00AE3C3C">
        <w:rPr>
          <w:rFonts w:asciiTheme="minorHAnsi" w:hAnsiTheme="minorHAnsi" w:cstheme="minorHAnsi"/>
        </w:rPr>
        <w:t xml:space="preserve">s </w:t>
      </w:r>
      <w:r w:rsidRPr="00AE3C3C">
        <w:rPr>
          <w:rFonts w:asciiTheme="minorHAnsi" w:hAnsiTheme="minorHAnsi" w:cstheme="minorHAnsi"/>
        </w:rPr>
        <w:t xml:space="preserve">can track provisioning status for each </w:t>
      </w:r>
      <w:r>
        <w:rPr>
          <w:rFonts w:asciiTheme="minorHAnsi" w:hAnsiTheme="minorHAnsi" w:cstheme="minorHAnsi"/>
        </w:rPr>
        <w:t>task</w:t>
      </w:r>
      <w:r w:rsidRPr="00AE3C3C">
        <w:rPr>
          <w:rFonts w:asciiTheme="minorHAnsi" w:hAnsiTheme="minorHAnsi" w:cstheme="minorHAnsi"/>
        </w:rPr>
        <w:t xml:space="preserve"> and check the status of completion and failure in detail for triggered </w:t>
      </w:r>
      <w:r>
        <w:rPr>
          <w:rFonts w:asciiTheme="minorHAnsi" w:hAnsiTheme="minorHAnsi" w:cstheme="minorHAnsi"/>
        </w:rPr>
        <w:t xml:space="preserve">task </w:t>
      </w:r>
      <w:r w:rsidRPr="00AE3C3C">
        <w:rPr>
          <w:rFonts w:asciiTheme="minorHAnsi" w:hAnsiTheme="minorHAnsi" w:cstheme="minorHAnsi"/>
        </w:rPr>
        <w:t>or raised requests.</w:t>
      </w:r>
    </w:p>
    <w:p w14:paraId="1D419C63" w14:textId="43BA7DAE" w:rsidR="007372D2" w:rsidRDefault="007372D2" w:rsidP="007372D2">
      <w:pPr>
        <w:pStyle w:val="Heading3"/>
      </w:pPr>
      <w:bookmarkStart w:id="927" w:name="_Toc61521804"/>
      <w:r>
        <w:t>Pending Task</w:t>
      </w:r>
      <w:bookmarkEnd w:id="927"/>
    </w:p>
    <w:p w14:paraId="64745779" w14:textId="0DF9CDD8" w:rsidR="007372D2" w:rsidRPr="00DB427B" w:rsidRDefault="007372D2" w:rsidP="007372D2">
      <w:pPr>
        <w:rPr>
          <w:rFonts w:asciiTheme="minorHAnsi" w:hAnsiTheme="minorHAnsi" w:cstheme="minorHAnsi"/>
        </w:rPr>
      </w:pPr>
      <w:r w:rsidRPr="00DB427B">
        <w:rPr>
          <w:rFonts w:asciiTheme="minorHAnsi" w:hAnsiTheme="minorHAnsi" w:cstheme="minorHAnsi"/>
        </w:rPr>
        <w:t>This section explains the options available to access pending tasks in Saviynt Security Manager (SSM).</w:t>
      </w:r>
    </w:p>
    <w:p w14:paraId="31BF8C30" w14:textId="23FB3673" w:rsidR="00DB427B" w:rsidRDefault="00DB427B" w:rsidP="00207D43">
      <w:pPr>
        <w:pStyle w:val="ListParagraph"/>
        <w:numPr>
          <w:ilvl w:val="0"/>
          <w:numId w:val="33"/>
        </w:numPr>
      </w:pPr>
      <w:r>
        <w:t>To view pending task, navigate to ARS and click on Tasks</w:t>
      </w:r>
      <w:r w:rsidR="005F3568">
        <w:t>.</w:t>
      </w:r>
      <w:r>
        <w:t xml:space="preserve"> Select Pending task.</w:t>
      </w:r>
    </w:p>
    <w:p w14:paraId="426A6E99" w14:textId="77777777" w:rsidR="00081AD8" w:rsidRDefault="00081AD8" w:rsidP="00081AD8">
      <w:pPr>
        <w:pStyle w:val="Caption"/>
        <w:ind w:left="720"/>
      </w:pPr>
    </w:p>
    <w:p w14:paraId="00CE8701" w14:textId="0826E8D7" w:rsidR="00081AD8" w:rsidRDefault="00081AD8" w:rsidP="00081AD8">
      <w:pPr>
        <w:pStyle w:val="Caption"/>
        <w:ind w:left="720"/>
      </w:pPr>
      <w:bookmarkStart w:id="928" w:name="_Toc61522057"/>
      <w:r>
        <w:t xml:space="preserve">Figure </w:t>
      </w:r>
      <w:r w:rsidR="00BC222A">
        <w:fldChar w:fldCharType="begin"/>
      </w:r>
      <w:r w:rsidR="00BC222A">
        <w:instrText xml:space="preserve"> SEQ Figure \* ARABIC </w:instrText>
      </w:r>
      <w:r w:rsidR="00BC222A">
        <w:fldChar w:fldCharType="separate"/>
      </w:r>
      <w:r w:rsidR="00C825B7">
        <w:rPr>
          <w:noProof/>
        </w:rPr>
        <w:t>233</w:t>
      </w:r>
      <w:r w:rsidR="00BC222A">
        <w:rPr>
          <w:noProof/>
        </w:rPr>
        <w:fldChar w:fldCharType="end"/>
      </w:r>
      <w:r>
        <w:t xml:space="preserve"> : Pending Task</w:t>
      </w:r>
      <w:bookmarkEnd w:id="928"/>
    </w:p>
    <w:p w14:paraId="205B879E" w14:textId="77777777" w:rsidR="00081AD8" w:rsidRDefault="00081AD8" w:rsidP="00081AD8">
      <w:pPr>
        <w:pStyle w:val="ListParagraph"/>
        <w:keepNext/>
      </w:pPr>
      <w:r>
        <w:rPr>
          <w:noProof/>
        </w:rPr>
        <w:drawing>
          <wp:inline distT="0" distB="0" distL="0" distR="0" wp14:anchorId="297474C2" wp14:editId="11A6FD8A">
            <wp:extent cx="4707172" cy="2409190"/>
            <wp:effectExtent l="19050" t="19050" r="1778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11907" cy="2411613"/>
                    </a:xfrm>
                    <a:prstGeom prst="rect">
                      <a:avLst/>
                    </a:prstGeom>
                    <a:noFill/>
                    <a:ln cmpd="sng">
                      <a:solidFill>
                        <a:srgbClr val="5B9BD5"/>
                      </a:solidFill>
                    </a:ln>
                  </pic:spPr>
                </pic:pic>
              </a:graphicData>
            </a:graphic>
          </wp:inline>
        </w:drawing>
      </w:r>
    </w:p>
    <w:p w14:paraId="58669556" w14:textId="2C72BE85" w:rsidR="00DB427B" w:rsidRDefault="00DB427B" w:rsidP="00DB427B">
      <w:pPr>
        <w:pStyle w:val="ListParagraph"/>
      </w:pPr>
    </w:p>
    <w:p w14:paraId="4903D114" w14:textId="3278C129" w:rsidR="0091581A" w:rsidRDefault="0091581A" w:rsidP="00DB427B">
      <w:pPr>
        <w:pStyle w:val="ListParagraph"/>
      </w:pPr>
    </w:p>
    <w:p w14:paraId="62900E6F" w14:textId="05E2381D" w:rsidR="0091581A" w:rsidRDefault="0091581A" w:rsidP="0091581A">
      <w:pPr>
        <w:pStyle w:val="Heading3"/>
      </w:pPr>
      <w:bookmarkStart w:id="929" w:name="_Toc61521805"/>
      <w:r w:rsidRPr="0091581A">
        <w:t>Managing Pending Tasks</w:t>
      </w:r>
      <w:bookmarkEnd w:id="929"/>
    </w:p>
    <w:p w14:paraId="528F7698" w14:textId="5FDAEECA" w:rsidR="00596D62" w:rsidRDefault="00596D62" w:rsidP="00596D62">
      <w:pPr>
        <w:rPr>
          <w:rFonts w:asciiTheme="minorHAnsi" w:hAnsiTheme="minorHAnsi" w:cstheme="minorHAnsi"/>
        </w:rPr>
      </w:pPr>
      <w:r w:rsidRPr="00596D62">
        <w:rPr>
          <w:rFonts w:asciiTheme="minorHAnsi" w:hAnsiTheme="minorHAnsi" w:cstheme="minorHAnsi"/>
        </w:rPr>
        <w:t>This section provides you information about the pending tasks and actions performed by task owners on those pending tasks manually.</w:t>
      </w:r>
    </w:p>
    <w:p w14:paraId="582AA741" w14:textId="77777777" w:rsidR="00596D62" w:rsidRPr="00596D62" w:rsidRDefault="00596D62" w:rsidP="00596D62">
      <w:pPr>
        <w:rPr>
          <w:rFonts w:asciiTheme="minorHAnsi" w:hAnsiTheme="minorHAnsi" w:cstheme="minorHAnsi"/>
        </w:rPr>
      </w:pPr>
      <w:r w:rsidRPr="00596D62">
        <w:rPr>
          <w:rFonts w:asciiTheme="minorHAnsi" w:hAnsiTheme="minorHAnsi" w:cstheme="minorHAnsi"/>
        </w:rPr>
        <w:t>To manage pending tasks from ARS, perform the following steps:</w:t>
      </w:r>
    </w:p>
    <w:p w14:paraId="775F442C" w14:textId="1E5A3F3C" w:rsidR="00596D62" w:rsidRPr="00596D62" w:rsidRDefault="00651012" w:rsidP="00207D43">
      <w:pPr>
        <w:pStyle w:val="ListParagraph"/>
        <w:numPr>
          <w:ilvl w:val="0"/>
          <w:numId w:val="35"/>
        </w:numPr>
      </w:pPr>
      <w:r>
        <w:t xml:space="preserve">Navigate </w:t>
      </w:r>
      <w:r w:rsidR="00596D62" w:rsidRPr="00596D62">
        <w:t>to ARS.</w:t>
      </w:r>
    </w:p>
    <w:p w14:paraId="4186BDA5" w14:textId="44D3F7F6" w:rsidR="00A91169" w:rsidRDefault="00596D62" w:rsidP="00207D43">
      <w:pPr>
        <w:pStyle w:val="ListParagraph"/>
        <w:numPr>
          <w:ilvl w:val="0"/>
          <w:numId w:val="35"/>
        </w:numPr>
      </w:pPr>
      <w:r w:rsidRPr="00596D62">
        <w:t xml:space="preserve">Select Tasks </w:t>
      </w:r>
      <w:r w:rsidR="00651012">
        <w:rPr>
          <w:rFonts w:ascii="Wingdings" w:eastAsia="Wingdings" w:hAnsi="Wingdings" w:cs="Wingdings"/>
        </w:rPr>
        <w:t>à</w:t>
      </w:r>
      <w:r w:rsidRPr="00596D62">
        <w:t xml:space="preserve"> Pending Tasks.</w:t>
      </w:r>
      <w:r w:rsidR="00A91169">
        <w:t xml:space="preserve"> </w:t>
      </w:r>
      <w:r w:rsidRPr="00596D62">
        <w:t>Pending Tasks page appears with the list of pending tasks and action options.</w:t>
      </w:r>
    </w:p>
    <w:p w14:paraId="77C91AED" w14:textId="77777777" w:rsidR="00A91169" w:rsidRDefault="00A91169" w:rsidP="00A91169">
      <w:pPr>
        <w:pStyle w:val="ListParagraph"/>
      </w:pPr>
    </w:p>
    <w:p w14:paraId="74C29ED1" w14:textId="7C1066D1" w:rsidR="003875B6" w:rsidRDefault="003875B6" w:rsidP="003875B6">
      <w:pPr>
        <w:pStyle w:val="Caption"/>
      </w:pPr>
      <w:bookmarkStart w:id="930" w:name="_Toc61522058"/>
      <w:r>
        <w:t xml:space="preserve">Figure </w:t>
      </w:r>
      <w:r w:rsidR="00BC222A">
        <w:fldChar w:fldCharType="begin"/>
      </w:r>
      <w:r w:rsidR="00BC222A">
        <w:instrText xml:space="preserve"> SEQ Figure \* ARABIC </w:instrText>
      </w:r>
      <w:r w:rsidR="00BC222A">
        <w:fldChar w:fldCharType="separate"/>
      </w:r>
      <w:r w:rsidR="00C825B7">
        <w:rPr>
          <w:noProof/>
        </w:rPr>
        <w:t>234</w:t>
      </w:r>
      <w:r w:rsidR="00BC222A">
        <w:rPr>
          <w:noProof/>
        </w:rPr>
        <w:fldChar w:fldCharType="end"/>
      </w:r>
      <w:r>
        <w:t xml:space="preserve"> : Pending Tasks</w:t>
      </w:r>
      <w:bookmarkEnd w:id="930"/>
    </w:p>
    <w:p w14:paraId="580FFEC7" w14:textId="663D1626" w:rsidR="00596D62" w:rsidRPr="00596D62" w:rsidRDefault="00F8791C" w:rsidP="00A91169">
      <w:pPr>
        <w:pStyle w:val="ListParagraph"/>
      </w:pPr>
      <w:r>
        <w:rPr>
          <w:noProof/>
        </w:rPr>
        <w:drawing>
          <wp:inline distT="0" distB="0" distL="0" distR="0" wp14:anchorId="367F2D11" wp14:editId="5E6C931E">
            <wp:extent cx="4818490" cy="2175510"/>
            <wp:effectExtent l="19050" t="19050" r="20320" b="1524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rotWithShape="1">
                    <a:blip r:embed="rId156">
                      <a:extLst>
                        <a:ext uri="{28A0092B-C50C-407E-A947-70E740481C1C}">
                          <a14:useLocalDpi xmlns:a14="http://schemas.microsoft.com/office/drawing/2010/main" val="0"/>
                        </a:ext>
                      </a:extLst>
                    </a:blip>
                    <a:srcRect l="16472" t="9633"/>
                    <a:stretch/>
                  </pic:blipFill>
                  <pic:spPr bwMode="auto">
                    <a:xfrm>
                      <a:off x="0" y="0"/>
                      <a:ext cx="4836585" cy="2183680"/>
                    </a:xfrm>
                    <a:prstGeom prst="rect">
                      <a:avLst/>
                    </a:prstGeom>
                    <a:noFill/>
                    <a:ln cmpd="sng">
                      <a:solidFill>
                        <a:srgbClr val="5B9BD5"/>
                      </a:solidFill>
                    </a:ln>
                    <a:extLst>
                      <a:ext uri="{53640926-AAD7-44D8-BBD7-CCE9431645EC}">
                        <a14:shadowObscured xmlns:a14="http://schemas.microsoft.com/office/drawing/2010/main"/>
                      </a:ext>
                    </a:extLst>
                  </pic:spPr>
                </pic:pic>
              </a:graphicData>
            </a:graphic>
          </wp:inline>
        </w:drawing>
      </w:r>
      <w:r w:rsidR="00596D62" w:rsidRPr="00596D62">
        <w:br/>
      </w:r>
      <w:r w:rsidR="00596D62" w:rsidRPr="00596D62">
        <w:br/>
      </w:r>
    </w:p>
    <w:p w14:paraId="78ADFD71" w14:textId="1CDA6F9B" w:rsidR="00596D62" w:rsidRDefault="004E77CE" w:rsidP="00207D43">
      <w:pPr>
        <w:pStyle w:val="ListParagraph"/>
        <w:numPr>
          <w:ilvl w:val="0"/>
          <w:numId w:val="35"/>
        </w:numPr>
      </w:pPr>
      <w:r>
        <w:t>To</w:t>
      </w:r>
      <w:r w:rsidR="00596D62" w:rsidRPr="00596D62">
        <w:t xml:space="preserve"> search for one or more tasks using the Search icon or Advanced Search option. The List of Pending Tasks table is displayed based on your search parameters with the following default columns</w:t>
      </w:r>
      <w:r w:rsidR="00AF51EF">
        <w:t>.</w:t>
      </w:r>
    </w:p>
    <w:p w14:paraId="47C1EB5F" w14:textId="77777777" w:rsidR="00A67B7A" w:rsidRPr="00596D62" w:rsidRDefault="00A67B7A" w:rsidP="003926D8">
      <w:pPr>
        <w:pStyle w:val="ListParagraph"/>
      </w:pPr>
    </w:p>
    <w:p w14:paraId="06B00DC7" w14:textId="14AA3299" w:rsidR="005B2C71" w:rsidRDefault="005B2C71" w:rsidP="005B2C71">
      <w:pPr>
        <w:pStyle w:val="Caption"/>
      </w:pPr>
      <w:bookmarkStart w:id="931" w:name="_Toc61522059"/>
      <w:r>
        <w:t xml:space="preserve">Figure </w:t>
      </w:r>
      <w:r w:rsidR="00BC222A">
        <w:fldChar w:fldCharType="begin"/>
      </w:r>
      <w:r w:rsidR="00BC222A">
        <w:instrText xml:space="preserve"> SEQ Figure \* ARABIC </w:instrText>
      </w:r>
      <w:r w:rsidR="00BC222A">
        <w:fldChar w:fldCharType="separate"/>
      </w:r>
      <w:r w:rsidR="00C825B7">
        <w:rPr>
          <w:noProof/>
        </w:rPr>
        <w:t>235</w:t>
      </w:r>
      <w:r w:rsidR="00BC222A">
        <w:rPr>
          <w:noProof/>
        </w:rPr>
        <w:fldChar w:fldCharType="end"/>
      </w:r>
      <w:r>
        <w:t xml:space="preserve"> : Pending Task Column</w:t>
      </w:r>
      <w:bookmarkEnd w:id="931"/>
    </w:p>
    <w:tbl>
      <w:tblPr>
        <w:tblStyle w:val="GridTable4-Accent1"/>
        <w:tblW w:w="8640" w:type="dxa"/>
        <w:tblInd w:w="355" w:type="dxa"/>
        <w:tblLook w:val="04A0" w:firstRow="1" w:lastRow="0" w:firstColumn="1" w:lastColumn="0" w:noHBand="0" w:noVBand="1"/>
      </w:tblPr>
      <w:tblGrid>
        <w:gridCol w:w="1620"/>
        <w:gridCol w:w="7020"/>
      </w:tblGrid>
      <w:tr w:rsidR="00596D62" w:rsidRPr="00596D62" w14:paraId="32C9B4C1" w14:textId="77777777" w:rsidTr="00C86A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hideMark/>
          </w:tcPr>
          <w:p w14:paraId="45E0E07F" w14:textId="77777777" w:rsidR="00596D62" w:rsidRPr="00596D62" w:rsidRDefault="00596D62" w:rsidP="00596D62">
            <w:pPr>
              <w:spacing w:after="375"/>
              <w:jc w:val="left"/>
              <w:rPr>
                <w:rFonts w:asciiTheme="minorHAnsi" w:hAnsiTheme="minorHAnsi" w:cstheme="minorHAnsi"/>
              </w:rPr>
            </w:pPr>
            <w:r w:rsidRPr="00596D62">
              <w:rPr>
                <w:rFonts w:asciiTheme="minorHAnsi" w:hAnsiTheme="minorHAnsi" w:cstheme="minorHAnsi"/>
              </w:rPr>
              <w:t>Column</w:t>
            </w:r>
          </w:p>
        </w:tc>
        <w:tc>
          <w:tcPr>
            <w:tcW w:w="7020" w:type="dxa"/>
            <w:hideMark/>
          </w:tcPr>
          <w:p w14:paraId="5F113922" w14:textId="77777777" w:rsidR="00596D62" w:rsidRPr="00596D62" w:rsidRDefault="00596D62" w:rsidP="00596D62">
            <w:pPr>
              <w:spacing w:after="375"/>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rPr>
              <w:t>Description</w:t>
            </w:r>
          </w:p>
        </w:tc>
      </w:tr>
      <w:tr w:rsidR="00596D62" w:rsidRPr="00596D62" w14:paraId="0692722B" w14:textId="77777777" w:rsidTr="00C86A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hideMark/>
          </w:tcPr>
          <w:p w14:paraId="7F281D10" w14:textId="77777777" w:rsidR="00596D62" w:rsidRPr="00596D62" w:rsidRDefault="00596D62" w:rsidP="00596D62">
            <w:pPr>
              <w:spacing w:after="0"/>
              <w:jc w:val="left"/>
              <w:rPr>
                <w:rFonts w:asciiTheme="minorHAnsi" w:hAnsiTheme="minorHAnsi" w:cstheme="minorHAnsi"/>
              </w:rPr>
            </w:pPr>
            <w:r w:rsidRPr="00596D62">
              <w:rPr>
                <w:rFonts w:asciiTheme="minorHAnsi" w:hAnsiTheme="minorHAnsi" w:cstheme="minorHAnsi"/>
              </w:rPr>
              <w:t>Actions</w:t>
            </w:r>
          </w:p>
          <w:p w14:paraId="40EFDD8F" w14:textId="77777777" w:rsidR="00596D62" w:rsidRPr="00596D62" w:rsidRDefault="00596D62" w:rsidP="00596D62">
            <w:pPr>
              <w:spacing w:after="375"/>
              <w:jc w:val="left"/>
              <w:rPr>
                <w:rFonts w:asciiTheme="minorHAnsi" w:hAnsiTheme="minorHAnsi" w:cstheme="minorHAnsi"/>
              </w:rPr>
            </w:pPr>
          </w:p>
        </w:tc>
        <w:tc>
          <w:tcPr>
            <w:tcW w:w="7020" w:type="dxa"/>
            <w:hideMark/>
          </w:tcPr>
          <w:p w14:paraId="4D137C68" w14:textId="77777777" w:rsidR="00596D62" w:rsidRPr="00596D62" w:rsidRDefault="00596D62" w:rsidP="00F63964">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rPr>
              <w:t>The following options are individually available for each of the listed pending tasks from the </w:t>
            </w:r>
            <w:r w:rsidRPr="00596D62">
              <w:rPr>
                <w:rFonts w:asciiTheme="minorHAnsi" w:hAnsiTheme="minorHAnsi" w:cstheme="minorHAnsi"/>
                <w:bCs/>
              </w:rPr>
              <w:t>Actions</w:t>
            </w:r>
            <w:r w:rsidRPr="00596D62">
              <w:rPr>
                <w:rFonts w:asciiTheme="minorHAnsi" w:hAnsiTheme="minorHAnsi" w:cstheme="minorHAnsi"/>
              </w:rPr>
              <w:t> column:</w:t>
            </w:r>
          </w:p>
          <w:p w14:paraId="7F988A3A" w14:textId="77777777" w:rsidR="00596D62" w:rsidRPr="00596D62" w:rsidRDefault="00596D62" w:rsidP="00207D43">
            <w:pPr>
              <w:numPr>
                <w:ilvl w:val="1"/>
                <w:numId w:val="34"/>
              </w:numPr>
              <w:spacing w:after="0"/>
              <w:ind w:left="30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rPr>
              <w:t>View</w:t>
            </w:r>
          </w:p>
          <w:p w14:paraId="19FBDB38" w14:textId="77777777" w:rsidR="00596D62" w:rsidRPr="00596D62" w:rsidRDefault="00596D62" w:rsidP="00207D43">
            <w:pPr>
              <w:numPr>
                <w:ilvl w:val="1"/>
                <w:numId w:val="34"/>
              </w:numPr>
              <w:spacing w:after="0"/>
              <w:ind w:left="30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rPr>
              <w:t>Claim or Unclaim</w:t>
            </w:r>
          </w:p>
          <w:p w14:paraId="6E15A877" w14:textId="77777777" w:rsidR="00596D62" w:rsidRPr="00596D62" w:rsidRDefault="00596D62" w:rsidP="00207D43">
            <w:pPr>
              <w:numPr>
                <w:ilvl w:val="1"/>
                <w:numId w:val="34"/>
              </w:numPr>
              <w:spacing w:after="0"/>
              <w:ind w:left="30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rPr>
              <w:t>Complete</w:t>
            </w:r>
          </w:p>
          <w:p w14:paraId="4FECD51D" w14:textId="77777777" w:rsidR="00596D62" w:rsidRPr="00596D62" w:rsidRDefault="00596D62" w:rsidP="00207D43">
            <w:pPr>
              <w:numPr>
                <w:ilvl w:val="1"/>
                <w:numId w:val="34"/>
              </w:numPr>
              <w:spacing w:after="0"/>
              <w:ind w:left="30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rPr>
              <w:t>Discontinue</w:t>
            </w:r>
          </w:p>
          <w:p w14:paraId="4BB8AB5A" w14:textId="77777777" w:rsidR="00596D62" w:rsidRPr="00596D62" w:rsidRDefault="00596D62" w:rsidP="00207D43">
            <w:pPr>
              <w:numPr>
                <w:ilvl w:val="1"/>
                <w:numId w:val="34"/>
              </w:numPr>
              <w:spacing w:after="0"/>
              <w:ind w:left="30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rPr>
              <w:t>Comments</w:t>
            </w:r>
          </w:p>
        </w:tc>
      </w:tr>
      <w:tr w:rsidR="00596D62" w:rsidRPr="00596D62" w14:paraId="1A5D7627" w14:textId="77777777" w:rsidTr="00C86A18">
        <w:tc>
          <w:tcPr>
            <w:cnfStyle w:val="001000000000" w:firstRow="0" w:lastRow="0" w:firstColumn="1" w:lastColumn="0" w:oddVBand="0" w:evenVBand="0" w:oddHBand="0" w:evenHBand="0" w:firstRowFirstColumn="0" w:firstRowLastColumn="0" w:lastRowFirstColumn="0" w:lastRowLastColumn="0"/>
            <w:tcW w:w="1620" w:type="dxa"/>
            <w:hideMark/>
          </w:tcPr>
          <w:p w14:paraId="3B328043" w14:textId="77777777" w:rsidR="00596D62" w:rsidRPr="00596D62" w:rsidRDefault="00596D62" w:rsidP="00596D62">
            <w:pPr>
              <w:spacing w:after="0"/>
              <w:jc w:val="left"/>
              <w:rPr>
                <w:rFonts w:asciiTheme="minorHAnsi" w:hAnsiTheme="minorHAnsi" w:cstheme="minorHAnsi"/>
              </w:rPr>
            </w:pPr>
            <w:r w:rsidRPr="00596D62">
              <w:rPr>
                <w:rFonts w:asciiTheme="minorHAnsi" w:hAnsiTheme="minorHAnsi" w:cstheme="minorHAnsi"/>
              </w:rPr>
              <w:t>Task ID</w:t>
            </w:r>
          </w:p>
        </w:tc>
        <w:tc>
          <w:tcPr>
            <w:tcW w:w="7020" w:type="dxa"/>
            <w:hideMark/>
          </w:tcPr>
          <w:p w14:paraId="1B6F5D5D" w14:textId="77777777" w:rsidR="00596D62" w:rsidRPr="00596D62" w:rsidRDefault="00596D62" w:rsidP="00596D62">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rPr>
              <w:t>The task ID created and assigned to a task by the application.</w:t>
            </w:r>
          </w:p>
        </w:tc>
      </w:tr>
      <w:tr w:rsidR="00596D62" w:rsidRPr="00596D62" w14:paraId="4556AF1B" w14:textId="77777777" w:rsidTr="00C86A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hideMark/>
          </w:tcPr>
          <w:p w14:paraId="0E8A86F2" w14:textId="77777777" w:rsidR="00596D62" w:rsidRPr="00596D62" w:rsidRDefault="00596D62" w:rsidP="00596D62">
            <w:pPr>
              <w:spacing w:after="0"/>
              <w:jc w:val="left"/>
              <w:rPr>
                <w:rFonts w:asciiTheme="minorHAnsi" w:hAnsiTheme="minorHAnsi" w:cstheme="minorHAnsi"/>
              </w:rPr>
            </w:pPr>
            <w:r w:rsidRPr="00596D62">
              <w:rPr>
                <w:rFonts w:asciiTheme="minorHAnsi" w:hAnsiTheme="minorHAnsi" w:cstheme="minorHAnsi"/>
              </w:rPr>
              <w:t>Task Type</w:t>
            </w:r>
          </w:p>
        </w:tc>
        <w:tc>
          <w:tcPr>
            <w:tcW w:w="7020" w:type="dxa"/>
            <w:hideMark/>
          </w:tcPr>
          <w:p w14:paraId="73679E0B" w14:textId="77777777" w:rsidR="00596D62" w:rsidRPr="00596D62" w:rsidRDefault="00596D62" w:rsidP="00F63964">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color w:val="000000"/>
              </w:rPr>
              <w:t>Describes the type of tasks. The following task types are available:</w:t>
            </w:r>
          </w:p>
          <w:p w14:paraId="69270BAC" w14:textId="77777777" w:rsidR="00596D62" w:rsidRPr="00596D62" w:rsidRDefault="00596D62" w:rsidP="00207D43">
            <w:pPr>
              <w:numPr>
                <w:ilvl w:val="1"/>
                <w:numId w:val="34"/>
              </w:numPr>
              <w:spacing w:after="0"/>
              <w:ind w:left="30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bCs/>
                <w:color w:val="000000"/>
              </w:rPr>
              <w:t>Add Access: </w:t>
            </w:r>
            <w:r w:rsidRPr="00596D62">
              <w:rPr>
                <w:rFonts w:asciiTheme="minorHAnsi" w:hAnsiTheme="minorHAnsi" w:cstheme="minorHAnsi"/>
                <w:color w:val="000000"/>
              </w:rPr>
              <w:t>Task submitted for adding access.</w:t>
            </w:r>
          </w:p>
          <w:p w14:paraId="19F7B31B" w14:textId="77777777" w:rsidR="00596D62" w:rsidRPr="00596D62" w:rsidRDefault="00596D62" w:rsidP="00207D43">
            <w:pPr>
              <w:numPr>
                <w:ilvl w:val="1"/>
                <w:numId w:val="34"/>
              </w:numPr>
              <w:spacing w:before="100" w:beforeAutospacing="1" w:after="0"/>
              <w:ind w:left="30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bCs/>
                <w:color w:val="000000"/>
              </w:rPr>
              <w:t>Remove Access: </w:t>
            </w:r>
            <w:r w:rsidRPr="00596D62">
              <w:rPr>
                <w:rFonts w:asciiTheme="minorHAnsi" w:hAnsiTheme="minorHAnsi" w:cstheme="minorHAnsi"/>
                <w:color w:val="000000"/>
              </w:rPr>
              <w:t>Task submitted for removal of access.</w:t>
            </w:r>
          </w:p>
          <w:p w14:paraId="4E9EE2AE" w14:textId="77777777" w:rsidR="00596D62" w:rsidRPr="00596D62" w:rsidRDefault="00596D62" w:rsidP="00207D43">
            <w:pPr>
              <w:numPr>
                <w:ilvl w:val="1"/>
                <w:numId w:val="34"/>
              </w:numPr>
              <w:spacing w:before="100" w:beforeAutospacing="1" w:after="0"/>
              <w:ind w:left="30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bCs/>
                <w:color w:val="000000"/>
              </w:rPr>
              <w:t>New Account: </w:t>
            </w:r>
            <w:r w:rsidRPr="00596D62">
              <w:rPr>
                <w:rFonts w:asciiTheme="minorHAnsi" w:hAnsiTheme="minorHAnsi" w:cstheme="minorHAnsi"/>
                <w:color w:val="000000"/>
              </w:rPr>
              <w:t>Task submitted for the creation of a new account.</w:t>
            </w:r>
          </w:p>
          <w:p w14:paraId="406B1F2D" w14:textId="77777777" w:rsidR="00596D62" w:rsidRPr="00596D62" w:rsidRDefault="00596D62" w:rsidP="00207D43">
            <w:pPr>
              <w:numPr>
                <w:ilvl w:val="1"/>
                <w:numId w:val="34"/>
              </w:numPr>
              <w:spacing w:before="100" w:beforeAutospacing="1" w:after="0"/>
              <w:ind w:left="30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bCs/>
                <w:color w:val="000000"/>
              </w:rPr>
              <w:t>Change Password: </w:t>
            </w:r>
            <w:r w:rsidRPr="00596D62">
              <w:rPr>
                <w:rFonts w:asciiTheme="minorHAnsi" w:hAnsiTheme="minorHAnsi" w:cstheme="minorHAnsi"/>
                <w:color w:val="000000"/>
              </w:rPr>
              <w:t>Task submitted for change of password.</w:t>
            </w:r>
          </w:p>
          <w:p w14:paraId="6897E5C0" w14:textId="77777777" w:rsidR="00596D62" w:rsidRPr="00596D62" w:rsidRDefault="00596D62" w:rsidP="00207D43">
            <w:pPr>
              <w:numPr>
                <w:ilvl w:val="1"/>
                <w:numId w:val="34"/>
              </w:numPr>
              <w:spacing w:before="100" w:beforeAutospacing="1" w:after="0"/>
              <w:ind w:left="30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bCs/>
                <w:color w:val="000000"/>
              </w:rPr>
              <w:t>Update Account: </w:t>
            </w:r>
            <w:r w:rsidRPr="00596D62">
              <w:rPr>
                <w:rFonts w:asciiTheme="minorHAnsi" w:hAnsiTheme="minorHAnsi" w:cstheme="minorHAnsi"/>
                <w:color w:val="000000"/>
              </w:rPr>
              <w:t>Task submitted for updating an account. </w:t>
            </w:r>
          </w:p>
          <w:p w14:paraId="2655DFE0" w14:textId="77777777" w:rsidR="00596D62" w:rsidRPr="00596D62" w:rsidRDefault="00596D62" w:rsidP="00207D43">
            <w:pPr>
              <w:numPr>
                <w:ilvl w:val="1"/>
                <w:numId w:val="34"/>
              </w:numPr>
              <w:spacing w:before="100" w:beforeAutospacing="1" w:after="0"/>
              <w:ind w:left="30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bCs/>
                <w:color w:val="000000"/>
              </w:rPr>
              <w:t>Claim Account: </w:t>
            </w:r>
            <w:r w:rsidRPr="00596D62">
              <w:rPr>
                <w:rFonts w:asciiTheme="minorHAnsi" w:hAnsiTheme="minorHAnsi" w:cstheme="minorHAnsi"/>
                <w:color w:val="000000"/>
              </w:rPr>
              <w:t>The task for the owner claiming an account for approving the request submitted by the user. </w:t>
            </w:r>
          </w:p>
          <w:p w14:paraId="477A6825" w14:textId="77777777" w:rsidR="00596D62" w:rsidRPr="00596D62" w:rsidRDefault="00596D62" w:rsidP="00207D43">
            <w:pPr>
              <w:numPr>
                <w:ilvl w:val="1"/>
                <w:numId w:val="34"/>
              </w:numPr>
              <w:spacing w:before="100" w:beforeAutospacing="1" w:after="0"/>
              <w:ind w:left="30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bCs/>
                <w:color w:val="000000"/>
              </w:rPr>
              <w:t>Update User: </w:t>
            </w:r>
            <w:r w:rsidRPr="00596D62">
              <w:rPr>
                <w:rFonts w:asciiTheme="minorHAnsi" w:hAnsiTheme="minorHAnsi" w:cstheme="minorHAnsi"/>
                <w:color w:val="000000"/>
              </w:rPr>
              <w:t>Task submitted for updating the user attributes.</w:t>
            </w:r>
          </w:p>
          <w:p w14:paraId="3DFA3021" w14:textId="77777777" w:rsidR="00596D62" w:rsidRPr="00596D62" w:rsidRDefault="00596D62" w:rsidP="00207D43">
            <w:pPr>
              <w:numPr>
                <w:ilvl w:val="1"/>
                <w:numId w:val="34"/>
              </w:numPr>
              <w:spacing w:before="100" w:beforeAutospacing="1" w:after="0"/>
              <w:ind w:left="30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bCs/>
                <w:color w:val="000000"/>
              </w:rPr>
              <w:t>Unlock Account</w:t>
            </w:r>
            <w:r w:rsidRPr="00596D62">
              <w:rPr>
                <w:rFonts w:asciiTheme="minorHAnsi" w:hAnsiTheme="minorHAnsi" w:cstheme="minorHAnsi"/>
                <w:color w:val="000000"/>
              </w:rPr>
              <w:t>: Task submitted to unlock an account.</w:t>
            </w:r>
          </w:p>
          <w:p w14:paraId="42152FEA" w14:textId="77777777" w:rsidR="00596D62" w:rsidRPr="00596D62" w:rsidRDefault="00596D62" w:rsidP="00207D43">
            <w:pPr>
              <w:numPr>
                <w:ilvl w:val="1"/>
                <w:numId w:val="34"/>
              </w:numPr>
              <w:spacing w:before="100" w:beforeAutospacing="1" w:after="0"/>
              <w:ind w:left="30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bCs/>
                <w:color w:val="000000"/>
              </w:rPr>
              <w:t>Lock Accoun</w:t>
            </w:r>
            <w:r w:rsidRPr="00596D62">
              <w:rPr>
                <w:rFonts w:asciiTheme="minorHAnsi" w:hAnsiTheme="minorHAnsi" w:cstheme="minorHAnsi"/>
                <w:color w:val="000000"/>
              </w:rPr>
              <w:t>t: Task created, when request to lock an account is approved</w:t>
            </w:r>
          </w:p>
          <w:p w14:paraId="41DBFA40" w14:textId="77777777" w:rsidR="00596D62" w:rsidRPr="00596D62" w:rsidRDefault="00596D62" w:rsidP="00207D43">
            <w:pPr>
              <w:numPr>
                <w:ilvl w:val="1"/>
                <w:numId w:val="34"/>
              </w:numPr>
              <w:spacing w:before="100" w:beforeAutospacing="1" w:after="0"/>
              <w:ind w:left="30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bCs/>
                <w:color w:val="000000"/>
              </w:rPr>
              <w:t>Enable Account:</w:t>
            </w:r>
            <w:r w:rsidRPr="00596D62">
              <w:rPr>
                <w:rFonts w:asciiTheme="minorHAnsi" w:hAnsiTheme="minorHAnsi" w:cstheme="minorHAnsi"/>
                <w:color w:val="000000"/>
              </w:rPr>
              <w:t> Task submitted to enable an account.</w:t>
            </w:r>
          </w:p>
          <w:p w14:paraId="2F1C45B6" w14:textId="77777777" w:rsidR="00596D62" w:rsidRPr="00596D62" w:rsidRDefault="00596D62" w:rsidP="00207D43">
            <w:pPr>
              <w:numPr>
                <w:ilvl w:val="1"/>
                <w:numId w:val="34"/>
              </w:numPr>
              <w:spacing w:before="100" w:beforeAutospacing="1" w:after="0"/>
              <w:ind w:left="30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bCs/>
                <w:color w:val="000000"/>
              </w:rPr>
              <w:t>Disable Accoun</w:t>
            </w:r>
            <w:r w:rsidRPr="00596D62">
              <w:rPr>
                <w:rFonts w:asciiTheme="minorHAnsi" w:hAnsiTheme="minorHAnsi" w:cstheme="minorHAnsi"/>
                <w:color w:val="000000"/>
              </w:rPr>
              <w:t>t: Task submitted to disable an account.</w:t>
            </w:r>
          </w:p>
          <w:p w14:paraId="6AAB3680" w14:textId="77777777" w:rsidR="00596D62" w:rsidRPr="00596D62" w:rsidRDefault="00596D62" w:rsidP="00207D43">
            <w:pPr>
              <w:numPr>
                <w:ilvl w:val="1"/>
                <w:numId w:val="34"/>
              </w:numPr>
              <w:spacing w:before="100" w:beforeAutospacing="1" w:after="188"/>
              <w:ind w:left="30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bCs/>
                <w:color w:val="000000"/>
              </w:rPr>
              <w:t>Update Access End Date: </w:t>
            </w:r>
            <w:r w:rsidRPr="00596D62">
              <w:rPr>
                <w:rFonts w:asciiTheme="minorHAnsi" w:hAnsiTheme="minorHAnsi" w:cstheme="minorHAnsi"/>
                <w:color w:val="000000"/>
              </w:rPr>
              <w:t>Task submitted to update the access end date.</w:t>
            </w:r>
          </w:p>
        </w:tc>
      </w:tr>
      <w:tr w:rsidR="00596D62" w:rsidRPr="00596D62" w14:paraId="12681B07" w14:textId="77777777" w:rsidTr="00C86A18">
        <w:tc>
          <w:tcPr>
            <w:cnfStyle w:val="001000000000" w:firstRow="0" w:lastRow="0" w:firstColumn="1" w:lastColumn="0" w:oddVBand="0" w:evenVBand="0" w:oddHBand="0" w:evenHBand="0" w:firstRowFirstColumn="0" w:firstRowLastColumn="0" w:lastRowFirstColumn="0" w:lastRowLastColumn="0"/>
            <w:tcW w:w="1620" w:type="dxa"/>
            <w:hideMark/>
          </w:tcPr>
          <w:p w14:paraId="29887A26" w14:textId="77777777" w:rsidR="00596D62" w:rsidRPr="00596D62" w:rsidRDefault="00596D62" w:rsidP="00596D62">
            <w:pPr>
              <w:spacing w:after="0"/>
              <w:jc w:val="left"/>
              <w:rPr>
                <w:rFonts w:asciiTheme="minorHAnsi" w:hAnsiTheme="minorHAnsi" w:cstheme="minorHAnsi"/>
              </w:rPr>
            </w:pPr>
            <w:r w:rsidRPr="00596D62">
              <w:rPr>
                <w:rFonts w:asciiTheme="minorHAnsi" w:hAnsiTheme="minorHAnsi" w:cstheme="minorHAnsi"/>
              </w:rPr>
              <w:t>Parent Task</w:t>
            </w:r>
          </w:p>
        </w:tc>
        <w:tc>
          <w:tcPr>
            <w:tcW w:w="7020" w:type="dxa"/>
            <w:hideMark/>
          </w:tcPr>
          <w:p w14:paraId="73C2C763" w14:textId="77777777" w:rsidR="00596D62" w:rsidRPr="00596D62" w:rsidRDefault="00596D62" w:rsidP="00596D62">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rPr>
              <w:t>The parent task id, if the task is created from another parent task along with other appropriate details.</w:t>
            </w:r>
          </w:p>
        </w:tc>
      </w:tr>
      <w:tr w:rsidR="00596D62" w:rsidRPr="00596D62" w14:paraId="466532B4" w14:textId="77777777" w:rsidTr="00C86A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hideMark/>
          </w:tcPr>
          <w:p w14:paraId="3EE18AF9" w14:textId="77777777" w:rsidR="00596D62" w:rsidRPr="00596D62" w:rsidRDefault="00596D62" w:rsidP="00596D62">
            <w:pPr>
              <w:spacing w:after="0"/>
              <w:jc w:val="left"/>
              <w:rPr>
                <w:rFonts w:asciiTheme="minorHAnsi" w:hAnsiTheme="minorHAnsi" w:cstheme="minorHAnsi"/>
              </w:rPr>
            </w:pPr>
            <w:r w:rsidRPr="00596D62">
              <w:rPr>
                <w:rFonts w:asciiTheme="minorHAnsi" w:hAnsiTheme="minorHAnsi" w:cstheme="minorHAnsi"/>
              </w:rPr>
              <w:t>User</w:t>
            </w:r>
          </w:p>
        </w:tc>
        <w:tc>
          <w:tcPr>
            <w:tcW w:w="7020" w:type="dxa"/>
            <w:hideMark/>
          </w:tcPr>
          <w:p w14:paraId="6D9D4B78" w14:textId="77777777" w:rsidR="00596D62" w:rsidRPr="00596D62" w:rsidRDefault="00596D62" w:rsidP="00596D62">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rPr>
              <w:t>The user name requested for access along with other details about the user.</w:t>
            </w:r>
          </w:p>
        </w:tc>
      </w:tr>
      <w:tr w:rsidR="00596D62" w:rsidRPr="00596D62" w14:paraId="5C4F5593" w14:textId="77777777" w:rsidTr="00C86A18">
        <w:tc>
          <w:tcPr>
            <w:cnfStyle w:val="001000000000" w:firstRow="0" w:lastRow="0" w:firstColumn="1" w:lastColumn="0" w:oddVBand="0" w:evenVBand="0" w:oddHBand="0" w:evenHBand="0" w:firstRowFirstColumn="0" w:firstRowLastColumn="0" w:lastRowFirstColumn="0" w:lastRowLastColumn="0"/>
            <w:tcW w:w="1620" w:type="dxa"/>
            <w:hideMark/>
          </w:tcPr>
          <w:p w14:paraId="335703D3" w14:textId="77777777" w:rsidR="00596D62" w:rsidRPr="00596D62" w:rsidRDefault="00596D62" w:rsidP="00596D62">
            <w:pPr>
              <w:spacing w:after="0"/>
              <w:jc w:val="left"/>
              <w:rPr>
                <w:rFonts w:asciiTheme="minorHAnsi" w:hAnsiTheme="minorHAnsi" w:cstheme="minorHAnsi"/>
              </w:rPr>
            </w:pPr>
            <w:r w:rsidRPr="00596D62">
              <w:rPr>
                <w:rFonts w:asciiTheme="minorHAnsi" w:hAnsiTheme="minorHAnsi" w:cstheme="minorHAnsi"/>
              </w:rPr>
              <w:t>Account</w:t>
            </w:r>
          </w:p>
        </w:tc>
        <w:tc>
          <w:tcPr>
            <w:tcW w:w="7020" w:type="dxa"/>
            <w:hideMark/>
          </w:tcPr>
          <w:p w14:paraId="2C3A86BA" w14:textId="77777777" w:rsidR="00596D62" w:rsidRPr="00596D62" w:rsidRDefault="00596D62" w:rsidP="00596D62">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rPr>
              <w:t>The account name for which the request is </w:t>
            </w:r>
            <w:r w:rsidRPr="00596D62">
              <w:rPr>
                <w:rFonts w:asciiTheme="minorHAnsi" w:hAnsiTheme="minorHAnsi" w:cstheme="minorHAnsi"/>
                <w:color w:val="333333"/>
              </w:rPr>
              <w:t>r</w:t>
            </w:r>
            <w:r w:rsidRPr="00596D62">
              <w:rPr>
                <w:rFonts w:asciiTheme="minorHAnsi" w:hAnsiTheme="minorHAnsi" w:cstheme="minorHAnsi"/>
              </w:rPr>
              <w:t>aised.</w:t>
            </w:r>
          </w:p>
        </w:tc>
      </w:tr>
      <w:tr w:rsidR="00596D62" w:rsidRPr="00596D62" w14:paraId="431CB865" w14:textId="77777777" w:rsidTr="00C86A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hideMark/>
          </w:tcPr>
          <w:p w14:paraId="6A92D798" w14:textId="77777777" w:rsidR="00596D62" w:rsidRPr="00596D62" w:rsidRDefault="00596D62" w:rsidP="00596D62">
            <w:pPr>
              <w:spacing w:after="0"/>
              <w:jc w:val="left"/>
              <w:rPr>
                <w:rFonts w:asciiTheme="minorHAnsi" w:hAnsiTheme="minorHAnsi" w:cstheme="minorHAnsi"/>
              </w:rPr>
            </w:pPr>
            <w:r w:rsidRPr="00596D62">
              <w:rPr>
                <w:rFonts w:asciiTheme="minorHAnsi" w:hAnsiTheme="minorHAnsi" w:cstheme="minorHAnsi"/>
                <w:color w:val="000000"/>
              </w:rPr>
              <w:t>Security System</w:t>
            </w:r>
          </w:p>
        </w:tc>
        <w:tc>
          <w:tcPr>
            <w:tcW w:w="7020" w:type="dxa"/>
            <w:hideMark/>
          </w:tcPr>
          <w:p w14:paraId="1E65D157" w14:textId="77777777" w:rsidR="00596D62" w:rsidRPr="00596D62" w:rsidRDefault="00596D62" w:rsidP="00596D62">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color w:val="000000"/>
              </w:rPr>
              <w:t>The security system for which the request is raised.</w:t>
            </w:r>
          </w:p>
        </w:tc>
      </w:tr>
      <w:tr w:rsidR="00596D62" w:rsidRPr="00596D62" w14:paraId="2BDBCCBE" w14:textId="77777777" w:rsidTr="00C86A18">
        <w:tc>
          <w:tcPr>
            <w:cnfStyle w:val="001000000000" w:firstRow="0" w:lastRow="0" w:firstColumn="1" w:lastColumn="0" w:oddVBand="0" w:evenVBand="0" w:oddHBand="0" w:evenHBand="0" w:firstRowFirstColumn="0" w:firstRowLastColumn="0" w:lastRowFirstColumn="0" w:lastRowLastColumn="0"/>
            <w:tcW w:w="1620" w:type="dxa"/>
            <w:hideMark/>
          </w:tcPr>
          <w:p w14:paraId="3FDAC09A" w14:textId="77777777" w:rsidR="00596D62" w:rsidRPr="00596D62" w:rsidRDefault="00596D62" w:rsidP="00596D62">
            <w:pPr>
              <w:spacing w:after="0"/>
              <w:jc w:val="left"/>
              <w:rPr>
                <w:rFonts w:asciiTheme="minorHAnsi" w:hAnsiTheme="minorHAnsi" w:cstheme="minorHAnsi"/>
              </w:rPr>
            </w:pPr>
            <w:r w:rsidRPr="00596D62">
              <w:rPr>
                <w:rFonts w:asciiTheme="minorHAnsi" w:hAnsiTheme="minorHAnsi" w:cstheme="minorHAnsi"/>
                <w:color w:val="000000"/>
              </w:rPr>
              <w:t>Endpoint</w:t>
            </w:r>
          </w:p>
        </w:tc>
        <w:tc>
          <w:tcPr>
            <w:tcW w:w="7020" w:type="dxa"/>
            <w:hideMark/>
          </w:tcPr>
          <w:p w14:paraId="461B997B" w14:textId="15D17D83" w:rsidR="00596D62" w:rsidRPr="00596D62" w:rsidRDefault="00596D62" w:rsidP="00596D62">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color w:val="000000"/>
              </w:rPr>
              <w:t xml:space="preserve">The endpoint (target system) name on which the provision </w:t>
            </w:r>
            <w:r w:rsidR="008D54E9" w:rsidRPr="00596D62">
              <w:rPr>
                <w:rFonts w:asciiTheme="minorHAnsi" w:hAnsiTheme="minorHAnsi" w:cstheme="minorHAnsi"/>
                <w:color w:val="000000"/>
              </w:rPr>
              <w:t>must</w:t>
            </w:r>
            <w:r w:rsidRPr="00596D62">
              <w:rPr>
                <w:rFonts w:asciiTheme="minorHAnsi" w:hAnsiTheme="minorHAnsi" w:cstheme="minorHAnsi"/>
                <w:color w:val="000000"/>
              </w:rPr>
              <w:t xml:space="preserve"> be performed.</w:t>
            </w:r>
          </w:p>
        </w:tc>
      </w:tr>
      <w:tr w:rsidR="00596D62" w:rsidRPr="00596D62" w14:paraId="713511CC" w14:textId="77777777" w:rsidTr="00C86A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hideMark/>
          </w:tcPr>
          <w:p w14:paraId="2A4A4C52" w14:textId="77777777" w:rsidR="00596D62" w:rsidRPr="00596D62" w:rsidRDefault="00596D62" w:rsidP="00596D62">
            <w:pPr>
              <w:spacing w:after="0"/>
              <w:jc w:val="left"/>
              <w:rPr>
                <w:rFonts w:asciiTheme="minorHAnsi" w:hAnsiTheme="minorHAnsi" w:cstheme="minorHAnsi"/>
              </w:rPr>
            </w:pPr>
            <w:r w:rsidRPr="00596D62">
              <w:rPr>
                <w:rFonts w:asciiTheme="minorHAnsi" w:hAnsiTheme="minorHAnsi" w:cstheme="minorHAnsi"/>
                <w:color w:val="000000"/>
              </w:rPr>
              <w:t>Entitlement</w:t>
            </w:r>
          </w:p>
        </w:tc>
        <w:tc>
          <w:tcPr>
            <w:tcW w:w="7020" w:type="dxa"/>
            <w:hideMark/>
          </w:tcPr>
          <w:p w14:paraId="7F5EC193" w14:textId="66D3730A" w:rsidR="00596D62" w:rsidRPr="00596D62" w:rsidRDefault="00596D62" w:rsidP="00596D62">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color w:val="000000"/>
              </w:rPr>
              <w:t xml:space="preserve">The requested entitlements and attributes </w:t>
            </w:r>
            <w:r w:rsidR="001252B2" w:rsidRPr="00596D62">
              <w:rPr>
                <w:rFonts w:asciiTheme="minorHAnsi" w:hAnsiTheme="minorHAnsi" w:cstheme="minorHAnsi"/>
                <w:color w:val="000000"/>
              </w:rPr>
              <w:t>detail</w:t>
            </w:r>
            <w:r w:rsidRPr="00596D62">
              <w:rPr>
                <w:rFonts w:asciiTheme="minorHAnsi" w:hAnsiTheme="minorHAnsi" w:cstheme="minorHAnsi"/>
                <w:color w:val="000000"/>
              </w:rPr>
              <w:t xml:space="preserve"> for provisioning.</w:t>
            </w:r>
          </w:p>
        </w:tc>
      </w:tr>
      <w:tr w:rsidR="00596D62" w:rsidRPr="00596D62" w14:paraId="44C1479B" w14:textId="77777777" w:rsidTr="00C86A18">
        <w:tc>
          <w:tcPr>
            <w:cnfStyle w:val="001000000000" w:firstRow="0" w:lastRow="0" w:firstColumn="1" w:lastColumn="0" w:oddVBand="0" w:evenVBand="0" w:oddHBand="0" w:evenHBand="0" w:firstRowFirstColumn="0" w:firstRowLastColumn="0" w:lastRowFirstColumn="0" w:lastRowLastColumn="0"/>
            <w:tcW w:w="1620" w:type="dxa"/>
            <w:hideMark/>
          </w:tcPr>
          <w:p w14:paraId="1BF8A072" w14:textId="77777777" w:rsidR="00596D62" w:rsidRPr="00596D62" w:rsidRDefault="00596D62" w:rsidP="00596D62">
            <w:pPr>
              <w:spacing w:after="0"/>
              <w:jc w:val="left"/>
              <w:rPr>
                <w:rFonts w:asciiTheme="minorHAnsi" w:hAnsiTheme="minorHAnsi" w:cstheme="minorHAnsi"/>
              </w:rPr>
            </w:pPr>
            <w:r w:rsidRPr="00596D62">
              <w:rPr>
                <w:rFonts w:asciiTheme="minorHAnsi" w:hAnsiTheme="minorHAnsi" w:cstheme="minorHAnsi"/>
                <w:color w:val="000000"/>
              </w:rPr>
              <w:t>Request ID</w:t>
            </w:r>
          </w:p>
        </w:tc>
        <w:tc>
          <w:tcPr>
            <w:tcW w:w="7020" w:type="dxa"/>
            <w:hideMark/>
          </w:tcPr>
          <w:p w14:paraId="2C2FE718" w14:textId="77777777" w:rsidR="00596D62" w:rsidRPr="00596D62" w:rsidRDefault="00596D62" w:rsidP="00596D62">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color w:val="000000"/>
              </w:rPr>
              <w:t>The request identification number associated with the task.</w:t>
            </w:r>
          </w:p>
        </w:tc>
      </w:tr>
      <w:tr w:rsidR="00596D62" w:rsidRPr="00596D62" w14:paraId="4990FBFB" w14:textId="77777777" w:rsidTr="00C86A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hideMark/>
          </w:tcPr>
          <w:p w14:paraId="45E4CE83" w14:textId="77777777" w:rsidR="00596D62" w:rsidRPr="00596D62" w:rsidRDefault="00596D62" w:rsidP="00596D62">
            <w:pPr>
              <w:spacing w:after="0"/>
              <w:jc w:val="left"/>
              <w:rPr>
                <w:rFonts w:asciiTheme="minorHAnsi" w:hAnsiTheme="minorHAnsi" w:cstheme="minorHAnsi"/>
              </w:rPr>
            </w:pPr>
            <w:r w:rsidRPr="00596D62">
              <w:rPr>
                <w:rFonts w:asciiTheme="minorHAnsi" w:hAnsiTheme="minorHAnsi" w:cstheme="minorHAnsi"/>
                <w:color w:val="000000"/>
              </w:rPr>
              <w:t>Owner</w:t>
            </w:r>
          </w:p>
        </w:tc>
        <w:tc>
          <w:tcPr>
            <w:tcW w:w="7020" w:type="dxa"/>
            <w:hideMark/>
          </w:tcPr>
          <w:p w14:paraId="75D3632F" w14:textId="0A98D85D" w:rsidR="00596D62" w:rsidRPr="00596D62" w:rsidRDefault="00596D62" w:rsidP="00596D62">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color w:val="000000"/>
              </w:rPr>
              <w:t>The associated owner details. The owner's name is displayed in </w:t>
            </w:r>
            <w:r w:rsidRPr="00596D62">
              <w:rPr>
                <w:rFonts w:asciiTheme="minorHAnsi" w:hAnsiTheme="minorHAnsi" w:cstheme="minorHAnsi"/>
                <w:color w:val="172B4D"/>
              </w:rPr>
              <w:t xml:space="preserve">Owner Display Name(Owner </w:t>
            </w:r>
            <w:r w:rsidR="00BD5858" w:rsidRPr="00596D62">
              <w:rPr>
                <w:rFonts w:asciiTheme="minorHAnsi" w:hAnsiTheme="minorHAnsi" w:cstheme="minorHAnsi"/>
                <w:color w:val="172B4D"/>
              </w:rPr>
              <w:t>Username</w:t>
            </w:r>
            <w:r w:rsidRPr="00596D62">
              <w:rPr>
                <w:rFonts w:asciiTheme="minorHAnsi" w:hAnsiTheme="minorHAnsi" w:cstheme="minorHAnsi"/>
                <w:color w:val="172B4D"/>
              </w:rPr>
              <w:t>) format.</w:t>
            </w:r>
          </w:p>
        </w:tc>
      </w:tr>
      <w:tr w:rsidR="00596D62" w:rsidRPr="00596D62" w14:paraId="1D8AD7D9" w14:textId="77777777" w:rsidTr="00C86A18">
        <w:tc>
          <w:tcPr>
            <w:cnfStyle w:val="001000000000" w:firstRow="0" w:lastRow="0" w:firstColumn="1" w:lastColumn="0" w:oddVBand="0" w:evenVBand="0" w:oddHBand="0" w:evenHBand="0" w:firstRowFirstColumn="0" w:firstRowLastColumn="0" w:lastRowFirstColumn="0" w:lastRowLastColumn="0"/>
            <w:tcW w:w="1620" w:type="dxa"/>
            <w:hideMark/>
          </w:tcPr>
          <w:p w14:paraId="5A1FBA67" w14:textId="77777777" w:rsidR="00596D62" w:rsidRPr="00596D62" w:rsidRDefault="00596D62" w:rsidP="00596D62">
            <w:pPr>
              <w:spacing w:after="0"/>
              <w:jc w:val="left"/>
              <w:rPr>
                <w:rFonts w:asciiTheme="minorHAnsi" w:hAnsiTheme="minorHAnsi" w:cstheme="minorHAnsi"/>
              </w:rPr>
            </w:pPr>
            <w:r w:rsidRPr="00596D62">
              <w:rPr>
                <w:rFonts w:asciiTheme="minorHAnsi" w:hAnsiTheme="minorHAnsi" w:cstheme="minorHAnsi"/>
                <w:color w:val="000000"/>
              </w:rPr>
              <w:t>Creation Date</w:t>
            </w:r>
          </w:p>
        </w:tc>
        <w:tc>
          <w:tcPr>
            <w:tcW w:w="7020" w:type="dxa"/>
            <w:hideMark/>
          </w:tcPr>
          <w:p w14:paraId="0E3EE2AE" w14:textId="77777777" w:rsidR="00596D62" w:rsidRPr="00596D62" w:rsidRDefault="00596D62" w:rsidP="00596D62">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color w:val="000000"/>
              </w:rPr>
              <w:t>The task creation date.</w:t>
            </w:r>
          </w:p>
        </w:tc>
      </w:tr>
      <w:tr w:rsidR="00596D62" w:rsidRPr="00596D62" w14:paraId="5550272F" w14:textId="77777777" w:rsidTr="00C86A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hideMark/>
          </w:tcPr>
          <w:p w14:paraId="728760DE" w14:textId="77777777" w:rsidR="00596D62" w:rsidRPr="00596D62" w:rsidRDefault="00596D62" w:rsidP="00596D62">
            <w:pPr>
              <w:spacing w:after="0"/>
              <w:jc w:val="left"/>
              <w:rPr>
                <w:rFonts w:asciiTheme="minorHAnsi" w:hAnsiTheme="minorHAnsi" w:cstheme="minorHAnsi"/>
              </w:rPr>
            </w:pPr>
            <w:r w:rsidRPr="00596D62">
              <w:rPr>
                <w:rFonts w:asciiTheme="minorHAnsi" w:hAnsiTheme="minorHAnsi" w:cstheme="minorHAnsi"/>
                <w:color w:val="000000"/>
              </w:rPr>
              <w:t>Update User</w:t>
            </w:r>
          </w:p>
        </w:tc>
        <w:tc>
          <w:tcPr>
            <w:tcW w:w="7020" w:type="dxa"/>
            <w:hideMark/>
          </w:tcPr>
          <w:p w14:paraId="4E9C17F6" w14:textId="77777777" w:rsidR="00596D62" w:rsidRPr="00596D62" w:rsidRDefault="00596D62" w:rsidP="00596D62">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color w:val="000000"/>
              </w:rPr>
              <w:t>The last updated details of the user such as modifications in the user name or date.</w:t>
            </w:r>
          </w:p>
        </w:tc>
      </w:tr>
      <w:tr w:rsidR="00596D62" w:rsidRPr="00596D62" w14:paraId="1714EE29" w14:textId="77777777" w:rsidTr="00C86A18">
        <w:tc>
          <w:tcPr>
            <w:cnfStyle w:val="001000000000" w:firstRow="0" w:lastRow="0" w:firstColumn="1" w:lastColumn="0" w:oddVBand="0" w:evenVBand="0" w:oddHBand="0" w:evenHBand="0" w:firstRowFirstColumn="0" w:firstRowLastColumn="0" w:lastRowFirstColumn="0" w:lastRowLastColumn="0"/>
            <w:tcW w:w="1620" w:type="dxa"/>
            <w:hideMark/>
          </w:tcPr>
          <w:p w14:paraId="7EFC28B6" w14:textId="77777777" w:rsidR="00596D62" w:rsidRPr="00596D62" w:rsidRDefault="00596D62" w:rsidP="00596D62">
            <w:pPr>
              <w:spacing w:after="0"/>
              <w:jc w:val="left"/>
              <w:rPr>
                <w:rFonts w:asciiTheme="minorHAnsi" w:hAnsiTheme="minorHAnsi" w:cstheme="minorHAnsi"/>
              </w:rPr>
            </w:pPr>
            <w:r w:rsidRPr="00596D62">
              <w:rPr>
                <w:rFonts w:asciiTheme="minorHAnsi" w:hAnsiTheme="minorHAnsi" w:cstheme="minorHAnsi"/>
                <w:color w:val="000000"/>
              </w:rPr>
              <w:t>Provisioning Comments</w:t>
            </w:r>
          </w:p>
        </w:tc>
        <w:tc>
          <w:tcPr>
            <w:tcW w:w="7020" w:type="dxa"/>
            <w:hideMark/>
          </w:tcPr>
          <w:p w14:paraId="2AB2CAE0" w14:textId="77777777" w:rsidR="00596D62" w:rsidRPr="00596D62" w:rsidRDefault="00596D62" w:rsidP="00C86A18">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color w:val="000000"/>
              </w:rPr>
              <w:t>The provisioning comments provided if any, during the request approval stage. This column also displays the successResponse and unsucessResponse. </w:t>
            </w:r>
          </w:p>
          <w:p w14:paraId="651AD891" w14:textId="77777777" w:rsidR="00C86A18" w:rsidRDefault="00C86A18" w:rsidP="00C86A18">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p>
          <w:p w14:paraId="281DB77D" w14:textId="32DD0BCF" w:rsidR="00596D62" w:rsidRPr="00596D62" w:rsidRDefault="00596D62" w:rsidP="00C86A18">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color w:val="000000"/>
              </w:rPr>
              <w:t>For example, if the tasks are triggered by REST provisioning, then the system displays the successReponse and unsuccessResponse of the provisioning tasks. This helps to troubleshoot errors, if any. </w:t>
            </w:r>
          </w:p>
        </w:tc>
      </w:tr>
      <w:tr w:rsidR="00596D62" w:rsidRPr="00596D62" w14:paraId="46660097" w14:textId="77777777" w:rsidTr="00C86A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hideMark/>
          </w:tcPr>
          <w:p w14:paraId="190153C5" w14:textId="77777777" w:rsidR="00596D62" w:rsidRPr="00596D62" w:rsidRDefault="00596D62" w:rsidP="00596D62">
            <w:pPr>
              <w:spacing w:after="0"/>
              <w:jc w:val="left"/>
              <w:rPr>
                <w:rFonts w:asciiTheme="minorHAnsi" w:hAnsiTheme="minorHAnsi" w:cstheme="minorHAnsi"/>
              </w:rPr>
            </w:pPr>
            <w:r w:rsidRPr="00596D62">
              <w:rPr>
                <w:rFonts w:asciiTheme="minorHAnsi" w:hAnsiTheme="minorHAnsi" w:cstheme="minorHAnsi"/>
                <w:color w:val="000000"/>
              </w:rPr>
              <w:t>Provisioning Metadata</w:t>
            </w:r>
          </w:p>
        </w:tc>
        <w:tc>
          <w:tcPr>
            <w:tcW w:w="7020" w:type="dxa"/>
            <w:hideMark/>
          </w:tcPr>
          <w:p w14:paraId="62F75ADF" w14:textId="77777777" w:rsidR="00596D62" w:rsidRPr="00596D62" w:rsidRDefault="00596D62" w:rsidP="00596D62">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color w:val="000000"/>
              </w:rPr>
              <w:t>The provisioning metadata include the user attributes available on the target system, required to provision new requests. This metadata is fetched from the target system and is displayed in the pending tasks table. </w:t>
            </w:r>
          </w:p>
        </w:tc>
      </w:tr>
      <w:tr w:rsidR="00596D62" w:rsidRPr="00596D62" w14:paraId="39741838" w14:textId="77777777" w:rsidTr="00C86A18">
        <w:tc>
          <w:tcPr>
            <w:cnfStyle w:val="001000000000" w:firstRow="0" w:lastRow="0" w:firstColumn="1" w:lastColumn="0" w:oddVBand="0" w:evenVBand="0" w:oddHBand="0" w:evenHBand="0" w:firstRowFirstColumn="0" w:firstRowLastColumn="0" w:lastRowFirstColumn="0" w:lastRowLastColumn="0"/>
            <w:tcW w:w="1620" w:type="dxa"/>
            <w:hideMark/>
          </w:tcPr>
          <w:p w14:paraId="52318A0E" w14:textId="77777777" w:rsidR="00596D62" w:rsidRPr="00596D62" w:rsidRDefault="00596D62" w:rsidP="00596D62">
            <w:pPr>
              <w:spacing w:after="0"/>
              <w:jc w:val="left"/>
              <w:rPr>
                <w:rFonts w:asciiTheme="minorHAnsi" w:hAnsiTheme="minorHAnsi" w:cstheme="minorHAnsi"/>
              </w:rPr>
            </w:pPr>
            <w:r w:rsidRPr="00596D62">
              <w:rPr>
                <w:rFonts w:asciiTheme="minorHAnsi" w:hAnsiTheme="minorHAnsi" w:cstheme="minorHAnsi"/>
                <w:color w:val="000000"/>
              </w:rPr>
              <w:t>Requested By</w:t>
            </w:r>
          </w:p>
        </w:tc>
        <w:tc>
          <w:tcPr>
            <w:tcW w:w="7020" w:type="dxa"/>
            <w:hideMark/>
          </w:tcPr>
          <w:p w14:paraId="518A15D3" w14:textId="77777777" w:rsidR="00596D62" w:rsidRPr="00596D62" w:rsidRDefault="00596D62" w:rsidP="00596D62">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color w:val="000000"/>
              </w:rPr>
              <w:t>The name of the requester.</w:t>
            </w:r>
          </w:p>
        </w:tc>
      </w:tr>
    </w:tbl>
    <w:p w14:paraId="6D079A77" w14:textId="77777777" w:rsidR="00596D62" w:rsidRPr="00596D62" w:rsidRDefault="00596D62" w:rsidP="00596D62">
      <w:pPr>
        <w:rPr>
          <w:rFonts w:asciiTheme="minorHAnsi" w:hAnsiTheme="minorHAnsi" w:cstheme="minorHAnsi"/>
        </w:rPr>
      </w:pPr>
    </w:p>
    <w:p w14:paraId="283197A8" w14:textId="17A9C7F4" w:rsidR="0029509D" w:rsidRDefault="0029509D" w:rsidP="0029509D">
      <w:pPr>
        <w:pStyle w:val="Heading3"/>
      </w:pPr>
      <w:bookmarkStart w:id="932" w:name="_Toc61521806"/>
      <w:r>
        <w:t>Viewing</w:t>
      </w:r>
      <w:r w:rsidRPr="0091581A">
        <w:t xml:space="preserve"> Tasks</w:t>
      </w:r>
      <w:r>
        <w:t xml:space="preserve"> Details</w:t>
      </w:r>
      <w:bookmarkEnd w:id="932"/>
    </w:p>
    <w:p w14:paraId="0EC9CC63" w14:textId="511EF91D" w:rsidR="00A91FD1" w:rsidRPr="00A91FD1" w:rsidRDefault="00A91FD1" w:rsidP="00A91FD1">
      <w:pPr>
        <w:rPr>
          <w:rFonts w:asciiTheme="minorHAnsi" w:hAnsiTheme="minorHAnsi" w:cstheme="minorHAnsi"/>
        </w:rPr>
      </w:pPr>
      <w:r w:rsidRPr="00A91FD1">
        <w:rPr>
          <w:rFonts w:asciiTheme="minorHAnsi" w:hAnsiTheme="minorHAnsi" w:cstheme="minorHAnsi"/>
        </w:rPr>
        <w:t>The </w:t>
      </w:r>
      <w:r w:rsidR="005F3568">
        <w:rPr>
          <w:rFonts w:asciiTheme="minorHAnsi" w:hAnsiTheme="minorHAnsi" w:cstheme="minorHAnsi"/>
        </w:rPr>
        <w:t>t</w:t>
      </w:r>
      <w:r w:rsidRPr="00A91FD1">
        <w:rPr>
          <w:rFonts w:asciiTheme="minorHAnsi" w:hAnsiTheme="minorHAnsi" w:cstheme="minorHAnsi"/>
        </w:rPr>
        <w:t xml:space="preserve">ask </w:t>
      </w:r>
      <w:r w:rsidR="005F3568">
        <w:rPr>
          <w:rFonts w:asciiTheme="minorHAnsi" w:hAnsiTheme="minorHAnsi" w:cstheme="minorHAnsi"/>
        </w:rPr>
        <w:t>d</w:t>
      </w:r>
      <w:r w:rsidRPr="00A91FD1">
        <w:rPr>
          <w:rFonts w:asciiTheme="minorHAnsi" w:hAnsiTheme="minorHAnsi" w:cstheme="minorHAnsi"/>
        </w:rPr>
        <w:t>etail page provides more detailed information about the pending task. </w:t>
      </w:r>
    </w:p>
    <w:p w14:paraId="6EB2A48A" w14:textId="77777777" w:rsidR="00A91FD1" w:rsidRPr="00A91FD1" w:rsidRDefault="00A91FD1" w:rsidP="00A91FD1">
      <w:pPr>
        <w:rPr>
          <w:rFonts w:asciiTheme="minorHAnsi" w:hAnsiTheme="minorHAnsi" w:cstheme="minorHAnsi"/>
        </w:rPr>
      </w:pPr>
      <w:r w:rsidRPr="00A91FD1">
        <w:rPr>
          <w:rFonts w:asciiTheme="minorHAnsi" w:hAnsiTheme="minorHAnsi" w:cstheme="minorHAnsi"/>
        </w:rPr>
        <w:t>To view the details of the task, perform the following steps:</w:t>
      </w:r>
    </w:p>
    <w:p w14:paraId="565F3346" w14:textId="797087F4" w:rsidR="00A91FD1" w:rsidRDefault="00A91FD1" w:rsidP="00207D43">
      <w:pPr>
        <w:pStyle w:val="ListParagraph"/>
        <w:numPr>
          <w:ilvl w:val="0"/>
          <w:numId w:val="36"/>
        </w:numPr>
      </w:pPr>
      <w:r w:rsidRPr="00A91FD1">
        <w:t xml:space="preserve">Select ARS </w:t>
      </w:r>
      <w:r w:rsidR="00101BF1">
        <w:rPr>
          <w:rFonts w:ascii="Wingdings" w:eastAsia="Wingdings" w:hAnsi="Wingdings" w:cs="Wingdings"/>
        </w:rPr>
        <w:t>à</w:t>
      </w:r>
      <w:r w:rsidRPr="00A91FD1">
        <w:t xml:space="preserve"> Tasks </w:t>
      </w:r>
      <w:r w:rsidR="00101BF1">
        <w:rPr>
          <w:rFonts w:ascii="Wingdings" w:eastAsia="Wingdings" w:hAnsi="Wingdings" w:cs="Wingdings"/>
        </w:rPr>
        <w:t>à</w:t>
      </w:r>
      <w:r w:rsidRPr="00A91FD1">
        <w:t xml:space="preserve"> Pending Tasks. The list of pending tasks is displayed.</w:t>
      </w:r>
    </w:p>
    <w:p w14:paraId="3575AE88" w14:textId="77777777" w:rsidR="006C6710" w:rsidRDefault="006C6710" w:rsidP="006C6710">
      <w:pPr>
        <w:pStyle w:val="ListParagraph"/>
      </w:pPr>
    </w:p>
    <w:p w14:paraId="7696A794" w14:textId="5C38DB93" w:rsidR="006C6710" w:rsidRDefault="006C6710" w:rsidP="006C6710">
      <w:pPr>
        <w:pStyle w:val="Caption"/>
      </w:pPr>
      <w:bookmarkStart w:id="933" w:name="_Toc61522113"/>
      <w:r>
        <w:t xml:space="preserve">Table </w:t>
      </w:r>
      <w:r w:rsidR="00BC222A">
        <w:fldChar w:fldCharType="begin"/>
      </w:r>
      <w:r w:rsidR="00BC222A">
        <w:instrText xml:space="preserve"> SEQ Table \* ARABIC </w:instrText>
      </w:r>
      <w:r w:rsidR="00BC222A">
        <w:fldChar w:fldCharType="separate"/>
      </w:r>
      <w:r w:rsidR="00C825B7">
        <w:rPr>
          <w:noProof/>
        </w:rPr>
        <w:t>31</w:t>
      </w:r>
      <w:r w:rsidR="00BC222A">
        <w:rPr>
          <w:noProof/>
        </w:rPr>
        <w:fldChar w:fldCharType="end"/>
      </w:r>
      <w:r>
        <w:t xml:space="preserve"> : View Task Details</w:t>
      </w:r>
      <w:bookmarkEnd w:id="933"/>
    </w:p>
    <w:p w14:paraId="7EB561CE" w14:textId="4C2D3531" w:rsidR="006C6710" w:rsidRDefault="00035F22" w:rsidP="006C6710">
      <w:pPr>
        <w:pStyle w:val="ListParagraph"/>
      </w:pPr>
      <w:r>
        <w:rPr>
          <w:noProof/>
        </w:rPr>
        <w:drawing>
          <wp:inline distT="0" distB="0" distL="0" distR="0" wp14:anchorId="7D5E885E" wp14:editId="2AB750F9">
            <wp:extent cx="4707172" cy="2409190"/>
            <wp:effectExtent l="19050" t="19050" r="17780" b="1016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11907" cy="2411613"/>
                    </a:xfrm>
                    <a:prstGeom prst="rect">
                      <a:avLst/>
                    </a:prstGeom>
                    <a:noFill/>
                    <a:ln cmpd="sng">
                      <a:solidFill>
                        <a:srgbClr val="5B9BD5"/>
                      </a:solidFill>
                    </a:ln>
                  </pic:spPr>
                </pic:pic>
              </a:graphicData>
            </a:graphic>
          </wp:inline>
        </w:drawing>
      </w:r>
    </w:p>
    <w:p w14:paraId="0F762A34" w14:textId="77777777" w:rsidR="006C6710" w:rsidRDefault="006C6710" w:rsidP="006C6710">
      <w:pPr>
        <w:pStyle w:val="ListParagraph"/>
      </w:pPr>
    </w:p>
    <w:p w14:paraId="6D1C9B8A" w14:textId="77777777" w:rsidR="006C6710" w:rsidRPr="00A91FD1" w:rsidRDefault="006C6710" w:rsidP="006C6710">
      <w:pPr>
        <w:pStyle w:val="ListParagraph"/>
      </w:pPr>
    </w:p>
    <w:p w14:paraId="1D3EE910" w14:textId="6383CD73" w:rsidR="00A91FD1" w:rsidRDefault="00A91FD1" w:rsidP="00207D43">
      <w:pPr>
        <w:pStyle w:val="ListParagraph"/>
        <w:numPr>
          <w:ilvl w:val="0"/>
          <w:numId w:val="36"/>
        </w:numPr>
      </w:pPr>
      <w:r w:rsidRPr="00A91FD1">
        <w:t>Click Action </w:t>
      </w:r>
      <w:r w:rsidR="00465696" w:rsidRPr="00A91FD1">
        <w:t>in line</w:t>
      </w:r>
      <w:r w:rsidRPr="00A91FD1">
        <w:t xml:space="preserve"> with the pending task, under Actions column.</w:t>
      </w:r>
    </w:p>
    <w:p w14:paraId="4FA95241" w14:textId="04D1F11C" w:rsidR="002518FC" w:rsidRDefault="002518FC" w:rsidP="002518FC">
      <w:pPr>
        <w:pStyle w:val="Caption"/>
      </w:pPr>
      <w:bookmarkStart w:id="934" w:name="_Toc61522060"/>
      <w:r>
        <w:t xml:space="preserve">Figure </w:t>
      </w:r>
      <w:r w:rsidR="00BC222A">
        <w:fldChar w:fldCharType="begin"/>
      </w:r>
      <w:r w:rsidR="00BC222A">
        <w:instrText xml:space="preserve"> SEQ Figure \* ARABIC </w:instrText>
      </w:r>
      <w:r w:rsidR="00BC222A">
        <w:fldChar w:fldCharType="separate"/>
      </w:r>
      <w:r w:rsidR="00C825B7">
        <w:rPr>
          <w:noProof/>
        </w:rPr>
        <w:t>236</w:t>
      </w:r>
      <w:r w:rsidR="00BC222A">
        <w:rPr>
          <w:noProof/>
        </w:rPr>
        <w:fldChar w:fldCharType="end"/>
      </w:r>
      <w:r>
        <w:t xml:space="preserve"> : View Task Details</w:t>
      </w:r>
      <w:bookmarkEnd w:id="934"/>
    </w:p>
    <w:p w14:paraId="63E58747" w14:textId="6A0FCD2F" w:rsidR="002518FC" w:rsidRDefault="00035F22" w:rsidP="002518FC">
      <w:pPr>
        <w:pStyle w:val="ListParagraph"/>
      </w:pPr>
      <w:r>
        <w:rPr>
          <w:noProof/>
        </w:rPr>
        <w:drawing>
          <wp:inline distT="0" distB="0" distL="0" distR="0" wp14:anchorId="4C02C81D" wp14:editId="130693CC">
            <wp:extent cx="4723074" cy="2409190"/>
            <wp:effectExtent l="19050" t="19050" r="20955" b="1016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725908" cy="2410636"/>
                    </a:xfrm>
                    <a:prstGeom prst="rect">
                      <a:avLst/>
                    </a:prstGeom>
                    <a:noFill/>
                    <a:ln cmpd="sng">
                      <a:solidFill>
                        <a:srgbClr val="5B9BD5"/>
                      </a:solidFill>
                    </a:ln>
                  </pic:spPr>
                </pic:pic>
              </a:graphicData>
            </a:graphic>
          </wp:inline>
        </w:drawing>
      </w:r>
    </w:p>
    <w:p w14:paraId="76ABAD88" w14:textId="332D36F0" w:rsidR="0077212C" w:rsidRDefault="0077212C" w:rsidP="0077212C">
      <w:pPr>
        <w:pStyle w:val="ListParagraph"/>
      </w:pPr>
    </w:p>
    <w:p w14:paraId="68A16AD4" w14:textId="77777777" w:rsidR="0077212C" w:rsidRPr="00A91FD1" w:rsidRDefault="0077212C" w:rsidP="0077212C">
      <w:pPr>
        <w:pStyle w:val="ListParagraph"/>
      </w:pPr>
    </w:p>
    <w:p w14:paraId="117FBC1E" w14:textId="27DEC58F" w:rsidR="00A91FD1" w:rsidRDefault="00A91FD1" w:rsidP="00207D43">
      <w:pPr>
        <w:pStyle w:val="ListParagraph"/>
        <w:numPr>
          <w:ilvl w:val="0"/>
          <w:numId w:val="36"/>
        </w:numPr>
      </w:pPr>
      <w:r w:rsidRPr="00A91FD1">
        <w:t>Select View option to view the pending task details. The detailed view of the task is shown as a pop-up window. The pop-up displays different tabs such as Task Detail, Request Detail, Approval History, Complete Task, or User Details.</w:t>
      </w:r>
    </w:p>
    <w:p w14:paraId="284DBE6A" w14:textId="498EBC94" w:rsidR="003F714B" w:rsidRDefault="003F714B" w:rsidP="003F714B">
      <w:pPr>
        <w:pStyle w:val="ListParagraph"/>
      </w:pPr>
    </w:p>
    <w:p w14:paraId="6D0BEAD4" w14:textId="7F1ABDED" w:rsidR="003F714B" w:rsidRDefault="003F714B" w:rsidP="003F714B">
      <w:pPr>
        <w:pStyle w:val="Caption"/>
      </w:pPr>
      <w:bookmarkStart w:id="935" w:name="_Toc61522061"/>
      <w:r>
        <w:t xml:space="preserve">Figure </w:t>
      </w:r>
      <w:r w:rsidR="00BC222A">
        <w:fldChar w:fldCharType="begin"/>
      </w:r>
      <w:r w:rsidR="00BC222A">
        <w:instrText xml:space="preserve"> SEQ Figure \* ARABIC </w:instrText>
      </w:r>
      <w:r w:rsidR="00BC222A">
        <w:fldChar w:fldCharType="separate"/>
      </w:r>
      <w:r w:rsidR="00C825B7">
        <w:rPr>
          <w:noProof/>
        </w:rPr>
        <w:t>237</w:t>
      </w:r>
      <w:r w:rsidR="00BC222A">
        <w:rPr>
          <w:noProof/>
        </w:rPr>
        <w:fldChar w:fldCharType="end"/>
      </w:r>
      <w:r>
        <w:t xml:space="preserve"> : View</w:t>
      </w:r>
      <w:bookmarkEnd w:id="935"/>
    </w:p>
    <w:p w14:paraId="60655C63" w14:textId="0994D8D0" w:rsidR="0071310B" w:rsidRDefault="00FB67E4" w:rsidP="0071310B">
      <w:pPr>
        <w:pStyle w:val="ListParagraph"/>
      </w:pPr>
      <w:r>
        <w:rPr>
          <w:noProof/>
        </w:rPr>
        <w:drawing>
          <wp:inline distT="0" distB="0" distL="0" distR="0" wp14:anchorId="776BB85E" wp14:editId="75859BBE">
            <wp:extent cx="4794636" cy="2409190"/>
            <wp:effectExtent l="19050" t="19050" r="25400" b="1016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801301" cy="2412539"/>
                    </a:xfrm>
                    <a:prstGeom prst="rect">
                      <a:avLst/>
                    </a:prstGeom>
                    <a:noFill/>
                    <a:ln cmpd="sng">
                      <a:solidFill>
                        <a:srgbClr val="5B9BD5"/>
                      </a:solidFill>
                    </a:ln>
                  </pic:spPr>
                </pic:pic>
              </a:graphicData>
            </a:graphic>
          </wp:inline>
        </w:drawing>
      </w:r>
    </w:p>
    <w:p w14:paraId="4EAB643B" w14:textId="77777777" w:rsidR="0071310B" w:rsidRDefault="0071310B" w:rsidP="0071310B">
      <w:pPr>
        <w:pStyle w:val="ListParagraph"/>
      </w:pPr>
    </w:p>
    <w:p w14:paraId="6C60924D" w14:textId="75DD98A6" w:rsidR="00A91FD1" w:rsidRDefault="00A91FD1" w:rsidP="00207D43">
      <w:pPr>
        <w:pStyle w:val="ListParagraph"/>
        <w:numPr>
          <w:ilvl w:val="0"/>
          <w:numId w:val="36"/>
        </w:numPr>
      </w:pPr>
      <w:r w:rsidRPr="00DE0A77">
        <w:t>When you click the View option, the following pop-up appears. The subpages in this window are read-only (not editable). </w:t>
      </w:r>
    </w:p>
    <w:p w14:paraId="5136124A" w14:textId="22686FA2" w:rsidR="001D1CA3" w:rsidRDefault="001D1CA3" w:rsidP="001D1CA3">
      <w:pPr>
        <w:pStyle w:val="ListParagraph"/>
      </w:pPr>
    </w:p>
    <w:p w14:paraId="6D025B04" w14:textId="133678EB" w:rsidR="001D1CA3" w:rsidRDefault="001D1CA3" w:rsidP="001D1CA3">
      <w:pPr>
        <w:pStyle w:val="Caption"/>
      </w:pPr>
      <w:bookmarkStart w:id="936" w:name="_Toc61522062"/>
      <w:r>
        <w:t xml:space="preserve">Figure </w:t>
      </w:r>
      <w:r w:rsidR="00BC222A">
        <w:fldChar w:fldCharType="begin"/>
      </w:r>
      <w:r w:rsidR="00BC222A">
        <w:instrText xml:space="preserve"> SEQ Figure \* ARABIC </w:instrText>
      </w:r>
      <w:r w:rsidR="00BC222A">
        <w:fldChar w:fldCharType="separate"/>
      </w:r>
      <w:r w:rsidR="00C825B7">
        <w:rPr>
          <w:noProof/>
        </w:rPr>
        <w:t>238</w:t>
      </w:r>
      <w:r w:rsidR="00BC222A">
        <w:rPr>
          <w:noProof/>
        </w:rPr>
        <w:fldChar w:fldCharType="end"/>
      </w:r>
      <w:r>
        <w:t xml:space="preserve"> : Detail View of Task</w:t>
      </w:r>
      <w:bookmarkEnd w:id="936"/>
    </w:p>
    <w:p w14:paraId="50B508AA" w14:textId="6EAEE0D3" w:rsidR="009E7927" w:rsidRDefault="00FB67E4" w:rsidP="009E7927">
      <w:pPr>
        <w:pStyle w:val="ListParagraph"/>
      </w:pPr>
      <w:r w:rsidRPr="00FB67E4">
        <w:rPr>
          <w:noProof/>
        </w:rPr>
        <w:drawing>
          <wp:inline distT="0" distB="0" distL="0" distR="0" wp14:anchorId="45F3E83A" wp14:editId="1EB67A93">
            <wp:extent cx="4699221" cy="2653665"/>
            <wp:effectExtent l="19050" t="19050" r="25400" b="1333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01814" cy="2655129"/>
                    </a:xfrm>
                    <a:prstGeom prst="rect">
                      <a:avLst/>
                    </a:prstGeom>
                    <a:ln cmpd="sng">
                      <a:solidFill>
                        <a:srgbClr val="5B9BD5"/>
                      </a:solidFill>
                    </a:ln>
                  </pic:spPr>
                </pic:pic>
              </a:graphicData>
            </a:graphic>
          </wp:inline>
        </w:drawing>
      </w:r>
    </w:p>
    <w:p w14:paraId="4E791445" w14:textId="77777777" w:rsidR="009E7927" w:rsidRPr="00DE0A77" w:rsidRDefault="009E7927" w:rsidP="009E7927">
      <w:pPr>
        <w:pStyle w:val="ListParagraph"/>
      </w:pPr>
    </w:p>
    <w:p w14:paraId="69AEAD2A" w14:textId="4206A03C" w:rsidR="00A91FD1" w:rsidRPr="00C752EF" w:rsidRDefault="00A91FD1" w:rsidP="00207D43">
      <w:pPr>
        <w:pStyle w:val="ListParagraph"/>
        <w:numPr>
          <w:ilvl w:val="0"/>
          <w:numId w:val="36"/>
        </w:numPr>
        <w:rPr>
          <w:rFonts w:asciiTheme="minorHAnsi" w:hAnsiTheme="minorHAnsi" w:cstheme="minorHAnsi"/>
        </w:rPr>
      </w:pPr>
      <w:r w:rsidRPr="00C752EF">
        <w:rPr>
          <w:rFonts w:asciiTheme="minorHAnsi" w:hAnsiTheme="minorHAnsi" w:cstheme="minorHAnsi"/>
        </w:rPr>
        <w:t>The Task Detail view of a pending task also displays the following fields:</w:t>
      </w:r>
    </w:p>
    <w:p w14:paraId="27836129" w14:textId="1F4E20A5" w:rsidR="00101BF1" w:rsidRDefault="00101BF1" w:rsidP="00101BF1">
      <w:pPr>
        <w:pStyle w:val="Caption"/>
      </w:pPr>
      <w:bookmarkStart w:id="937" w:name="_Toc61522114"/>
      <w:r>
        <w:t xml:space="preserve">Table </w:t>
      </w:r>
      <w:r w:rsidR="00BC222A">
        <w:fldChar w:fldCharType="begin"/>
      </w:r>
      <w:r w:rsidR="00BC222A">
        <w:instrText xml:space="preserve"> SEQ Table \* ARABIC </w:instrText>
      </w:r>
      <w:r w:rsidR="00BC222A">
        <w:fldChar w:fldCharType="separate"/>
      </w:r>
      <w:r w:rsidR="00C825B7">
        <w:rPr>
          <w:noProof/>
        </w:rPr>
        <w:t>32</w:t>
      </w:r>
      <w:r w:rsidR="00BC222A">
        <w:rPr>
          <w:noProof/>
        </w:rPr>
        <w:fldChar w:fldCharType="end"/>
      </w:r>
      <w:r>
        <w:t xml:space="preserve"> : Pending Task Details</w:t>
      </w:r>
      <w:bookmarkEnd w:id="937"/>
    </w:p>
    <w:tbl>
      <w:tblPr>
        <w:tblStyle w:val="GridTable4-Accent1"/>
        <w:tblW w:w="9858" w:type="dxa"/>
        <w:tblLayout w:type="fixed"/>
        <w:tblLook w:val="04A0" w:firstRow="1" w:lastRow="0" w:firstColumn="1" w:lastColumn="0" w:noHBand="0" w:noVBand="1"/>
      </w:tblPr>
      <w:tblGrid>
        <w:gridCol w:w="2301"/>
        <w:gridCol w:w="7557"/>
      </w:tblGrid>
      <w:tr w:rsidR="00101BF1" w:rsidRPr="00EB3384" w14:paraId="3CA7FFE1" w14:textId="77777777" w:rsidTr="007721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1" w:type="dxa"/>
          </w:tcPr>
          <w:p w14:paraId="5501146C" w14:textId="77777777" w:rsidR="00101BF1" w:rsidRPr="00113134" w:rsidRDefault="00101BF1" w:rsidP="0077212C">
            <w:pPr>
              <w:spacing w:after="375"/>
              <w:rPr>
                <w:rFonts w:asciiTheme="minorHAnsi" w:hAnsiTheme="minorHAnsi" w:cstheme="minorHAnsi"/>
              </w:rPr>
            </w:pPr>
            <w:r>
              <w:rPr>
                <w:rFonts w:cstheme="minorHAnsi"/>
              </w:rPr>
              <w:t>Task Detail Tabs</w:t>
            </w:r>
          </w:p>
        </w:tc>
        <w:tc>
          <w:tcPr>
            <w:tcW w:w="7557" w:type="dxa"/>
          </w:tcPr>
          <w:p w14:paraId="257961C1" w14:textId="77777777" w:rsidR="00101BF1" w:rsidRPr="00113134" w:rsidRDefault="00101BF1" w:rsidP="0077212C">
            <w:pPr>
              <w:spacing w:after="375"/>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cstheme="minorHAnsi"/>
              </w:rPr>
              <w:t>Description</w:t>
            </w:r>
          </w:p>
        </w:tc>
      </w:tr>
      <w:tr w:rsidR="00101BF1" w:rsidRPr="00EB3384" w14:paraId="1FA7120E" w14:textId="77777777" w:rsidTr="007721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1" w:type="dxa"/>
          </w:tcPr>
          <w:p w14:paraId="1410419E" w14:textId="77777777" w:rsidR="00101BF1" w:rsidRPr="00113134" w:rsidRDefault="00101BF1" w:rsidP="0077212C">
            <w:pPr>
              <w:spacing w:after="375"/>
              <w:rPr>
                <w:rFonts w:asciiTheme="minorHAnsi" w:hAnsiTheme="minorHAnsi" w:cstheme="minorHAnsi"/>
                <w:color w:val="000000" w:themeColor="text1"/>
              </w:rPr>
            </w:pPr>
            <w:r w:rsidRPr="00EB3384">
              <w:rPr>
                <w:rFonts w:asciiTheme="minorHAnsi" w:hAnsiTheme="minorHAnsi" w:cstheme="minorHAnsi"/>
                <w:bCs w:val="0"/>
                <w:color w:val="444444"/>
              </w:rPr>
              <w:t>Task Type</w:t>
            </w:r>
          </w:p>
        </w:tc>
        <w:tc>
          <w:tcPr>
            <w:tcW w:w="7557" w:type="dxa"/>
          </w:tcPr>
          <w:p w14:paraId="4EB20CEF" w14:textId="77777777" w:rsidR="00101BF1" w:rsidRPr="00113134" w:rsidRDefault="00101BF1" w:rsidP="0077212C">
            <w:pPr>
              <w:spacing w:after="375"/>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EB3384">
              <w:rPr>
                <w:rFonts w:asciiTheme="minorHAnsi" w:hAnsiTheme="minorHAnsi" w:cstheme="minorHAnsi"/>
                <w:color w:val="000000" w:themeColor="text1"/>
              </w:rPr>
              <w:t>Describes the task type. For example, New Account or Add Access.</w:t>
            </w:r>
          </w:p>
        </w:tc>
      </w:tr>
      <w:tr w:rsidR="00101BF1" w:rsidRPr="00EB3384" w14:paraId="5D12CBBD" w14:textId="77777777" w:rsidTr="0077212C">
        <w:tc>
          <w:tcPr>
            <w:cnfStyle w:val="001000000000" w:firstRow="0" w:lastRow="0" w:firstColumn="1" w:lastColumn="0" w:oddVBand="0" w:evenVBand="0" w:oddHBand="0" w:evenHBand="0" w:firstRowFirstColumn="0" w:firstRowLastColumn="0" w:lastRowFirstColumn="0" w:lastRowLastColumn="0"/>
            <w:tcW w:w="2301" w:type="dxa"/>
          </w:tcPr>
          <w:p w14:paraId="676C65C5" w14:textId="77777777" w:rsidR="00101BF1" w:rsidRPr="00113134" w:rsidRDefault="00101BF1" w:rsidP="0077212C">
            <w:pPr>
              <w:spacing w:after="0"/>
              <w:rPr>
                <w:rFonts w:asciiTheme="minorHAnsi" w:hAnsiTheme="minorHAnsi" w:cstheme="minorHAnsi"/>
                <w:color w:val="444444"/>
              </w:rPr>
            </w:pPr>
            <w:r w:rsidRPr="00EB3384">
              <w:rPr>
                <w:rFonts w:asciiTheme="minorHAnsi" w:hAnsiTheme="minorHAnsi" w:cstheme="minorHAnsi"/>
                <w:color w:val="444444"/>
              </w:rPr>
              <w:t>Username</w:t>
            </w:r>
          </w:p>
        </w:tc>
        <w:tc>
          <w:tcPr>
            <w:tcW w:w="7557" w:type="dxa"/>
          </w:tcPr>
          <w:p w14:paraId="448929BB" w14:textId="77777777" w:rsidR="00101BF1" w:rsidRPr="00113134" w:rsidRDefault="00101BF1" w:rsidP="0077212C">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444444"/>
              </w:rPr>
            </w:pPr>
            <w:r w:rsidRPr="00EB3384">
              <w:rPr>
                <w:rFonts w:asciiTheme="minorHAnsi" w:hAnsiTheme="minorHAnsi" w:cstheme="minorHAnsi"/>
                <w:color w:val="444444"/>
              </w:rPr>
              <w:t>Username of the account</w:t>
            </w:r>
          </w:p>
        </w:tc>
      </w:tr>
      <w:tr w:rsidR="00101BF1" w:rsidRPr="00113134" w14:paraId="7B30E652" w14:textId="77777777" w:rsidTr="007721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1" w:type="dxa"/>
          </w:tcPr>
          <w:p w14:paraId="351F0593" w14:textId="77777777" w:rsidR="00101BF1" w:rsidRPr="00113134" w:rsidRDefault="00101BF1" w:rsidP="0077212C">
            <w:pPr>
              <w:spacing w:after="0"/>
              <w:rPr>
                <w:rFonts w:asciiTheme="minorHAnsi" w:hAnsiTheme="minorHAnsi" w:cstheme="minorHAnsi"/>
                <w:color w:val="444444"/>
              </w:rPr>
            </w:pPr>
            <w:r w:rsidRPr="00EB3384">
              <w:rPr>
                <w:rFonts w:asciiTheme="minorHAnsi" w:hAnsiTheme="minorHAnsi" w:cstheme="minorHAnsi"/>
                <w:color w:val="444444"/>
              </w:rPr>
              <w:t>Account</w:t>
            </w:r>
          </w:p>
        </w:tc>
        <w:tc>
          <w:tcPr>
            <w:tcW w:w="7557" w:type="dxa"/>
          </w:tcPr>
          <w:p w14:paraId="0225B22C" w14:textId="77777777" w:rsidR="00101BF1" w:rsidRPr="00113134" w:rsidRDefault="00101BF1" w:rsidP="0077212C">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444444"/>
              </w:rPr>
            </w:pPr>
            <w:r w:rsidRPr="00EB3384">
              <w:rPr>
                <w:rFonts w:asciiTheme="minorHAnsi" w:hAnsiTheme="minorHAnsi" w:cstheme="minorHAnsi"/>
                <w:color w:val="444444"/>
              </w:rPr>
              <w:t>Account name.</w:t>
            </w:r>
          </w:p>
        </w:tc>
      </w:tr>
      <w:tr w:rsidR="00101BF1" w:rsidRPr="00EB3384" w14:paraId="3F66461D" w14:textId="77777777" w:rsidTr="0077212C">
        <w:tc>
          <w:tcPr>
            <w:cnfStyle w:val="001000000000" w:firstRow="0" w:lastRow="0" w:firstColumn="1" w:lastColumn="0" w:oddVBand="0" w:evenVBand="0" w:oddHBand="0" w:evenHBand="0" w:firstRowFirstColumn="0" w:firstRowLastColumn="0" w:lastRowFirstColumn="0" w:lastRowLastColumn="0"/>
            <w:tcW w:w="2301" w:type="dxa"/>
          </w:tcPr>
          <w:p w14:paraId="1E00DBAB" w14:textId="77777777" w:rsidR="00101BF1" w:rsidRPr="00113134" w:rsidRDefault="00101BF1" w:rsidP="0077212C">
            <w:pPr>
              <w:spacing w:after="0"/>
              <w:rPr>
                <w:rFonts w:asciiTheme="minorHAnsi" w:hAnsiTheme="minorHAnsi" w:cstheme="minorHAnsi"/>
                <w:color w:val="444444"/>
              </w:rPr>
            </w:pPr>
            <w:r w:rsidRPr="00EB3384">
              <w:rPr>
                <w:rFonts w:asciiTheme="minorHAnsi" w:hAnsiTheme="minorHAnsi" w:cstheme="minorHAnsi"/>
                <w:color w:val="444444"/>
              </w:rPr>
              <w:t>Endpoint</w:t>
            </w:r>
          </w:p>
        </w:tc>
        <w:tc>
          <w:tcPr>
            <w:tcW w:w="7557" w:type="dxa"/>
          </w:tcPr>
          <w:p w14:paraId="21F7EDB0" w14:textId="77777777" w:rsidR="00101BF1" w:rsidRPr="00113134" w:rsidRDefault="00101BF1" w:rsidP="0077212C">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444444"/>
              </w:rPr>
            </w:pPr>
            <w:r w:rsidRPr="00EB3384">
              <w:rPr>
                <w:rFonts w:asciiTheme="minorHAnsi" w:hAnsiTheme="minorHAnsi" w:cstheme="minorHAnsi"/>
                <w:color w:val="444444"/>
              </w:rPr>
              <w:t>Endpoint name</w:t>
            </w:r>
          </w:p>
        </w:tc>
      </w:tr>
      <w:tr w:rsidR="00101BF1" w:rsidRPr="00113134" w14:paraId="647C5F38" w14:textId="77777777" w:rsidTr="007721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1" w:type="dxa"/>
          </w:tcPr>
          <w:p w14:paraId="519CA3D2" w14:textId="77777777" w:rsidR="00101BF1" w:rsidRPr="00113134" w:rsidRDefault="00101BF1" w:rsidP="0077212C">
            <w:pPr>
              <w:spacing w:after="0"/>
              <w:rPr>
                <w:rFonts w:asciiTheme="minorHAnsi" w:hAnsiTheme="minorHAnsi" w:cstheme="minorHAnsi"/>
                <w:color w:val="444444"/>
              </w:rPr>
            </w:pPr>
            <w:r w:rsidRPr="00EB3384">
              <w:rPr>
                <w:rFonts w:asciiTheme="minorHAnsi" w:hAnsiTheme="minorHAnsi" w:cstheme="minorHAnsi"/>
                <w:color w:val="444444"/>
              </w:rPr>
              <w:t>Application</w:t>
            </w:r>
          </w:p>
        </w:tc>
        <w:tc>
          <w:tcPr>
            <w:tcW w:w="7557" w:type="dxa"/>
          </w:tcPr>
          <w:p w14:paraId="01458E9A" w14:textId="77777777" w:rsidR="00101BF1" w:rsidRPr="00113134" w:rsidRDefault="00101BF1" w:rsidP="0077212C">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444444"/>
              </w:rPr>
            </w:pPr>
            <w:r w:rsidRPr="00EB3384">
              <w:rPr>
                <w:rFonts w:asciiTheme="minorHAnsi" w:hAnsiTheme="minorHAnsi" w:cstheme="minorHAnsi"/>
                <w:color w:val="444444"/>
              </w:rPr>
              <w:t>The name of the security system.</w:t>
            </w:r>
          </w:p>
        </w:tc>
      </w:tr>
      <w:tr w:rsidR="00101BF1" w:rsidRPr="00EB3384" w14:paraId="567ABFCA" w14:textId="77777777" w:rsidTr="0077212C">
        <w:tc>
          <w:tcPr>
            <w:cnfStyle w:val="001000000000" w:firstRow="0" w:lastRow="0" w:firstColumn="1" w:lastColumn="0" w:oddVBand="0" w:evenVBand="0" w:oddHBand="0" w:evenHBand="0" w:firstRowFirstColumn="0" w:firstRowLastColumn="0" w:lastRowFirstColumn="0" w:lastRowLastColumn="0"/>
            <w:tcW w:w="2301" w:type="dxa"/>
          </w:tcPr>
          <w:p w14:paraId="125DC6CF" w14:textId="77777777" w:rsidR="00101BF1" w:rsidRPr="00113134" w:rsidRDefault="00101BF1" w:rsidP="0077212C">
            <w:pPr>
              <w:rPr>
                <w:rFonts w:asciiTheme="minorHAnsi" w:hAnsiTheme="minorHAnsi" w:cstheme="minorHAnsi"/>
                <w:color w:val="444444"/>
              </w:rPr>
            </w:pPr>
            <w:r w:rsidRPr="00EB3384">
              <w:rPr>
                <w:rFonts w:asciiTheme="minorHAnsi" w:hAnsiTheme="minorHAnsi" w:cstheme="minorHAnsi"/>
                <w:color w:val="444444"/>
              </w:rPr>
              <w:t>Provisioning Metadata</w:t>
            </w:r>
          </w:p>
        </w:tc>
        <w:tc>
          <w:tcPr>
            <w:tcW w:w="7557" w:type="dxa"/>
          </w:tcPr>
          <w:p w14:paraId="32A09B83" w14:textId="77777777" w:rsidR="00101BF1" w:rsidRPr="00113134" w:rsidRDefault="00101BF1" w:rsidP="0077212C">
            <w:pPr>
              <w:spacing w:before="100" w:beforeAutospacing="1"/>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444444"/>
              </w:rPr>
            </w:pPr>
            <w:r w:rsidRPr="00EB3384">
              <w:rPr>
                <w:rFonts w:asciiTheme="minorHAnsi" w:hAnsiTheme="minorHAnsi" w:cstheme="minorHAnsi"/>
                <w:color w:val="444444"/>
              </w:rPr>
              <w:t>The metadata related to the provisioning of the task.</w:t>
            </w:r>
          </w:p>
        </w:tc>
      </w:tr>
      <w:tr w:rsidR="00101BF1" w:rsidRPr="00113134" w14:paraId="210EA2F5" w14:textId="77777777" w:rsidTr="007721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1" w:type="dxa"/>
          </w:tcPr>
          <w:p w14:paraId="3E1C81FF" w14:textId="77777777" w:rsidR="00101BF1" w:rsidRPr="00113134" w:rsidRDefault="00101BF1" w:rsidP="0077212C">
            <w:pPr>
              <w:rPr>
                <w:rFonts w:asciiTheme="minorHAnsi" w:hAnsiTheme="minorHAnsi" w:cstheme="minorHAnsi"/>
                <w:color w:val="444444"/>
              </w:rPr>
            </w:pPr>
            <w:r w:rsidRPr="00EB3384">
              <w:rPr>
                <w:rFonts w:asciiTheme="minorHAnsi" w:hAnsiTheme="minorHAnsi" w:cstheme="minorHAnsi"/>
                <w:color w:val="444444"/>
              </w:rPr>
              <w:t>Existing Comments</w:t>
            </w:r>
          </w:p>
        </w:tc>
        <w:tc>
          <w:tcPr>
            <w:tcW w:w="7557" w:type="dxa"/>
          </w:tcPr>
          <w:p w14:paraId="66B3F6C4" w14:textId="77777777" w:rsidR="00101BF1" w:rsidRPr="00113134" w:rsidRDefault="00101BF1" w:rsidP="0077212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444444"/>
              </w:rPr>
            </w:pPr>
            <w:r w:rsidRPr="00EB3384">
              <w:rPr>
                <w:rFonts w:asciiTheme="minorHAnsi" w:hAnsiTheme="minorHAnsi" w:cstheme="minorHAnsi"/>
                <w:color w:val="444444"/>
              </w:rPr>
              <w:t>The existing comments in the task.</w:t>
            </w:r>
          </w:p>
        </w:tc>
      </w:tr>
      <w:tr w:rsidR="00101BF1" w:rsidRPr="00EB3384" w14:paraId="6FED970D" w14:textId="77777777" w:rsidTr="0077212C">
        <w:tc>
          <w:tcPr>
            <w:cnfStyle w:val="001000000000" w:firstRow="0" w:lastRow="0" w:firstColumn="1" w:lastColumn="0" w:oddVBand="0" w:evenVBand="0" w:oddHBand="0" w:evenHBand="0" w:firstRowFirstColumn="0" w:firstRowLastColumn="0" w:lastRowFirstColumn="0" w:lastRowLastColumn="0"/>
            <w:tcW w:w="2301" w:type="dxa"/>
          </w:tcPr>
          <w:p w14:paraId="498E5E1B" w14:textId="77777777" w:rsidR="00101BF1" w:rsidRPr="00113134" w:rsidRDefault="00101BF1" w:rsidP="0077212C">
            <w:pPr>
              <w:spacing w:after="0"/>
              <w:rPr>
                <w:rFonts w:asciiTheme="minorHAnsi" w:hAnsiTheme="minorHAnsi" w:cstheme="minorHAnsi"/>
                <w:color w:val="444444"/>
              </w:rPr>
            </w:pPr>
            <w:r w:rsidRPr="00EB3384">
              <w:rPr>
                <w:rFonts w:asciiTheme="minorHAnsi" w:hAnsiTheme="minorHAnsi" w:cstheme="minorHAnsi"/>
                <w:color w:val="444444"/>
              </w:rPr>
              <w:t>Provisioning Comments</w:t>
            </w:r>
          </w:p>
        </w:tc>
        <w:tc>
          <w:tcPr>
            <w:tcW w:w="7557" w:type="dxa"/>
          </w:tcPr>
          <w:p w14:paraId="75BD081F" w14:textId="77777777" w:rsidR="00101BF1" w:rsidRPr="00113134" w:rsidRDefault="00101BF1" w:rsidP="0077212C">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444444"/>
              </w:rPr>
            </w:pPr>
            <w:r w:rsidRPr="00EB3384">
              <w:rPr>
                <w:rFonts w:asciiTheme="minorHAnsi" w:hAnsiTheme="minorHAnsi" w:cstheme="minorHAnsi"/>
                <w:color w:val="444444"/>
              </w:rPr>
              <w:t>The comments related to the provisioning of the task.</w:t>
            </w:r>
          </w:p>
        </w:tc>
      </w:tr>
      <w:tr w:rsidR="00101BF1" w:rsidRPr="00113134" w14:paraId="5DDC5AA3" w14:textId="77777777" w:rsidTr="007721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1" w:type="dxa"/>
          </w:tcPr>
          <w:p w14:paraId="08C8CF6D" w14:textId="77777777" w:rsidR="00101BF1" w:rsidRPr="00113134" w:rsidRDefault="00101BF1" w:rsidP="0077212C">
            <w:pPr>
              <w:spacing w:after="0"/>
              <w:rPr>
                <w:rFonts w:asciiTheme="minorHAnsi" w:hAnsiTheme="minorHAnsi" w:cstheme="minorHAnsi"/>
                <w:color w:val="444444"/>
              </w:rPr>
            </w:pPr>
            <w:r w:rsidRPr="00EB3384">
              <w:rPr>
                <w:rFonts w:asciiTheme="minorHAnsi" w:hAnsiTheme="minorHAnsi" w:cstheme="minorHAnsi"/>
                <w:color w:val="444444"/>
              </w:rPr>
              <w:t>No</w:t>
            </w:r>
          </w:p>
        </w:tc>
        <w:tc>
          <w:tcPr>
            <w:tcW w:w="7557" w:type="dxa"/>
          </w:tcPr>
          <w:p w14:paraId="1ACA4C43" w14:textId="77777777" w:rsidR="00101BF1" w:rsidRPr="00113134" w:rsidRDefault="00101BF1" w:rsidP="0077212C">
            <w:pPr>
              <w:spacing w:after="375"/>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444444"/>
              </w:rPr>
            </w:pPr>
            <w:r w:rsidRPr="00EB3384">
              <w:rPr>
                <w:rFonts w:asciiTheme="minorHAnsi" w:hAnsiTheme="minorHAnsi" w:cstheme="minorHAnsi"/>
                <w:color w:val="444444"/>
              </w:rPr>
              <w:t>of Tries for Provisioning: The number of times the provisioning task has been executed until the task is provisioned.</w:t>
            </w:r>
          </w:p>
        </w:tc>
      </w:tr>
      <w:tr w:rsidR="00101BF1" w:rsidRPr="00EB3384" w14:paraId="6CE5FA62" w14:textId="77777777" w:rsidTr="0077212C">
        <w:tc>
          <w:tcPr>
            <w:cnfStyle w:val="001000000000" w:firstRow="0" w:lastRow="0" w:firstColumn="1" w:lastColumn="0" w:oddVBand="0" w:evenVBand="0" w:oddHBand="0" w:evenHBand="0" w:firstRowFirstColumn="0" w:firstRowLastColumn="0" w:lastRowFirstColumn="0" w:lastRowLastColumn="0"/>
            <w:tcW w:w="2301" w:type="dxa"/>
          </w:tcPr>
          <w:p w14:paraId="698E172C" w14:textId="77777777" w:rsidR="00101BF1" w:rsidRPr="00113134" w:rsidRDefault="00101BF1" w:rsidP="0077212C">
            <w:pPr>
              <w:spacing w:after="0"/>
              <w:rPr>
                <w:rFonts w:asciiTheme="minorHAnsi" w:hAnsiTheme="minorHAnsi" w:cstheme="minorHAnsi"/>
                <w:color w:val="444444"/>
              </w:rPr>
            </w:pPr>
            <w:r w:rsidRPr="00EB3384">
              <w:rPr>
                <w:rFonts w:asciiTheme="minorHAnsi" w:hAnsiTheme="minorHAnsi" w:cstheme="minorHAnsi"/>
                <w:color w:val="444444"/>
              </w:rPr>
              <w:t>Comments</w:t>
            </w:r>
          </w:p>
        </w:tc>
        <w:tc>
          <w:tcPr>
            <w:tcW w:w="7557" w:type="dxa"/>
          </w:tcPr>
          <w:p w14:paraId="4930B6EA" w14:textId="0D61791F" w:rsidR="00101BF1" w:rsidRPr="00113134" w:rsidRDefault="00101BF1" w:rsidP="0077212C">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444444"/>
              </w:rPr>
            </w:pPr>
            <w:r w:rsidRPr="00EB3384">
              <w:rPr>
                <w:rFonts w:asciiTheme="minorHAnsi" w:hAnsiTheme="minorHAnsi" w:cstheme="minorHAnsi"/>
                <w:color w:val="444444"/>
              </w:rPr>
              <w:t>The field where you can enter any additional comments.</w:t>
            </w:r>
          </w:p>
        </w:tc>
      </w:tr>
    </w:tbl>
    <w:p w14:paraId="7CC286B8" w14:textId="050C567D" w:rsidR="0029509D" w:rsidRDefault="0029509D" w:rsidP="0029509D"/>
    <w:p w14:paraId="455EA8EA" w14:textId="500D7B2A" w:rsidR="00BC3D4D" w:rsidRDefault="00BC3D4D" w:rsidP="0029509D">
      <w:pPr>
        <w:rPr>
          <w:rFonts w:asciiTheme="minorHAnsi" w:hAnsiTheme="minorHAnsi" w:cstheme="minorHAnsi"/>
        </w:rPr>
      </w:pPr>
      <w:r w:rsidRPr="00BC3D4D">
        <w:rPr>
          <w:rFonts w:asciiTheme="minorHAnsi" w:hAnsiTheme="minorHAnsi" w:cstheme="minorHAnsi"/>
          <w:b/>
          <w:bCs/>
        </w:rPr>
        <w:t>Note:</w:t>
      </w:r>
      <w:r w:rsidRPr="00BC3D4D">
        <w:rPr>
          <w:rFonts w:asciiTheme="minorHAnsi" w:hAnsiTheme="minorHAnsi" w:cstheme="minorHAnsi"/>
        </w:rPr>
        <w:t> In the </w:t>
      </w:r>
      <w:r w:rsidRPr="00BC3D4D">
        <w:rPr>
          <w:rFonts w:asciiTheme="minorHAnsi" w:hAnsiTheme="minorHAnsi" w:cstheme="minorHAnsi"/>
          <w:bCs/>
        </w:rPr>
        <w:t>List of Pending Tasks</w:t>
      </w:r>
      <w:r w:rsidRPr="00BC3D4D">
        <w:rPr>
          <w:rFonts w:asciiTheme="minorHAnsi" w:hAnsiTheme="minorHAnsi" w:cstheme="minorHAnsi"/>
        </w:rPr>
        <w:t>, suppose there is an exception in provisioning, you can view the error details by hovering the mouse over the icon under the </w:t>
      </w:r>
      <w:r w:rsidRPr="00BC3D4D">
        <w:rPr>
          <w:rFonts w:asciiTheme="minorHAnsi" w:hAnsiTheme="minorHAnsi" w:cstheme="minorHAnsi"/>
          <w:bCs/>
        </w:rPr>
        <w:t>Provisioning Comments</w:t>
      </w:r>
      <w:r w:rsidRPr="00BC3D4D">
        <w:rPr>
          <w:rFonts w:asciiTheme="minorHAnsi" w:hAnsiTheme="minorHAnsi" w:cstheme="minorHAnsi"/>
        </w:rPr>
        <w:t> column.</w:t>
      </w:r>
    </w:p>
    <w:p w14:paraId="7FD69364" w14:textId="78D29862" w:rsidR="005F05D4" w:rsidRDefault="005F05D4" w:rsidP="005F05D4">
      <w:pPr>
        <w:pStyle w:val="Caption"/>
      </w:pPr>
      <w:bookmarkStart w:id="938" w:name="_Toc61522063"/>
      <w:r>
        <w:t xml:space="preserve">Figure </w:t>
      </w:r>
      <w:r w:rsidR="00BC222A">
        <w:fldChar w:fldCharType="begin"/>
      </w:r>
      <w:r w:rsidR="00BC222A">
        <w:instrText xml:space="preserve"> SEQ Figure \* ARABIC </w:instrText>
      </w:r>
      <w:r w:rsidR="00BC222A">
        <w:fldChar w:fldCharType="separate"/>
      </w:r>
      <w:r w:rsidR="00C825B7">
        <w:rPr>
          <w:noProof/>
        </w:rPr>
        <w:t>239</w:t>
      </w:r>
      <w:r w:rsidR="00BC222A">
        <w:rPr>
          <w:noProof/>
        </w:rPr>
        <w:fldChar w:fldCharType="end"/>
      </w:r>
      <w:r>
        <w:t xml:space="preserve"> : Provisioning Comments</w:t>
      </w:r>
      <w:bookmarkEnd w:id="938"/>
    </w:p>
    <w:p w14:paraId="4691FE05" w14:textId="2BE41697" w:rsidR="00002F1A" w:rsidRDefault="00F1454F" w:rsidP="005F05D4">
      <w:pPr>
        <w:ind w:left="720"/>
        <w:rPr>
          <w:rFonts w:asciiTheme="minorHAnsi" w:hAnsiTheme="minorHAnsi" w:cstheme="minorHAnsi"/>
        </w:rPr>
      </w:pPr>
      <w:r>
        <w:rPr>
          <w:rFonts w:asciiTheme="minorHAnsi" w:hAnsiTheme="minorHAnsi" w:cstheme="minorHAnsi"/>
          <w:noProof/>
        </w:rPr>
        <w:drawing>
          <wp:inline distT="0" distB="0" distL="0" distR="0" wp14:anchorId="59EE3B87" wp14:editId="6CAF79A4">
            <wp:extent cx="4603805" cy="2417445"/>
            <wp:effectExtent l="19050" t="19050" r="25400" b="2095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607277" cy="2419268"/>
                    </a:xfrm>
                    <a:prstGeom prst="rect">
                      <a:avLst/>
                    </a:prstGeom>
                    <a:noFill/>
                    <a:ln cmpd="sng">
                      <a:solidFill>
                        <a:srgbClr val="5B9BD5"/>
                      </a:solidFill>
                    </a:ln>
                  </pic:spPr>
                </pic:pic>
              </a:graphicData>
            </a:graphic>
          </wp:inline>
        </w:drawing>
      </w:r>
    </w:p>
    <w:p w14:paraId="272FD0A5" w14:textId="5220CF53" w:rsidR="00351A84" w:rsidRDefault="00351A84" w:rsidP="00351A84">
      <w:pPr>
        <w:pStyle w:val="Heading3"/>
      </w:pPr>
      <w:bookmarkStart w:id="939" w:name="_Toc61521807"/>
      <w:r w:rsidRPr="00351A84">
        <w:t>Discontinuing Selected Pending Tasks</w:t>
      </w:r>
      <w:bookmarkEnd w:id="939"/>
    </w:p>
    <w:p w14:paraId="6518EFB3" w14:textId="77777777" w:rsidR="00351A84" w:rsidRPr="00351A84" w:rsidRDefault="00351A84" w:rsidP="00351A84">
      <w:pPr>
        <w:rPr>
          <w:rFonts w:asciiTheme="minorHAnsi" w:hAnsiTheme="minorHAnsi" w:cstheme="minorHAnsi"/>
        </w:rPr>
      </w:pPr>
      <w:r w:rsidRPr="00351A84">
        <w:rPr>
          <w:rFonts w:asciiTheme="minorHAnsi" w:hAnsiTheme="minorHAnsi" w:cstheme="minorHAnsi"/>
        </w:rPr>
        <w:t>To discontinue the selected pending tasks, perform the following steps:</w:t>
      </w:r>
    </w:p>
    <w:p w14:paraId="08B09DC4" w14:textId="64EB48EE" w:rsidR="00351A84" w:rsidRPr="002C790E" w:rsidRDefault="005875DE" w:rsidP="00207D43">
      <w:pPr>
        <w:pStyle w:val="ListParagraph"/>
        <w:numPr>
          <w:ilvl w:val="0"/>
          <w:numId w:val="37"/>
        </w:numPr>
        <w:rPr>
          <w:rFonts w:asciiTheme="minorHAnsi" w:hAnsiTheme="minorHAnsi" w:cstheme="minorHAnsi"/>
        </w:rPr>
      </w:pPr>
      <w:r>
        <w:rPr>
          <w:rFonts w:asciiTheme="minorHAnsi" w:hAnsiTheme="minorHAnsi" w:cstheme="minorHAnsi"/>
        </w:rPr>
        <w:t>Navigate</w:t>
      </w:r>
      <w:r w:rsidR="00351A84" w:rsidRPr="002C790E">
        <w:rPr>
          <w:rFonts w:asciiTheme="minorHAnsi" w:hAnsiTheme="minorHAnsi" w:cstheme="minorHAnsi"/>
        </w:rPr>
        <w:t xml:space="preserve"> to </w:t>
      </w:r>
      <w:r w:rsidR="00351A84" w:rsidRPr="002C790E">
        <w:rPr>
          <w:rFonts w:asciiTheme="minorHAnsi" w:hAnsiTheme="minorHAnsi" w:cstheme="minorHAnsi"/>
          <w:bCs/>
        </w:rPr>
        <w:t xml:space="preserve">ARS </w:t>
      </w:r>
      <w:r w:rsidR="0094639A" w:rsidRPr="002C790E">
        <w:rPr>
          <w:rFonts w:asciiTheme="minorHAnsi" w:eastAsia="Wingdings" w:hAnsiTheme="minorHAnsi" w:cstheme="minorHAnsi"/>
          <w:bCs/>
        </w:rPr>
        <w:t>à</w:t>
      </w:r>
      <w:r w:rsidR="00351A84" w:rsidRPr="002C790E">
        <w:rPr>
          <w:rFonts w:asciiTheme="minorHAnsi" w:hAnsiTheme="minorHAnsi" w:cstheme="minorHAnsi"/>
          <w:bCs/>
        </w:rPr>
        <w:t xml:space="preserve"> Tasks</w:t>
      </w:r>
      <w:r w:rsidR="0094639A" w:rsidRPr="002C790E">
        <w:rPr>
          <w:rFonts w:asciiTheme="minorHAnsi" w:hAnsiTheme="minorHAnsi" w:cstheme="minorHAnsi"/>
          <w:bCs/>
        </w:rPr>
        <w:t xml:space="preserve"> </w:t>
      </w:r>
      <w:r w:rsidR="0094639A" w:rsidRPr="002C790E">
        <w:rPr>
          <w:rFonts w:asciiTheme="minorHAnsi" w:eastAsia="Wingdings" w:hAnsiTheme="minorHAnsi" w:cstheme="minorHAnsi"/>
          <w:bCs/>
        </w:rPr>
        <w:t>à</w:t>
      </w:r>
      <w:r w:rsidR="0094639A" w:rsidRPr="002C790E">
        <w:rPr>
          <w:rFonts w:asciiTheme="minorHAnsi" w:hAnsiTheme="minorHAnsi" w:cstheme="minorHAnsi"/>
          <w:bCs/>
        </w:rPr>
        <w:t xml:space="preserve"> </w:t>
      </w:r>
      <w:r w:rsidR="00351A84" w:rsidRPr="002C790E">
        <w:rPr>
          <w:rFonts w:asciiTheme="minorHAnsi" w:hAnsiTheme="minorHAnsi" w:cstheme="minorHAnsi"/>
          <w:bCs/>
        </w:rPr>
        <w:t xml:space="preserve"> Pending Tasks </w:t>
      </w:r>
      <w:r w:rsidR="0094639A" w:rsidRPr="002C790E">
        <w:rPr>
          <w:rFonts w:asciiTheme="minorHAnsi" w:eastAsia="Wingdings" w:hAnsiTheme="minorHAnsi" w:cstheme="minorHAnsi"/>
          <w:bCs/>
        </w:rPr>
        <w:t>à</w:t>
      </w:r>
      <w:r w:rsidR="0094639A" w:rsidRPr="002C790E">
        <w:rPr>
          <w:rFonts w:asciiTheme="minorHAnsi" w:hAnsiTheme="minorHAnsi" w:cstheme="minorHAnsi"/>
          <w:bCs/>
        </w:rPr>
        <w:t xml:space="preserve"> </w:t>
      </w:r>
      <w:r w:rsidR="00351A84" w:rsidRPr="002C790E">
        <w:rPr>
          <w:rFonts w:asciiTheme="minorHAnsi" w:hAnsiTheme="minorHAnsi" w:cstheme="minorHAnsi"/>
          <w:bCs/>
        </w:rPr>
        <w:t xml:space="preserve">List of Pending </w:t>
      </w:r>
      <w:r w:rsidR="001E0D29" w:rsidRPr="002C790E">
        <w:rPr>
          <w:rFonts w:asciiTheme="minorHAnsi" w:hAnsiTheme="minorHAnsi" w:cstheme="minorHAnsi"/>
          <w:bCs/>
        </w:rPr>
        <w:t>Tasks</w:t>
      </w:r>
      <w:r w:rsidR="001E0D29" w:rsidRPr="002C790E">
        <w:rPr>
          <w:rFonts w:asciiTheme="minorHAnsi" w:hAnsiTheme="minorHAnsi" w:cstheme="minorHAnsi"/>
        </w:rPr>
        <w:t>.</w:t>
      </w:r>
      <w:r w:rsidR="001E0D29">
        <w:rPr>
          <w:rFonts w:asciiTheme="minorHAnsi" w:hAnsiTheme="minorHAnsi" w:cstheme="minorHAnsi"/>
        </w:rPr>
        <w:t xml:space="preserve"> Follow section 6.5.3 till point 3.</w:t>
      </w:r>
    </w:p>
    <w:p w14:paraId="73E28E6C" w14:textId="2C676E8A" w:rsidR="007F1B9D" w:rsidRDefault="00351A84" w:rsidP="00207D43">
      <w:pPr>
        <w:pStyle w:val="ListParagraph"/>
        <w:numPr>
          <w:ilvl w:val="0"/>
          <w:numId w:val="37"/>
        </w:numPr>
        <w:rPr>
          <w:rFonts w:asciiTheme="minorHAnsi" w:hAnsiTheme="minorHAnsi" w:cstheme="minorHAnsi"/>
        </w:rPr>
      </w:pPr>
      <w:r w:rsidRPr="002C790E">
        <w:rPr>
          <w:rFonts w:asciiTheme="minorHAnsi" w:hAnsiTheme="minorHAnsi" w:cstheme="minorHAnsi"/>
        </w:rPr>
        <w:t>Click the </w:t>
      </w:r>
      <w:r w:rsidRPr="002C790E">
        <w:rPr>
          <w:rFonts w:asciiTheme="minorHAnsi" w:hAnsiTheme="minorHAnsi" w:cstheme="minorHAnsi"/>
          <w:bCs/>
        </w:rPr>
        <w:t>Actions</w:t>
      </w:r>
      <w:r w:rsidRPr="002C790E">
        <w:rPr>
          <w:rFonts w:asciiTheme="minorHAnsi" w:hAnsiTheme="minorHAnsi" w:cstheme="minorHAnsi"/>
        </w:rPr>
        <w:t> arrow and select </w:t>
      </w:r>
      <w:r w:rsidRPr="002C790E">
        <w:rPr>
          <w:rFonts w:asciiTheme="minorHAnsi" w:hAnsiTheme="minorHAnsi" w:cstheme="minorHAnsi"/>
          <w:bCs/>
        </w:rPr>
        <w:t>Discontinue Selected Tasks</w:t>
      </w:r>
      <w:r w:rsidRPr="002C790E">
        <w:rPr>
          <w:rFonts w:asciiTheme="minorHAnsi" w:hAnsiTheme="minorHAnsi" w:cstheme="minorHAnsi"/>
        </w:rPr>
        <w:t> </w:t>
      </w:r>
      <w:r w:rsidR="007F1B9D" w:rsidRPr="002C790E">
        <w:rPr>
          <w:rFonts w:asciiTheme="minorHAnsi" w:hAnsiTheme="minorHAnsi" w:cstheme="minorHAnsi"/>
        </w:rPr>
        <w:t>option. The</w:t>
      </w:r>
      <w:r w:rsidRPr="002C790E">
        <w:rPr>
          <w:rFonts w:asciiTheme="minorHAnsi" w:hAnsiTheme="minorHAnsi" w:cstheme="minorHAnsi"/>
        </w:rPr>
        <w:t> </w:t>
      </w:r>
      <w:r w:rsidRPr="002C790E">
        <w:rPr>
          <w:rFonts w:asciiTheme="minorHAnsi" w:hAnsiTheme="minorHAnsi" w:cstheme="minorHAnsi"/>
          <w:bCs/>
        </w:rPr>
        <w:t>Are You Sure?</w:t>
      </w:r>
      <w:r w:rsidRPr="002C790E">
        <w:rPr>
          <w:rFonts w:asciiTheme="minorHAnsi" w:hAnsiTheme="minorHAnsi" w:cstheme="minorHAnsi"/>
        </w:rPr>
        <w:t> dialog box appears.</w:t>
      </w:r>
    </w:p>
    <w:p w14:paraId="17087E0D" w14:textId="3BD86B00" w:rsidR="007F1B9D" w:rsidRDefault="007F1B9D" w:rsidP="007F1B9D">
      <w:pPr>
        <w:pStyle w:val="ListParagraph"/>
        <w:rPr>
          <w:rFonts w:asciiTheme="minorHAnsi" w:hAnsiTheme="minorHAnsi" w:cstheme="minorHAnsi"/>
        </w:rPr>
      </w:pPr>
    </w:p>
    <w:p w14:paraId="1EA16D41" w14:textId="22859129" w:rsidR="007F1B9D" w:rsidRDefault="007F1B9D" w:rsidP="007F1B9D">
      <w:pPr>
        <w:pStyle w:val="Caption"/>
      </w:pPr>
      <w:bookmarkStart w:id="940" w:name="_Toc61522064"/>
      <w:r>
        <w:t xml:space="preserve">Figure </w:t>
      </w:r>
      <w:r w:rsidR="00BC222A">
        <w:fldChar w:fldCharType="begin"/>
      </w:r>
      <w:r w:rsidR="00BC222A">
        <w:instrText xml:space="preserve"> SEQ Figure \* ARABIC </w:instrText>
      </w:r>
      <w:r w:rsidR="00BC222A">
        <w:fldChar w:fldCharType="separate"/>
      </w:r>
      <w:r w:rsidR="00C825B7">
        <w:rPr>
          <w:noProof/>
        </w:rPr>
        <w:t>240</w:t>
      </w:r>
      <w:r w:rsidR="00BC222A">
        <w:rPr>
          <w:noProof/>
        </w:rPr>
        <w:fldChar w:fldCharType="end"/>
      </w:r>
      <w:r>
        <w:t xml:space="preserve"> : Discontinued</w:t>
      </w:r>
      <w:bookmarkEnd w:id="940"/>
    </w:p>
    <w:p w14:paraId="788DB444" w14:textId="021A30B0" w:rsidR="007F1B9D" w:rsidRPr="007F1B9D" w:rsidRDefault="00A53D4A" w:rsidP="007F1B9D">
      <w:pPr>
        <w:pStyle w:val="ListParagraph"/>
        <w:rPr>
          <w:rFonts w:asciiTheme="minorHAnsi" w:hAnsiTheme="minorHAnsi" w:cstheme="minorHAnsi"/>
        </w:rPr>
      </w:pPr>
      <w:r>
        <w:rPr>
          <w:rFonts w:asciiTheme="minorHAnsi" w:hAnsiTheme="minorHAnsi" w:cstheme="minorHAnsi"/>
          <w:noProof/>
        </w:rPr>
        <w:drawing>
          <wp:inline distT="0" distB="0" distL="0" distR="0" wp14:anchorId="6B84C0A1" wp14:editId="7C4F2612">
            <wp:extent cx="4658264" cy="2377193"/>
            <wp:effectExtent l="19050" t="19050" r="9525" b="2349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667278" cy="2381793"/>
                    </a:xfrm>
                    <a:prstGeom prst="rect">
                      <a:avLst/>
                    </a:prstGeom>
                    <a:noFill/>
                    <a:ln cmpd="sng">
                      <a:solidFill>
                        <a:srgbClr val="5B9BD5"/>
                      </a:solidFill>
                    </a:ln>
                  </pic:spPr>
                </pic:pic>
              </a:graphicData>
            </a:graphic>
          </wp:inline>
        </w:drawing>
      </w:r>
    </w:p>
    <w:p w14:paraId="38B750E5" w14:textId="6BA7309D" w:rsidR="007F1B9D" w:rsidRDefault="007F1B9D" w:rsidP="007F1B9D">
      <w:pPr>
        <w:pStyle w:val="ListParagraph"/>
        <w:rPr>
          <w:rFonts w:asciiTheme="minorHAnsi" w:hAnsiTheme="minorHAnsi" w:cstheme="minorHAnsi"/>
        </w:rPr>
      </w:pPr>
    </w:p>
    <w:p w14:paraId="0800E58F" w14:textId="77777777" w:rsidR="007F1B9D" w:rsidRPr="002C790E" w:rsidRDefault="007F1B9D" w:rsidP="007F1B9D">
      <w:pPr>
        <w:pStyle w:val="ListParagraph"/>
        <w:rPr>
          <w:rFonts w:asciiTheme="minorHAnsi" w:hAnsiTheme="minorHAnsi" w:cstheme="minorHAnsi"/>
        </w:rPr>
      </w:pPr>
    </w:p>
    <w:p w14:paraId="55702BD7" w14:textId="1102694A" w:rsidR="00351A84" w:rsidRDefault="00351A84" w:rsidP="00207D43">
      <w:pPr>
        <w:pStyle w:val="ListParagraph"/>
        <w:numPr>
          <w:ilvl w:val="0"/>
          <w:numId w:val="37"/>
        </w:numPr>
        <w:rPr>
          <w:rFonts w:asciiTheme="minorHAnsi" w:hAnsiTheme="minorHAnsi" w:cstheme="minorHAnsi"/>
        </w:rPr>
      </w:pPr>
      <w:r w:rsidRPr="002C790E">
        <w:rPr>
          <w:rFonts w:asciiTheme="minorHAnsi" w:hAnsiTheme="minorHAnsi" w:cstheme="minorHAnsi"/>
        </w:rPr>
        <w:t>Select </w:t>
      </w:r>
      <w:r w:rsidRPr="002C790E">
        <w:rPr>
          <w:rFonts w:asciiTheme="minorHAnsi" w:hAnsiTheme="minorHAnsi" w:cstheme="minorHAnsi"/>
          <w:bCs/>
        </w:rPr>
        <w:t>Yes</w:t>
      </w:r>
      <w:r w:rsidRPr="002C790E">
        <w:rPr>
          <w:rFonts w:asciiTheme="minorHAnsi" w:hAnsiTheme="minorHAnsi" w:cstheme="minorHAnsi"/>
        </w:rPr>
        <w:t xml:space="preserve"> to discontinue selected pending </w:t>
      </w:r>
      <w:r w:rsidR="005A27BE" w:rsidRPr="002C790E">
        <w:rPr>
          <w:rFonts w:asciiTheme="minorHAnsi" w:hAnsiTheme="minorHAnsi" w:cstheme="minorHAnsi"/>
        </w:rPr>
        <w:t>tasks.</w:t>
      </w:r>
      <w:r w:rsidR="005A27BE">
        <w:rPr>
          <w:rFonts w:asciiTheme="minorHAnsi" w:hAnsiTheme="minorHAnsi" w:cstheme="minorHAnsi"/>
        </w:rPr>
        <w:t xml:space="preserve"> And task will get discontinued.</w:t>
      </w:r>
    </w:p>
    <w:p w14:paraId="4DEC622A" w14:textId="17D18FA3" w:rsidR="007D16A8" w:rsidRDefault="007D16A8" w:rsidP="007D16A8">
      <w:pPr>
        <w:pStyle w:val="Caption"/>
      </w:pPr>
      <w:bookmarkStart w:id="941" w:name="_Toc61522065"/>
      <w:r>
        <w:t xml:space="preserve">Figure </w:t>
      </w:r>
      <w:r w:rsidR="00BC222A">
        <w:fldChar w:fldCharType="begin"/>
      </w:r>
      <w:r w:rsidR="00BC222A">
        <w:instrText xml:space="preserve"> SEQ Figure \* ARABIC </w:instrText>
      </w:r>
      <w:r w:rsidR="00BC222A">
        <w:fldChar w:fldCharType="separate"/>
      </w:r>
      <w:r w:rsidR="00C825B7">
        <w:rPr>
          <w:noProof/>
        </w:rPr>
        <w:t>241</w:t>
      </w:r>
      <w:r w:rsidR="00BC222A">
        <w:rPr>
          <w:noProof/>
        </w:rPr>
        <w:fldChar w:fldCharType="end"/>
      </w:r>
      <w:r>
        <w:t xml:space="preserve"> : Confirm Discontinue</w:t>
      </w:r>
      <w:bookmarkEnd w:id="941"/>
    </w:p>
    <w:p w14:paraId="6946EC4D" w14:textId="769654D8" w:rsidR="007D16A8" w:rsidRDefault="007D16A8" w:rsidP="007D16A8">
      <w:pPr>
        <w:ind w:left="720"/>
        <w:rPr>
          <w:rFonts w:asciiTheme="minorHAnsi" w:hAnsiTheme="minorHAnsi" w:cstheme="minorHAnsi"/>
        </w:rPr>
      </w:pPr>
      <w:r>
        <w:rPr>
          <w:rFonts w:asciiTheme="minorHAnsi" w:hAnsiTheme="minorHAnsi" w:cstheme="minorHAnsi"/>
          <w:noProof/>
        </w:rPr>
        <w:drawing>
          <wp:inline distT="0" distB="0" distL="0" distR="0" wp14:anchorId="0E4EBA24" wp14:editId="0C0D6174">
            <wp:extent cx="4587456" cy="1904922"/>
            <wp:effectExtent l="19050" t="19050" r="22860" b="1968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rotWithShape="1">
                    <a:blip r:embed="rId237">
                      <a:extLst>
                        <a:ext uri="{28A0092B-C50C-407E-A947-70E740481C1C}">
                          <a14:useLocalDpi xmlns:a14="http://schemas.microsoft.com/office/drawing/2010/main" val="0"/>
                        </a:ext>
                      </a:extLst>
                    </a:blip>
                    <a:srcRect t="5858"/>
                    <a:stretch/>
                  </pic:blipFill>
                  <pic:spPr bwMode="auto">
                    <a:xfrm>
                      <a:off x="0" y="0"/>
                      <a:ext cx="4596184" cy="1908546"/>
                    </a:xfrm>
                    <a:prstGeom prst="rect">
                      <a:avLst/>
                    </a:prstGeom>
                    <a:noFill/>
                    <a:ln cmpd="sng">
                      <a:solidFill>
                        <a:srgbClr val="5B9BD5"/>
                      </a:solidFill>
                    </a:ln>
                    <a:extLst>
                      <a:ext uri="{53640926-AAD7-44D8-BBD7-CCE9431645EC}">
                        <a14:shadowObscured xmlns:a14="http://schemas.microsoft.com/office/drawing/2010/main"/>
                      </a:ext>
                    </a:extLst>
                  </pic:spPr>
                </pic:pic>
              </a:graphicData>
            </a:graphic>
          </wp:inline>
        </w:drawing>
      </w:r>
    </w:p>
    <w:p w14:paraId="4D4A83FC" w14:textId="7919B67D" w:rsidR="005F3568" w:rsidRPr="007D16A8" w:rsidRDefault="005F3568" w:rsidP="00B121C1">
      <w:pPr>
        <w:rPr>
          <w:rFonts w:asciiTheme="minorHAnsi" w:hAnsiTheme="minorHAnsi" w:cstheme="minorHAnsi"/>
        </w:rPr>
      </w:pPr>
      <w:r>
        <w:rPr>
          <w:rFonts w:asciiTheme="minorHAnsi" w:hAnsiTheme="minorHAnsi" w:cstheme="minorHAnsi"/>
        </w:rPr>
        <w:t>Note: Tasks should not be discontinued unless there is a business reason for it and is approved by IAM team.</w:t>
      </w:r>
    </w:p>
    <w:p w14:paraId="6B67DA1C" w14:textId="1206A217" w:rsidR="00061BF0" w:rsidRDefault="00061BF0" w:rsidP="00061BF0">
      <w:pPr>
        <w:pStyle w:val="Heading3"/>
      </w:pPr>
      <w:bookmarkStart w:id="942" w:name="_Toc61521808"/>
      <w:r>
        <w:t>Completed</w:t>
      </w:r>
      <w:r w:rsidRPr="00351A84">
        <w:t xml:space="preserve"> Tasks</w:t>
      </w:r>
      <w:bookmarkEnd w:id="942"/>
    </w:p>
    <w:p w14:paraId="740D43D5" w14:textId="0AA100E5" w:rsidR="00061BF0" w:rsidRDefault="00061BF0" w:rsidP="00DB427B">
      <w:pPr>
        <w:pStyle w:val="ListParagraph"/>
      </w:pPr>
    </w:p>
    <w:p w14:paraId="48D1FCA2" w14:textId="77777777" w:rsidR="00061BF0" w:rsidRPr="00061BF0" w:rsidRDefault="00061BF0" w:rsidP="00061BF0">
      <w:pPr>
        <w:rPr>
          <w:rFonts w:asciiTheme="minorHAnsi" w:hAnsiTheme="minorHAnsi" w:cstheme="minorHAnsi"/>
        </w:rPr>
      </w:pPr>
      <w:r w:rsidRPr="00061BF0">
        <w:rPr>
          <w:rFonts w:asciiTheme="minorHAnsi" w:hAnsiTheme="minorHAnsi" w:cstheme="minorHAnsi"/>
        </w:rPr>
        <w:t>The tasks that have completed provisioning or manually marked as completed (without provisioning) get listed under the </w:t>
      </w:r>
      <w:r w:rsidRPr="00061BF0">
        <w:rPr>
          <w:rFonts w:asciiTheme="minorHAnsi" w:hAnsiTheme="minorHAnsi" w:cstheme="minorHAnsi"/>
          <w:bCs/>
        </w:rPr>
        <w:t>Completed Tasks</w:t>
      </w:r>
      <w:r w:rsidRPr="00061BF0">
        <w:rPr>
          <w:rFonts w:asciiTheme="minorHAnsi" w:hAnsiTheme="minorHAnsi" w:cstheme="minorHAnsi"/>
        </w:rPr>
        <w:t> submenu.</w:t>
      </w:r>
    </w:p>
    <w:p w14:paraId="3AD59E15" w14:textId="20637C04" w:rsidR="00061BF0" w:rsidRPr="00B121C1" w:rsidRDefault="00061BF0" w:rsidP="00207D43">
      <w:pPr>
        <w:pStyle w:val="ListParagraph"/>
        <w:numPr>
          <w:ilvl w:val="0"/>
          <w:numId w:val="68"/>
        </w:numPr>
        <w:rPr>
          <w:rFonts w:asciiTheme="minorHAnsi" w:hAnsiTheme="minorHAnsi" w:cstheme="minorHAnsi"/>
        </w:rPr>
      </w:pPr>
      <w:r w:rsidRPr="00B121C1">
        <w:rPr>
          <w:rFonts w:asciiTheme="minorHAnsi" w:hAnsiTheme="minorHAnsi" w:cstheme="minorHAnsi"/>
        </w:rPr>
        <w:t>This section explains how you can manage the completed tasks from </w:t>
      </w:r>
      <w:r w:rsidRPr="00B121C1">
        <w:rPr>
          <w:rFonts w:asciiTheme="minorHAnsi" w:hAnsiTheme="minorHAnsi" w:cstheme="minorHAnsi"/>
          <w:b/>
          <w:bCs/>
        </w:rPr>
        <w:t xml:space="preserve">ARS </w:t>
      </w:r>
      <w:r w:rsidR="005F3568" w:rsidRPr="005F3568">
        <w:rPr>
          <w:rFonts w:ascii="Wingdings" w:eastAsia="Wingdings" w:hAnsi="Wingdings" w:cs="Wingdings"/>
          <w:b/>
          <w:bCs/>
        </w:rPr>
        <w:t>à</w:t>
      </w:r>
      <w:r w:rsidRPr="00B121C1">
        <w:rPr>
          <w:rFonts w:asciiTheme="minorHAnsi" w:hAnsiTheme="minorHAnsi" w:cstheme="minorHAnsi"/>
          <w:b/>
          <w:bCs/>
        </w:rPr>
        <w:t xml:space="preserve"> Tasks </w:t>
      </w:r>
      <w:r w:rsidR="005F3568" w:rsidRPr="005F3568">
        <w:rPr>
          <w:rFonts w:ascii="Wingdings" w:eastAsia="Wingdings" w:hAnsi="Wingdings" w:cs="Wingdings"/>
          <w:b/>
          <w:bCs/>
        </w:rPr>
        <w:t>à</w:t>
      </w:r>
      <w:r w:rsidRPr="00B121C1">
        <w:rPr>
          <w:rFonts w:asciiTheme="minorHAnsi" w:hAnsiTheme="minorHAnsi" w:cstheme="minorHAnsi"/>
          <w:b/>
          <w:bCs/>
        </w:rPr>
        <w:t xml:space="preserve"> Completed Tasks</w:t>
      </w:r>
      <w:r w:rsidRPr="00B121C1">
        <w:rPr>
          <w:rFonts w:asciiTheme="minorHAnsi" w:hAnsiTheme="minorHAnsi" w:cstheme="minorHAnsi"/>
        </w:rPr>
        <w:t>.</w:t>
      </w:r>
    </w:p>
    <w:p w14:paraId="17E1AD64" w14:textId="770D9044" w:rsidR="00B32EA0" w:rsidRDefault="00B32EA0" w:rsidP="00B32EA0">
      <w:pPr>
        <w:pStyle w:val="Caption"/>
      </w:pPr>
      <w:bookmarkStart w:id="943" w:name="_Toc61522066"/>
      <w:r>
        <w:t xml:space="preserve">Figure </w:t>
      </w:r>
      <w:r w:rsidR="00BC222A">
        <w:fldChar w:fldCharType="begin"/>
      </w:r>
      <w:r w:rsidR="00BC222A">
        <w:instrText xml:space="preserve"> SEQ Figure \* ARABIC </w:instrText>
      </w:r>
      <w:r w:rsidR="00BC222A">
        <w:fldChar w:fldCharType="separate"/>
      </w:r>
      <w:r w:rsidR="00C825B7">
        <w:rPr>
          <w:noProof/>
        </w:rPr>
        <w:t>242</w:t>
      </w:r>
      <w:r w:rsidR="00BC222A">
        <w:rPr>
          <w:noProof/>
        </w:rPr>
        <w:fldChar w:fldCharType="end"/>
      </w:r>
      <w:r>
        <w:t xml:space="preserve"> : Completed Task</w:t>
      </w:r>
      <w:r w:rsidR="002940B0">
        <w:t>s</w:t>
      </w:r>
      <w:bookmarkEnd w:id="943"/>
    </w:p>
    <w:p w14:paraId="5DABFC20" w14:textId="18D8666F" w:rsidR="00061BF0" w:rsidRDefault="00A53D4A" w:rsidP="00DB427B">
      <w:pPr>
        <w:pStyle w:val="ListParagraph"/>
      </w:pPr>
      <w:r>
        <w:rPr>
          <w:noProof/>
        </w:rPr>
        <w:drawing>
          <wp:inline distT="0" distB="0" distL="0" distR="0" wp14:anchorId="44B07393" wp14:editId="381FEBB4">
            <wp:extent cx="4727275" cy="2408911"/>
            <wp:effectExtent l="19050" t="19050" r="16510" b="1079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734048" cy="2412363"/>
                    </a:xfrm>
                    <a:prstGeom prst="rect">
                      <a:avLst/>
                    </a:prstGeom>
                    <a:noFill/>
                    <a:ln cmpd="sng">
                      <a:solidFill>
                        <a:srgbClr val="5B9BD5"/>
                      </a:solidFill>
                    </a:ln>
                  </pic:spPr>
                </pic:pic>
              </a:graphicData>
            </a:graphic>
          </wp:inline>
        </w:drawing>
      </w:r>
    </w:p>
    <w:p w14:paraId="0CE86388" w14:textId="4A3F0A3C" w:rsidR="00061BF0" w:rsidRDefault="00061BF0" w:rsidP="00DB427B">
      <w:pPr>
        <w:pStyle w:val="ListParagraph"/>
      </w:pPr>
    </w:p>
    <w:p w14:paraId="54C209B7" w14:textId="4E6C65BE" w:rsidR="00581D49" w:rsidRDefault="00581D49" w:rsidP="00207D43">
      <w:pPr>
        <w:pStyle w:val="ListParagraph"/>
        <w:numPr>
          <w:ilvl w:val="0"/>
          <w:numId w:val="68"/>
        </w:numPr>
        <w:rPr>
          <w:rFonts w:asciiTheme="minorHAnsi" w:hAnsiTheme="minorHAnsi" w:cstheme="minorHAnsi"/>
        </w:rPr>
      </w:pPr>
      <w:r w:rsidRPr="00B121C1">
        <w:rPr>
          <w:rFonts w:asciiTheme="minorHAnsi" w:hAnsiTheme="minorHAnsi" w:cstheme="minorHAnsi"/>
        </w:rPr>
        <w:t>Click Action from the Action column in line with the task and select one of the following options</w:t>
      </w:r>
      <w:r w:rsidR="008A5754">
        <w:rPr>
          <w:rFonts w:asciiTheme="minorHAnsi" w:hAnsiTheme="minorHAnsi" w:cstheme="minorHAnsi"/>
        </w:rPr>
        <w:t xml:space="preserve"> to view details. </w:t>
      </w:r>
    </w:p>
    <w:p w14:paraId="2F87FF5E" w14:textId="4C1E2AC0" w:rsidR="008A5754" w:rsidRDefault="008A5754" w:rsidP="008A5754">
      <w:pPr>
        <w:pStyle w:val="ListParagraph"/>
        <w:rPr>
          <w:rFonts w:asciiTheme="minorHAnsi" w:hAnsiTheme="minorHAnsi" w:cstheme="minorHAnsi"/>
        </w:rPr>
      </w:pPr>
    </w:p>
    <w:p w14:paraId="3C5AE6FC" w14:textId="77777777" w:rsidR="008A5754" w:rsidRPr="00B121C1" w:rsidRDefault="008A5754">
      <w:pPr>
        <w:pStyle w:val="ListParagraph"/>
        <w:rPr>
          <w:rFonts w:asciiTheme="minorHAnsi" w:hAnsiTheme="minorHAnsi" w:cstheme="minorHAnsi"/>
        </w:rPr>
      </w:pPr>
    </w:p>
    <w:p w14:paraId="32FBA09A" w14:textId="77777777" w:rsidR="00581D49" w:rsidRPr="00B121C1" w:rsidRDefault="00581D49" w:rsidP="00B121C1">
      <w:pPr>
        <w:ind w:left="720"/>
        <w:rPr>
          <w:rFonts w:asciiTheme="minorHAnsi" w:hAnsiTheme="minorHAnsi" w:cstheme="minorHAnsi"/>
        </w:rPr>
      </w:pPr>
      <w:r w:rsidRPr="00B121C1">
        <w:rPr>
          <w:rFonts w:asciiTheme="minorHAnsi" w:hAnsiTheme="minorHAnsi" w:cstheme="minorHAnsi"/>
        </w:rPr>
        <w:t>View - Displays task details, request details, approval history, dependent tasks, and user details displayed in different tabs.</w:t>
      </w:r>
    </w:p>
    <w:p w14:paraId="6F78719E" w14:textId="038E8324" w:rsidR="00061BF0" w:rsidRDefault="00581D49" w:rsidP="008A5754">
      <w:pPr>
        <w:ind w:left="720"/>
        <w:rPr>
          <w:rFonts w:asciiTheme="minorHAnsi" w:hAnsiTheme="minorHAnsi" w:cstheme="minorHAnsi"/>
        </w:rPr>
      </w:pPr>
      <w:r w:rsidRPr="00B121C1">
        <w:rPr>
          <w:rFonts w:asciiTheme="minorHAnsi" w:hAnsiTheme="minorHAnsi" w:cstheme="minorHAnsi"/>
        </w:rPr>
        <w:t>Comments - Displays a pop-up window for adding comments for the completed task after provisioning the request</w:t>
      </w:r>
    </w:p>
    <w:p w14:paraId="085B4CBF" w14:textId="7BB50DAB" w:rsidR="008A5754" w:rsidRDefault="008A5754">
      <w:pPr>
        <w:pStyle w:val="Caption"/>
      </w:pPr>
      <w:bookmarkStart w:id="944" w:name="_Toc61522067"/>
      <w:r>
        <w:t xml:space="preserve">Figure </w:t>
      </w:r>
      <w:r w:rsidR="00BC222A">
        <w:fldChar w:fldCharType="begin"/>
      </w:r>
      <w:r w:rsidR="00BC222A">
        <w:instrText xml:space="preserve"> SEQ Figure \* ARABIC </w:instrText>
      </w:r>
      <w:r w:rsidR="00BC222A">
        <w:fldChar w:fldCharType="separate"/>
      </w:r>
      <w:r w:rsidR="00C825B7">
        <w:rPr>
          <w:noProof/>
        </w:rPr>
        <w:t>243</w:t>
      </w:r>
      <w:r w:rsidR="00BC222A">
        <w:rPr>
          <w:noProof/>
        </w:rPr>
        <w:fldChar w:fldCharType="end"/>
      </w:r>
      <w:r>
        <w:t xml:space="preserve"> : View Task details</w:t>
      </w:r>
      <w:bookmarkEnd w:id="944"/>
    </w:p>
    <w:p w14:paraId="13BC67EE" w14:textId="36326F8E" w:rsidR="008A5754" w:rsidRPr="00B121C1" w:rsidRDefault="00A53D4A" w:rsidP="00B121C1">
      <w:pPr>
        <w:ind w:left="720"/>
        <w:rPr>
          <w:rFonts w:asciiTheme="minorHAnsi" w:hAnsiTheme="minorHAnsi" w:cstheme="minorHAnsi"/>
        </w:rPr>
      </w:pPr>
      <w:r>
        <w:rPr>
          <w:noProof/>
        </w:rPr>
        <w:drawing>
          <wp:inline distT="0" distB="0" distL="0" distR="0" wp14:anchorId="47EE7938" wp14:editId="7543A38E">
            <wp:extent cx="4794250" cy="2876550"/>
            <wp:effectExtent l="19050" t="19050" r="25400" b="190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801302" cy="2880781"/>
                    </a:xfrm>
                    <a:prstGeom prst="rect">
                      <a:avLst/>
                    </a:prstGeom>
                    <a:noFill/>
                    <a:ln cmpd="sng">
                      <a:solidFill>
                        <a:srgbClr val="5B9BD5"/>
                      </a:solidFill>
                    </a:ln>
                  </pic:spPr>
                </pic:pic>
              </a:graphicData>
            </a:graphic>
          </wp:inline>
        </w:drawing>
      </w:r>
    </w:p>
    <w:p w14:paraId="02AA6931" w14:textId="54F8163E" w:rsidR="001559E5" w:rsidRPr="00AE3C3C" w:rsidRDefault="000A14CF" w:rsidP="006229B7">
      <w:pPr>
        <w:pStyle w:val="Heading1"/>
      </w:pPr>
      <w:bookmarkStart w:id="945" w:name="_Toc36834826"/>
      <w:bookmarkStart w:id="946" w:name="_Toc36836024"/>
      <w:bookmarkStart w:id="947" w:name="_Toc36834827"/>
      <w:bookmarkStart w:id="948" w:name="_Toc36836025"/>
      <w:bookmarkStart w:id="949" w:name="_Toc36834828"/>
      <w:bookmarkStart w:id="950" w:name="_Toc36836026"/>
      <w:bookmarkStart w:id="951" w:name="_Toc36834829"/>
      <w:bookmarkStart w:id="952" w:name="_Toc36836027"/>
      <w:bookmarkStart w:id="953" w:name="_Toc36834830"/>
      <w:bookmarkStart w:id="954" w:name="_Toc36836028"/>
      <w:bookmarkStart w:id="955" w:name="_Toc36834831"/>
      <w:bookmarkStart w:id="956" w:name="_Toc36836029"/>
      <w:bookmarkStart w:id="957" w:name="_Toc36834832"/>
      <w:bookmarkStart w:id="958" w:name="_Toc36836030"/>
      <w:bookmarkStart w:id="959" w:name="_Toc36834833"/>
      <w:bookmarkStart w:id="960" w:name="_Toc36836031"/>
      <w:bookmarkStart w:id="961" w:name="_Toc36834834"/>
      <w:bookmarkStart w:id="962" w:name="_Toc36836032"/>
      <w:bookmarkStart w:id="963" w:name="_Toc36834835"/>
      <w:bookmarkStart w:id="964" w:name="_Toc36836033"/>
      <w:bookmarkStart w:id="965" w:name="_Toc36834836"/>
      <w:bookmarkStart w:id="966" w:name="_Toc36836034"/>
      <w:bookmarkStart w:id="967" w:name="_Toc36834837"/>
      <w:bookmarkStart w:id="968" w:name="_Toc36836035"/>
      <w:bookmarkStart w:id="969" w:name="_Toc36834838"/>
      <w:bookmarkStart w:id="970" w:name="_Toc36836036"/>
      <w:bookmarkStart w:id="971" w:name="_Toc36834839"/>
      <w:bookmarkStart w:id="972" w:name="_Toc36836037"/>
      <w:bookmarkStart w:id="973" w:name="_Toc36834840"/>
      <w:bookmarkStart w:id="974" w:name="_Toc36836038"/>
      <w:bookmarkStart w:id="975" w:name="_Toc36834841"/>
      <w:bookmarkStart w:id="976" w:name="_Toc36836039"/>
      <w:bookmarkStart w:id="977" w:name="_Toc36834842"/>
      <w:bookmarkStart w:id="978" w:name="_Toc36836040"/>
      <w:bookmarkStart w:id="979" w:name="_Toc36834843"/>
      <w:bookmarkStart w:id="980" w:name="_Toc36836041"/>
      <w:bookmarkStart w:id="981" w:name="_Toc36834844"/>
      <w:bookmarkStart w:id="982" w:name="_Toc36836042"/>
      <w:bookmarkStart w:id="983" w:name="_Toc36834845"/>
      <w:bookmarkStart w:id="984" w:name="_Toc36836043"/>
      <w:bookmarkStart w:id="985" w:name="_Toc36834846"/>
      <w:bookmarkStart w:id="986" w:name="_Toc36836044"/>
      <w:bookmarkStart w:id="987" w:name="_Toc36834847"/>
      <w:bookmarkStart w:id="988" w:name="_Toc36836045"/>
      <w:bookmarkStart w:id="989" w:name="_Toc36834848"/>
      <w:bookmarkStart w:id="990" w:name="_Toc36836046"/>
      <w:bookmarkStart w:id="991" w:name="_Toc36834849"/>
      <w:bookmarkStart w:id="992" w:name="_Toc36836047"/>
      <w:bookmarkStart w:id="993" w:name="_Toc36834850"/>
      <w:bookmarkStart w:id="994" w:name="_Toc36836048"/>
      <w:bookmarkStart w:id="995" w:name="_Toc36834851"/>
      <w:bookmarkStart w:id="996" w:name="_Toc36836049"/>
      <w:bookmarkStart w:id="997" w:name="_Toc36834852"/>
      <w:bookmarkStart w:id="998" w:name="_Toc36836050"/>
      <w:bookmarkStart w:id="999" w:name="_Toc36834853"/>
      <w:bookmarkStart w:id="1000" w:name="_Toc36836051"/>
      <w:bookmarkStart w:id="1001" w:name="_Toc61521809"/>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r>
        <w:t xml:space="preserve">Saviynt Security Manager </w:t>
      </w:r>
      <w:r w:rsidR="001559E5" w:rsidRPr="00AE3C3C">
        <w:t>Troubleshooting</w:t>
      </w:r>
      <w:bookmarkEnd w:id="1001"/>
    </w:p>
    <w:p w14:paraId="5E922D21" w14:textId="7A95347D" w:rsidR="00A92B1B" w:rsidRPr="00AE3C3C" w:rsidRDefault="00A92B1B" w:rsidP="00A92B1B">
      <w:pPr>
        <w:rPr>
          <w:rFonts w:asciiTheme="minorHAnsi" w:hAnsiTheme="minorHAnsi" w:cstheme="minorHAnsi"/>
        </w:rPr>
      </w:pPr>
      <w:r w:rsidRPr="00AE3C3C">
        <w:rPr>
          <w:rFonts w:asciiTheme="minorHAnsi" w:hAnsiTheme="minorHAnsi" w:cstheme="minorHAnsi"/>
        </w:rPr>
        <w:t>This section describes troubleshooting steps and guidelines.</w:t>
      </w:r>
    </w:p>
    <w:p w14:paraId="6659A9A4" w14:textId="77777777" w:rsidR="001559E5" w:rsidRPr="00AE3C3C" w:rsidRDefault="001559E5" w:rsidP="00B61CF8">
      <w:pPr>
        <w:pStyle w:val="Heading2"/>
      </w:pPr>
      <w:bookmarkStart w:id="1002" w:name="_Toc61521810"/>
      <w:bookmarkStart w:id="1003" w:name="_Ref35012106"/>
      <w:r w:rsidRPr="00AE3C3C">
        <w:t>Logging</w:t>
      </w:r>
      <w:bookmarkEnd w:id="1002"/>
    </w:p>
    <w:p w14:paraId="5269C1BD" w14:textId="77777777" w:rsidR="003E0F2D" w:rsidRDefault="00D37218" w:rsidP="001559E5">
      <w:pPr>
        <w:rPr>
          <w:rFonts w:asciiTheme="minorHAnsi" w:hAnsiTheme="minorHAnsi" w:cstheme="minorHAnsi"/>
        </w:rPr>
      </w:pPr>
      <w:r w:rsidRPr="00AE3C3C">
        <w:rPr>
          <w:rFonts w:asciiTheme="minorHAnsi" w:hAnsiTheme="minorHAnsi" w:cstheme="minorHAnsi"/>
        </w:rPr>
        <w:t xml:space="preserve">Logging is </w:t>
      </w:r>
      <w:r w:rsidR="00F643AA" w:rsidRPr="00AE3C3C">
        <w:rPr>
          <w:rFonts w:asciiTheme="minorHAnsi" w:hAnsiTheme="minorHAnsi" w:cstheme="minorHAnsi"/>
        </w:rPr>
        <w:t xml:space="preserve">very </w:t>
      </w:r>
      <w:r w:rsidRPr="00AE3C3C">
        <w:rPr>
          <w:rFonts w:asciiTheme="minorHAnsi" w:hAnsiTheme="minorHAnsi" w:cstheme="minorHAnsi"/>
        </w:rPr>
        <w:t xml:space="preserve">important </w:t>
      </w:r>
      <w:r w:rsidR="00F643AA" w:rsidRPr="00AE3C3C">
        <w:rPr>
          <w:rFonts w:asciiTheme="minorHAnsi" w:hAnsiTheme="minorHAnsi" w:cstheme="minorHAnsi"/>
        </w:rPr>
        <w:t xml:space="preserve">for troubleshooting issues </w:t>
      </w:r>
      <w:r w:rsidR="00F03728" w:rsidRPr="00AE3C3C">
        <w:rPr>
          <w:rFonts w:asciiTheme="minorHAnsi" w:hAnsiTheme="minorHAnsi" w:cstheme="minorHAnsi"/>
        </w:rPr>
        <w:t xml:space="preserve">on </w:t>
      </w:r>
      <w:r w:rsidR="00F643AA" w:rsidRPr="00AE3C3C">
        <w:rPr>
          <w:rFonts w:asciiTheme="minorHAnsi" w:hAnsiTheme="minorHAnsi" w:cstheme="minorHAnsi"/>
        </w:rPr>
        <w:t xml:space="preserve">day to day operations. </w:t>
      </w:r>
      <w:r w:rsidR="008523B6">
        <w:rPr>
          <w:rFonts w:asciiTheme="minorHAnsi" w:hAnsiTheme="minorHAnsi" w:cstheme="minorHAnsi"/>
        </w:rPr>
        <w:t>T</w:t>
      </w:r>
      <w:r w:rsidR="00F643AA" w:rsidRPr="00AE3C3C">
        <w:rPr>
          <w:rFonts w:asciiTheme="minorHAnsi" w:hAnsiTheme="minorHAnsi" w:cstheme="minorHAnsi"/>
        </w:rPr>
        <w:t xml:space="preserve">here are various components and logging mechanism differs depends on the components. </w:t>
      </w:r>
    </w:p>
    <w:p w14:paraId="18CDF1BD" w14:textId="00A198A6" w:rsidR="001559E5" w:rsidRPr="00AE3C3C" w:rsidRDefault="0002230C" w:rsidP="001559E5">
      <w:pPr>
        <w:rPr>
          <w:rFonts w:asciiTheme="minorHAnsi" w:hAnsiTheme="minorHAnsi" w:cstheme="minorHAnsi"/>
        </w:rPr>
      </w:pPr>
      <w:r w:rsidRPr="00AE3C3C">
        <w:rPr>
          <w:rFonts w:asciiTheme="minorHAnsi" w:hAnsiTheme="minorHAnsi" w:cstheme="minorHAnsi"/>
        </w:rPr>
        <w:t>Using log files</w:t>
      </w:r>
      <w:r w:rsidR="00991E7A" w:rsidRPr="00AE3C3C">
        <w:rPr>
          <w:rFonts w:asciiTheme="minorHAnsi" w:hAnsiTheme="minorHAnsi" w:cstheme="minorHAnsi"/>
        </w:rPr>
        <w:t>,</w:t>
      </w:r>
      <w:r w:rsidRPr="00AE3C3C">
        <w:rPr>
          <w:rFonts w:asciiTheme="minorHAnsi" w:hAnsiTheme="minorHAnsi" w:cstheme="minorHAnsi"/>
        </w:rPr>
        <w:t xml:space="preserve"> admins can keep track of each activity that happens in an application on daily basis. So that if any issue or error occurs</w:t>
      </w:r>
      <w:r w:rsidR="00991E7A" w:rsidRPr="00AE3C3C">
        <w:rPr>
          <w:rFonts w:asciiTheme="minorHAnsi" w:hAnsiTheme="minorHAnsi" w:cstheme="minorHAnsi"/>
        </w:rPr>
        <w:t>,</w:t>
      </w:r>
      <w:r w:rsidRPr="00AE3C3C">
        <w:rPr>
          <w:rFonts w:asciiTheme="minorHAnsi" w:hAnsiTheme="minorHAnsi" w:cstheme="minorHAnsi"/>
        </w:rPr>
        <w:t xml:space="preserve"> these log files can be checked to determine when, how</w:t>
      </w:r>
      <w:r w:rsidR="00991E7A" w:rsidRPr="00AE3C3C">
        <w:rPr>
          <w:rFonts w:asciiTheme="minorHAnsi" w:hAnsiTheme="minorHAnsi" w:cstheme="minorHAnsi"/>
        </w:rPr>
        <w:t>,</w:t>
      </w:r>
      <w:r w:rsidRPr="00AE3C3C">
        <w:rPr>
          <w:rFonts w:asciiTheme="minorHAnsi" w:hAnsiTheme="minorHAnsi" w:cstheme="minorHAnsi"/>
        </w:rPr>
        <w:t xml:space="preserve"> and what error has occurred which will save lot of time for resolving any issue. There can be different log levels set for gathering date:</w:t>
      </w:r>
    </w:p>
    <w:p w14:paraId="2FBFAE7C" w14:textId="77777777" w:rsidR="0002230C" w:rsidRPr="00AE3C3C" w:rsidRDefault="0002230C" w:rsidP="00066A9D">
      <w:pPr>
        <w:pStyle w:val="ListParagraph"/>
        <w:numPr>
          <w:ilvl w:val="0"/>
          <w:numId w:val="7"/>
        </w:numPr>
        <w:rPr>
          <w:rFonts w:asciiTheme="minorHAnsi" w:eastAsia="Times New Roman" w:hAnsiTheme="minorHAnsi" w:cstheme="minorHAnsi"/>
          <w:szCs w:val="20"/>
          <w:lang w:val="en-GB"/>
        </w:rPr>
      </w:pPr>
      <w:r w:rsidRPr="00AE3C3C">
        <w:rPr>
          <w:rFonts w:asciiTheme="minorHAnsi" w:eastAsia="Times New Roman" w:hAnsiTheme="minorHAnsi" w:cstheme="minorHAnsi"/>
          <w:b/>
          <w:szCs w:val="20"/>
          <w:lang w:val="en-GB"/>
        </w:rPr>
        <w:t>Debug</w:t>
      </w:r>
      <w:r w:rsidRPr="00AE3C3C">
        <w:rPr>
          <w:rFonts w:asciiTheme="minorHAnsi" w:eastAsia="Times New Roman" w:hAnsiTheme="minorHAnsi" w:cstheme="minorHAnsi"/>
          <w:szCs w:val="20"/>
          <w:lang w:val="en-GB"/>
        </w:rPr>
        <w:t>: used to store debug logs. This will provide detailed logs for debugging purpose.</w:t>
      </w:r>
    </w:p>
    <w:p w14:paraId="6795A82E" w14:textId="77777777" w:rsidR="0002230C" w:rsidRPr="00AE3C3C" w:rsidRDefault="0002230C" w:rsidP="00066A9D">
      <w:pPr>
        <w:pStyle w:val="ListParagraph"/>
        <w:numPr>
          <w:ilvl w:val="0"/>
          <w:numId w:val="7"/>
        </w:numPr>
        <w:rPr>
          <w:rFonts w:asciiTheme="minorHAnsi" w:eastAsia="Times New Roman" w:hAnsiTheme="minorHAnsi" w:cstheme="minorHAnsi"/>
          <w:szCs w:val="20"/>
          <w:lang w:val="en-GB"/>
        </w:rPr>
      </w:pPr>
      <w:r w:rsidRPr="00AE3C3C">
        <w:rPr>
          <w:rFonts w:asciiTheme="minorHAnsi" w:eastAsia="Times New Roman" w:hAnsiTheme="minorHAnsi" w:cstheme="minorHAnsi"/>
          <w:b/>
          <w:szCs w:val="20"/>
          <w:lang w:val="en-GB"/>
        </w:rPr>
        <w:t>Error</w:t>
      </w:r>
      <w:r w:rsidRPr="00AE3C3C">
        <w:rPr>
          <w:rFonts w:asciiTheme="minorHAnsi" w:eastAsia="Times New Roman" w:hAnsiTheme="minorHAnsi" w:cstheme="minorHAnsi"/>
          <w:szCs w:val="20"/>
          <w:lang w:val="en-GB"/>
        </w:rPr>
        <w:t>: used to store error logs only. This will provide error trace if any error occurs.</w:t>
      </w:r>
    </w:p>
    <w:p w14:paraId="7361E472" w14:textId="1E1EF9B0" w:rsidR="0002230C" w:rsidRDefault="0002230C" w:rsidP="00066A9D">
      <w:pPr>
        <w:pStyle w:val="ListParagraph"/>
        <w:numPr>
          <w:ilvl w:val="0"/>
          <w:numId w:val="7"/>
        </w:numPr>
        <w:rPr>
          <w:rFonts w:asciiTheme="minorHAnsi" w:eastAsia="Times New Roman" w:hAnsiTheme="minorHAnsi" w:cstheme="minorHAnsi"/>
          <w:szCs w:val="20"/>
          <w:lang w:val="en-GB"/>
        </w:rPr>
      </w:pPr>
      <w:r w:rsidRPr="00AE3C3C">
        <w:rPr>
          <w:rFonts w:asciiTheme="minorHAnsi" w:eastAsia="Times New Roman" w:hAnsiTheme="minorHAnsi" w:cstheme="minorHAnsi"/>
          <w:b/>
          <w:szCs w:val="20"/>
          <w:lang w:val="en-GB"/>
        </w:rPr>
        <w:t>Warn</w:t>
      </w:r>
      <w:r w:rsidRPr="00AE3C3C">
        <w:rPr>
          <w:rFonts w:asciiTheme="minorHAnsi" w:eastAsia="Times New Roman" w:hAnsiTheme="minorHAnsi" w:cstheme="minorHAnsi"/>
          <w:szCs w:val="20"/>
          <w:lang w:val="en-GB"/>
        </w:rPr>
        <w:t>: used for storing both errors and warning in log files.</w:t>
      </w:r>
    </w:p>
    <w:p w14:paraId="03A82FAB" w14:textId="225256FD" w:rsidR="00C75A2A" w:rsidRDefault="00C75A2A" w:rsidP="00C75A2A">
      <w:pPr>
        <w:rPr>
          <w:rFonts w:asciiTheme="minorHAnsi" w:hAnsiTheme="minorHAnsi" w:cstheme="minorHAnsi"/>
          <w:lang w:val="en-GB"/>
        </w:rPr>
      </w:pPr>
    </w:p>
    <w:p w14:paraId="3B6E94E8" w14:textId="5AE9368C" w:rsidR="00C75A2A" w:rsidRDefault="00C75A2A" w:rsidP="00C75A2A">
      <w:pPr>
        <w:rPr>
          <w:rFonts w:asciiTheme="minorHAnsi" w:hAnsiTheme="minorHAnsi" w:cstheme="minorHAnsi"/>
        </w:rPr>
      </w:pPr>
      <w:r w:rsidRPr="00AE3C3C">
        <w:rPr>
          <w:rFonts w:asciiTheme="minorHAnsi" w:hAnsiTheme="minorHAnsi" w:cstheme="minorHAnsi"/>
        </w:rPr>
        <w:t>logs are used fo</w:t>
      </w:r>
      <w:r>
        <w:rPr>
          <w:rFonts w:asciiTheme="minorHAnsi" w:hAnsiTheme="minorHAnsi" w:cstheme="minorHAnsi"/>
        </w:rPr>
        <w:t>r troubleshooting any issue is occurred during processing task or operation. Following are some operation where IAM admin team must investigate log files.</w:t>
      </w:r>
    </w:p>
    <w:p w14:paraId="056674BD" w14:textId="6CC6F8B8" w:rsidR="00C75A2A" w:rsidRDefault="00C75A2A" w:rsidP="00207D43">
      <w:pPr>
        <w:pStyle w:val="ListParagraph"/>
        <w:numPr>
          <w:ilvl w:val="0"/>
          <w:numId w:val="70"/>
        </w:numPr>
        <w:rPr>
          <w:rFonts w:asciiTheme="minorHAnsi" w:hAnsiTheme="minorHAnsi" w:cstheme="minorHAnsi"/>
        </w:rPr>
      </w:pPr>
      <w:r>
        <w:rPr>
          <w:rFonts w:asciiTheme="minorHAnsi" w:hAnsiTheme="minorHAnsi" w:cstheme="minorHAnsi"/>
        </w:rPr>
        <w:t>Task failed in Pending Task</w:t>
      </w:r>
    </w:p>
    <w:p w14:paraId="52C0EAC2" w14:textId="3AC27CC6" w:rsidR="00C75A2A" w:rsidRPr="001C54BB" w:rsidRDefault="00C75A2A" w:rsidP="00207D43">
      <w:pPr>
        <w:pStyle w:val="ListParagraph"/>
        <w:numPr>
          <w:ilvl w:val="0"/>
          <w:numId w:val="70"/>
        </w:numPr>
        <w:rPr>
          <w:rFonts w:asciiTheme="minorHAnsi" w:hAnsiTheme="minorHAnsi" w:cstheme="minorHAnsi"/>
        </w:rPr>
      </w:pPr>
      <w:r>
        <w:rPr>
          <w:rFonts w:asciiTheme="minorHAnsi" w:hAnsiTheme="minorHAnsi" w:cstheme="minorHAnsi"/>
        </w:rPr>
        <w:t>Task failed with error status in Completed Task.</w:t>
      </w:r>
    </w:p>
    <w:p w14:paraId="0AE2D8BA" w14:textId="375FA60C" w:rsidR="00C75A2A" w:rsidRDefault="00C75A2A" w:rsidP="00207D43">
      <w:pPr>
        <w:pStyle w:val="ListParagraph"/>
        <w:numPr>
          <w:ilvl w:val="0"/>
          <w:numId w:val="70"/>
        </w:numPr>
        <w:rPr>
          <w:rFonts w:asciiTheme="minorHAnsi" w:hAnsiTheme="minorHAnsi" w:cstheme="minorHAnsi"/>
        </w:rPr>
      </w:pPr>
      <w:r>
        <w:rPr>
          <w:rFonts w:asciiTheme="minorHAnsi" w:hAnsiTheme="minorHAnsi" w:cstheme="minorHAnsi"/>
        </w:rPr>
        <w:t>Scheduling job is failed.</w:t>
      </w:r>
    </w:p>
    <w:p w14:paraId="36DB09F5" w14:textId="6B71F1F3" w:rsidR="00C75A2A" w:rsidRDefault="00C75A2A" w:rsidP="00207D43">
      <w:pPr>
        <w:pStyle w:val="ListParagraph"/>
        <w:numPr>
          <w:ilvl w:val="0"/>
          <w:numId w:val="70"/>
        </w:numPr>
        <w:rPr>
          <w:rFonts w:asciiTheme="minorHAnsi" w:hAnsiTheme="minorHAnsi" w:cstheme="minorHAnsi"/>
        </w:rPr>
      </w:pPr>
      <w:r>
        <w:rPr>
          <w:rFonts w:asciiTheme="minorHAnsi" w:hAnsiTheme="minorHAnsi" w:cstheme="minorHAnsi"/>
        </w:rPr>
        <w:t>Reconciliation job is failed.</w:t>
      </w:r>
    </w:p>
    <w:p w14:paraId="4307EE6B" w14:textId="77777777" w:rsidR="00C75A2A" w:rsidRPr="00B121C1" w:rsidRDefault="00C75A2A" w:rsidP="00B121C1">
      <w:pPr>
        <w:rPr>
          <w:rFonts w:asciiTheme="minorHAnsi" w:hAnsiTheme="minorHAnsi" w:cstheme="minorHAnsi"/>
          <w:lang w:val="en-GB"/>
        </w:rPr>
      </w:pPr>
    </w:p>
    <w:p w14:paraId="0D85CD4C" w14:textId="1F8F9AB5" w:rsidR="004F163B" w:rsidRPr="00AE3C3C" w:rsidRDefault="000E4F37" w:rsidP="00A91757">
      <w:pPr>
        <w:pStyle w:val="Heading3"/>
        <w:rPr>
          <w:szCs w:val="20"/>
        </w:rPr>
      </w:pPr>
      <w:bookmarkStart w:id="1004" w:name="_Toc61521811"/>
      <w:r>
        <w:rPr>
          <w:szCs w:val="20"/>
        </w:rPr>
        <w:t>Application</w:t>
      </w:r>
      <w:r w:rsidR="004F163B" w:rsidRPr="00AE3C3C">
        <w:rPr>
          <w:szCs w:val="20"/>
        </w:rPr>
        <w:t xml:space="preserve"> Log Details</w:t>
      </w:r>
      <w:bookmarkEnd w:id="1004"/>
    </w:p>
    <w:p w14:paraId="61219507" w14:textId="7675A7FD" w:rsidR="0002230C" w:rsidRDefault="000E4F37" w:rsidP="0002230C">
      <w:pPr>
        <w:rPr>
          <w:rFonts w:asciiTheme="minorHAnsi" w:hAnsiTheme="minorHAnsi" w:cstheme="minorHAnsi"/>
        </w:rPr>
      </w:pPr>
      <w:r>
        <w:rPr>
          <w:rFonts w:asciiTheme="minorHAnsi" w:hAnsiTheme="minorHAnsi" w:cstheme="minorHAnsi"/>
        </w:rPr>
        <w:t>Application</w:t>
      </w:r>
      <w:r w:rsidR="0002230C" w:rsidRPr="00AE3C3C">
        <w:rPr>
          <w:rFonts w:asciiTheme="minorHAnsi" w:hAnsiTheme="minorHAnsi" w:cstheme="minorHAnsi"/>
        </w:rPr>
        <w:t xml:space="preserve"> logs are used for logging all the activities that happens in </w:t>
      </w:r>
      <w:r>
        <w:rPr>
          <w:rFonts w:asciiTheme="minorHAnsi" w:hAnsiTheme="minorHAnsi" w:cstheme="minorHAnsi"/>
        </w:rPr>
        <w:t>SSM</w:t>
      </w:r>
      <w:r w:rsidR="0002230C" w:rsidRPr="00AE3C3C">
        <w:rPr>
          <w:rFonts w:asciiTheme="minorHAnsi" w:hAnsiTheme="minorHAnsi" w:cstheme="minorHAnsi"/>
        </w:rPr>
        <w:t xml:space="preserve"> servers for processing daily IDM related activities. This is helpful to track any issues that may occur in the environment.</w:t>
      </w:r>
    </w:p>
    <w:p w14:paraId="1ABA9B69" w14:textId="565C7E82" w:rsidR="00DB26A7" w:rsidRDefault="00DB26A7" w:rsidP="0002230C">
      <w:pPr>
        <w:rPr>
          <w:rFonts w:asciiTheme="minorHAnsi" w:hAnsiTheme="minorHAnsi" w:cstheme="minorHAnsi"/>
        </w:rPr>
      </w:pPr>
      <w:r w:rsidRPr="00DB26A7">
        <w:rPr>
          <w:rFonts w:asciiTheme="minorHAnsi" w:hAnsiTheme="minorHAnsi" w:cstheme="minorHAnsi"/>
        </w:rPr>
        <w:t>The “</w:t>
      </w:r>
      <w:r w:rsidRPr="00DB26A7">
        <w:rPr>
          <w:rFonts w:asciiTheme="minorHAnsi" w:hAnsiTheme="minorHAnsi" w:cstheme="minorHAnsi"/>
          <w:bCs/>
        </w:rPr>
        <w:t>Application Logs</w:t>
      </w:r>
      <w:r w:rsidRPr="00DB26A7">
        <w:rPr>
          <w:rFonts w:asciiTheme="minorHAnsi" w:hAnsiTheme="minorHAnsi" w:cstheme="minorHAnsi"/>
        </w:rPr>
        <w:t>” feature in SSM allows you to view and download application logs with various log options and number of lines. </w:t>
      </w:r>
    </w:p>
    <w:p w14:paraId="356E287B" w14:textId="73C88E08" w:rsidR="00583ED9" w:rsidRDefault="00583ED9" w:rsidP="0002230C">
      <w:pPr>
        <w:rPr>
          <w:rFonts w:asciiTheme="minorHAnsi" w:hAnsiTheme="minorHAnsi" w:cstheme="minorHAnsi"/>
        </w:rPr>
      </w:pPr>
      <w:r w:rsidRPr="00583ED9">
        <w:rPr>
          <w:rFonts w:asciiTheme="minorHAnsi" w:hAnsiTheme="minorHAnsi" w:cstheme="minorHAnsi"/>
        </w:rPr>
        <w:t>Perform the steps below to view and download Application Logs:</w:t>
      </w:r>
    </w:p>
    <w:p w14:paraId="4D803385" w14:textId="5050ED77" w:rsidR="000E4F37" w:rsidRDefault="000E4F37" w:rsidP="00207D43">
      <w:pPr>
        <w:pStyle w:val="ListParagraph"/>
        <w:numPr>
          <w:ilvl w:val="0"/>
          <w:numId w:val="38"/>
        </w:numPr>
        <w:rPr>
          <w:rFonts w:asciiTheme="minorHAnsi" w:hAnsiTheme="minorHAnsi" w:cstheme="minorHAnsi"/>
        </w:rPr>
      </w:pPr>
      <w:r w:rsidRPr="00DB26A7">
        <w:rPr>
          <w:rFonts w:asciiTheme="minorHAnsi" w:hAnsiTheme="minorHAnsi" w:cstheme="minorHAnsi"/>
        </w:rPr>
        <w:t xml:space="preserve">To view Application logs </w:t>
      </w:r>
      <w:r w:rsidR="00D46048">
        <w:rPr>
          <w:rFonts w:asciiTheme="minorHAnsi" w:hAnsiTheme="minorHAnsi" w:cstheme="minorHAnsi"/>
        </w:rPr>
        <w:t xml:space="preserve">IAM administrator must </w:t>
      </w:r>
      <w:r w:rsidRPr="00DB26A7">
        <w:rPr>
          <w:rFonts w:asciiTheme="minorHAnsi" w:hAnsiTheme="minorHAnsi" w:cstheme="minorHAnsi"/>
        </w:rPr>
        <w:t xml:space="preserve">login into SSM and navigate to </w:t>
      </w:r>
      <w:r w:rsidRPr="000E4F37">
        <w:rPr>
          <w:rFonts w:ascii="Wingdings" w:eastAsia="Wingdings" w:hAnsi="Wingdings" w:cs="Wingdings"/>
        </w:rPr>
        <w:t>à</w:t>
      </w:r>
      <w:r w:rsidRPr="00DB26A7">
        <w:rPr>
          <w:rFonts w:asciiTheme="minorHAnsi" w:hAnsiTheme="minorHAnsi" w:cstheme="minorHAnsi"/>
        </w:rPr>
        <w:t xml:space="preserve"> Admin tab.</w:t>
      </w:r>
    </w:p>
    <w:p w14:paraId="363F0C52" w14:textId="0919EE2E" w:rsidR="006D17C7" w:rsidRDefault="006D17C7" w:rsidP="00207D43">
      <w:pPr>
        <w:pStyle w:val="ListParagraph"/>
        <w:numPr>
          <w:ilvl w:val="0"/>
          <w:numId w:val="38"/>
        </w:numPr>
        <w:rPr>
          <w:rFonts w:asciiTheme="minorHAnsi" w:hAnsiTheme="minorHAnsi" w:cstheme="minorHAnsi"/>
        </w:rPr>
      </w:pPr>
      <w:r>
        <w:rPr>
          <w:rFonts w:asciiTheme="minorHAnsi" w:hAnsiTheme="minorHAnsi" w:cstheme="minorHAnsi"/>
        </w:rPr>
        <w:t>C</w:t>
      </w:r>
      <w:r w:rsidRPr="006D17C7">
        <w:rPr>
          <w:rFonts w:asciiTheme="minorHAnsi" w:hAnsiTheme="minorHAnsi" w:cstheme="minorHAnsi"/>
        </w:rPr>
        <w:t>lick Admin </w:t>
      </w:r>
      <w:r w:rsidR="008F2907" w:rsidRPr="008F2907">
        <w:rPr>
          <w:rFonts w:asciiTheme="minorHAnsi" w:eastAsia="Wingdings" w:hAnsiTheme="minorHAnsi" w:cstheme="minorHAnsi"/>
        </w:rPr>
        <w:t>à</w:t>
      </w:r>
      <w:r w:rsidR="008F2907">
        <w:rPr>
          <w:rFonts w:asciiTheme="minorHAnsi" w:hAnsiTheme="minorHAnsi" w:cstheme="minorHAnsi"/>
        </w:rPr>
        <w:t xml:space="preserve"> </w:t>
      </w:r>
      <w:r w:rsidRPr="006D17C7">
        <w:rPr>
          <w:rFonts w:asciiTheme="minorHAnsi" w:hAnsiTheme="minorHAnsi" w:cstheme="minorHAnsi"/>
        </w:rPr>
        <w:t>Admin Functions </w:t>
      </w:r>
      <w:r w:rsidR="008F2907" w:rsidRPr="008F2907">
        <w:rPr>
          <w:rFonts w:asciiTheme="minorHAnsi" w:eastAsia="Wingdings" w:hAnsiTheme="minorHAnsi" w:cstheme="minorHAnsi"/>
        </w:rPr>
        <w:t>à</w:t>
      </w:r>
      <w:r w:rsidRPr="006D17C7">
        <w:rPr>
          <w:rFonts w:asciiTheme="minorHAnsi" w:hAnsiTheme="minorHAnsi" w:cstheme="minorHAnsi"/>
        </w:rPr>
        <w:t> Application Logs.</w:t>
      </w:r>
    </w:p>
    <w:p w14:paraId="5E90509E" w14:textId="61719C7B" w:rsidR="006D17C7" w:rsidRDefault="006D17C7" w:rsidP="006D17C7">
      <w:pPr>
        <w:pStyle w:val="ListParagraph"/>
        <w:rPr>
          <w:rFonts w:asciiTheme="minorHAnsi" w:hAnsiTheme="minorHAnsi" w:cstheme="minorHAnsi"/>
        </w:rPr>
      </w:pPr>
    </w:p>
    <w:p w14:paraId="72632C24" w14:textId="56B4F4DC" w:rsidR="000338CA" w:rsidRDefault="000338CA" w:rsidP="000338CA">
      <w:pPr>
        <w:pStyle w:val="Caption"/>
      </w:pPr>
      <w:bookmarkStart w:id="1005" w:name="_Toc61522068"/>
      <w:r>
        <w:t xml:space="preserve">Figure </w:t>
      </w:r>
      <w:r w:rsidR="00BC222A">
        <w:fldChar w:fldCharType="begin"/>
      </w:r>
      <w:r w:rsidR="00BC222A">
        <w:instrText xml:space="preserve"> SEQ Figure \* ARABIC </w:instrText>
      </w:r>
      <w:r w:rsidR="00BC222A">
        <w:fldChar w:fldCharType="separate"/>
      </w:r>
      <w:r w:rsidR="00C825B7">
        <w:rPr>
          <w:noProof/>
        </w:rPr>
        <w:t>244</w:t>
      </w:r>
      <w:r w:rsidR="00BC222A">
        <w:rPr>
          <w:noProof/>
        </w:rPr>
        <w:fldChar w:fldCharType="end"/>
      </w:r>
      <w:r>
        <w:t xml:space="preserve"> : </w:t>
      </w:r>
      <w:r w:rsidR="008F2907">
        <w:t>Application</w:t>
      </w:r>
      <w:r>
        <w:t xml:space="preserve"> Logs</w:t>
      </w:r>
      <w:bookmarkEnd w:id="1005"/>
    </w:p>
    <w:p w14:paraId="5E8D07C7" w14:textId="55241892" w:rsidR="006D17C7" w:rsidRDefault="000338CA" w:rsidP="006D17C7">
      <w:pPr>
        <w:pStyle w:val="ListParagraph"/>
        <w:rPr>
          <w:rFonts w:asciiTheme="minorHAnsi" w:hAnsiTheme="minorHAnsi" w:cstheme="minorHAnsi"/>
        </w:rPr>
      </w:pPr>
      <w:r>
        <w:rPr>
          <w:rFonts w:asciiTheme="minorHAnsi" w:hAnsiTheme="minorHAnsi" w:cstheme="minorHAnsi"/>
          <w:noProof/>
        </w:rPr>
        <w:drawing>
          <wp:inline distT="0" distB="0" distL="0" distR="0" wp14:anchorId="1825EF76" wp14:editId="3C91A3FA">
            <wp:extent cx="4639214" cy="2786380"/>
            <wp:effectExtent l="19050" t="19050" r="28575" b="1397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rotWithShape="1">
                    <a:blip r:embed="rId239">
                      <a:extLst>
                        <a:ext uri="{28A0092B-C50C-407E-A947-70E740481C1C}">
                          <a14:useLocalDpi xmlns:a14="http://schemas.microsoft.com/office/drawing/2010/main" val="0"/>
                        </a:ext>
                      </a:extLst>
                    </a:blip>
                    <a:srcRect t="7546"/>
                    <a:stretch/>
                  </pic:blipFill>
                  <pic:spPr bwMode="auto">
                    <a:xfrm>
                      <a:off x="0" y="0"/>
                      <a:ext cx="4643954" cy="2789227"/>
                    </a:xfrm>
                    <a:prstGeom prst="rect">
                      <a:avLst/>
                    </a:prstGeom>
                    <a:noFill/>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B1C5FC" w14:textId="70053653" w:rsidR="006D17C7" w:rsidRDefault="006D17C7" w:rsidP="006D17C7">
      <w:pPr>
        <w:pStyle w:val="ListParagraph"/>
        <w:rPr>
          <w:rFonts w:asciiTheme="minorHAnsi" w:hAnsiTheme="minorHAnsi" w:cstheme="minorHAnsi"/>
        </w:rPr>
      </w:pPr>
    </w:p>
    <w:p w14:paraId="1B55B005" w14:textId="414E811D" w:rsidR="00F4599E" w:rsidRPr="006D17C7" w:rsidRDefault="006D17C7" w:rsidP="00207D43">
      <w:pPr>
        <w:pStyle w:val="ListParagraph"/>
        <w:numPr>
          <w:ilvl w:val="0"/>
          <w:numId w:val="38"/>
        </w:numPr>
        <w:rPr>
          <w:rFonts w:asciiTheme="minorHAnsi" w:hAnsiTheme="minorHAnsi" w:cstheme="minorHAnsi"/>
        </w:rPr>
      </w:pPr>
      <w:r w:rsidRPr="006D17C7">
        <w:rPr>
          <w:rFonts w:asciiTheme="minorHAnsi" w:hAnsiTheme="minorHAnsi" w:cstheme="minorHAnsi"/>
        </w:rPr>
        <w:t>Click Log File and choose a type of log</w:t>
      </w:r>
      <w:r w:rsidR="00F4599E">
        <w:rPr>
          <w:rFonts w:asciiTheme="minorHAnsi" w:hAnsiTheme="minorHAnsi" w:cstheme="minorHAnsi"/>
        </w:rPr>
        <w:t>.</w:t>
      </w:r>
      <w:r w:rsidR="00F4599E" w:rsidRPr="00F4599E">
        <w:rPr>
          <w:rFonts w:asciiTheme="minorHAnsi" w:hAnsiTheme="minorHAnsi" w:cstheme="minorHAnsi"/>
        </w:rPr>
        <w:t xml:space="preserve"> </w:t>
      </w:r>
      <w:r w:rsidR="00F4599E" w:rsidRPr="006D17C7">
        <w:rPr>
          <w:rFonts w:asciiTheme="minorHAnsi" w:hAnsiTheme="minorHAnsi" w:cstheme="minorHAnsi"/>
        </w:rPr>
        <w:t>Type the number of lines to be displayed in the Number of Lines.</w:t>
      </w:r>
      <w:r w:rsidR="00F4599E" w:rsidRPr="00F4599E">
        <w:rPr>
          <w:rFonts w:asciiTheme="minorHAnsi" w:hAnsiTheme="minorHAnsi" w:cstheme="minorHAnsi"/>
        </w:rPr>
        <w:t xml:space="preserve"> </w:t>
      </w:r>
      <w:r w:rsidR="00F4599E" w:rsidRPr="006D17C7">
        <w:rPr>
          <w:rFonts w:asciiTheme="minorHAnsi" w:hAnsiTheme="minorHAnsi" w:cstheme="minorHAnsi"/>
        </w:rPr>
        <w:t>Click Get Logs to display the logs or to refresh the results.</w:t>
      </w:r>
    </w:p>
    <w:p w14:paraId="6875C236" w14:textId="77777777" w:rsidR="00F4599E" w:rsidRPr="006D17C7" w:rsidRDefault="00F4599E" w:rsidP="00F4599E">
      <w:pPr>
        <w:pStyle w:val="ListParagraph"/>
        <w:rPr>
          <w:rFonts w:asciiTheme="minorHAnsi" w:hAnsiTheme="minorHAnsi" w:cstheme="minorHAnsi"/>
        </w:rPr>
      </w:pPr>
      <w:r w:rsidRPr="006D17C7">
        <w:rPr>
          <w:rFonts w:asciiTheme="minorHAnsi" w:hAnsiTheme="minorHAnsi" w:cstheme="minorHAnsi"/>
        </w:rPr>
        <w:t>Example: To filter and display only the last 100 lines, specify '100' in Number of Lines.</w:t>
      </w:r>
    </w:p>
    <w:p w14:paraId="2BC872F7" w14:textId="31FA3D61" w:rsidR="006D17C7" w:rsidRDefault="006D17C7" w:rsidP="00F4599E">
      <w:pPr>
        <w:pStyle w:val="ListParagraph"/>
        <w:rPr>
          <w:rFonts w:asciiTheme="minorHAnsi" w:hAnsiTheme="minorHAnsi" w:cstheme="minorHAnsi"/>
        </w:rPr>
      </w:pPr>
    </w:p>
    <w:p w14:paraId="02F5C083" w14:textId="502B80D1" w:rsidR="00F4599E" w:rsidRDefault="00F4599E" w:rsidP="00F4599E">
      <w:pPr>
        <w:pStyle w:val="Caption"/>
      </w:pPr>
      <w:bookmarkStart w:id="1006" w:name="_Toc61522069"/>
      <w:r>
        <w:t xml:space="preserve">Figure </w:t>
      </w:r>
      <w:r w:rsidR="00BC222A">
        <w:fldChar w:fldCharType="begin"/>
      </w:r>
      <w:r w:rsidR="00BC222A">
        <w:instrText xml:space="preserve"> SEQ Figure \* ARABIC </w:instrText>
      </w:r>
      <w:r w:rsidR="00BC222A">
        <w:fldChar w:fldCharType="separate"/>
      </w:r>
      <w:r w:rsidR="00C825B7">
        <w:rPr>
          <w:noProof/>
        </w:rPr>
        <w:t>245</w:t>
      </w:r>
      <w:r w:rsidR="00BC222A">
        <w:rPr>
          <w:noProof/>
        </w:rPr>
        <w:fldChar w:fldCharType="end"/>
      </w:r>
      <w:r>
        <w:t xml:space="preserve"> : Application Logs</w:t>
      </w:r>
      <w:bookmarkEnd w:id="1006"/>
    </w:p>
    <w:p w14:paraId="7D730E51" w14:textId="5AF71CEC" w:rsidR="00F4599E" w:rsidRPr="00F4599E" w:rsidRDefault="00F4599E" w:rsidP="00F4599E">
      <w:pPr>
        <w:spacing w:after="160" w:line="259" w:lineRule="auto"/>
        <w:ind w:left="720"/>
        <w:jc w:val="left"/>
        <w:rPr>
          <w:rFonts w:asciiTheme="minorHAnsi" w:hAnsiTheme="minorHAnsi" w:cstheme="minorHAnsi"/>
        </w:rPr>
      </w:pPr>
      <w:r>
        <w:rPr>
          <w:rFonts w:asciiTheme="minorHAnsi" w:hAnsiTheme="minorHAnsi" w:cstheme="minorHAnsi"/>
          <w:noProof/>
        </w:rPr>
        <w:drawing>
          <wp:inline distT="0" distB="0" distL="0" distR="0" wp14:anchorId="7A2E29E8" wp14:editId="447B2045">
            <wp:extent cx="4518444" cy="2465070"/>
            <wp:effectExtent l="19050" t="19050" r="15875" b="1143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240">
                      <a:extLst>
                        <a:ext uri="{28A0092B-C50C-407E-A947-70E740481C1C}">
                          <a14:useLocalDpi xmlns:a14="http://schemas.microsoft.com/office/drawing/2010/main" val="0"/>
                        </a:ext>
                      </a:extLst>
                    </a:blip>
                    <a:srcRect t="8716"/>
                    <a:stretch/>
                  </pic:blipFill>
                  <pic:spPr bwMode="auto">
                    <a:xfrm>
                      <a:off x="0" y="0"/>
                      <a:ext cx="4522070" cy="2467048"/>
                    </a:xfrm>
                    <a:prstGeom prst="rect">
                      <a:avLst/>
                    </a:prstGeom>
                    <a:noFill/>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8A02DDD" w14:textId="21122FF3" w:rsidR="006D17C7" w:rsidRPr="008423D6" w:rsidRDefault="006D17C7" w:rsidP="00207D43">
      <w:pPr>
        <w:pStyle w:val="ListParagraph"/>
        <w:numPr>
          <w:ilvl w:val="0"/>
          <w:numId w:val="38"/>
        </w:numPr>
        <w:rPr>
          <w:rFonts w:asciiTheme="minorHAnsi" w:hAnsiTheme="minorHAnsi" w:cstheme="minorHAnsi"/>
        </w:rPr>
      </w:pPr>
      <w:r w:rsidRPr="006D17C7">
        <w:rPr>
          <w:rFonts w:asciiTheme="minorHAnsi" w:hAnsiTheme="minorHAnsi" w:cstheme="minorHAnsi"/>
        </w:rPr>
        <w:t>Click Download to download the displayed logs.</w:t>
      </w:r>
      <w:r w:rsidR="001A1767">
        <w:rPr>
          <w:rFonts w:asciiTheme="minorHAnsi" w:hAnsiTheme="minorHAnsi" w:cstheme="minorHAnsi"/>
        </w:rPr>
        <w:t xml:space="preserve"> </w:t>
      </w:r>
      <w:r w:rsidRPr="008423D6">
        <w:rPr>
          <w:rFonts w:asciiTheme="minorHAnsi" w:hAnsiTheme="minorHAnsi" w:cstheme="minorHAnsi"/>
        </w:rPr>
        <w:t>Choose Download Full File or Download Selected Line as per your requirement from the dialog box.</w:t>
      </w:r>
    </w:p>
    <w:p w14:paraId="3ADB547B" w14:textId="77777777" w:rsidR="001A1767" w:rsidRDefault="001A1767" w:rsidP="008423D6">
      <w:pPr>
        <w:pStyle w:val="ListParagraph"/>
        <w:rPr>
          <w:rFonts w:asciiTheme="minorHAnsi" w:hAnsiTheme="minorHAnsi" w:cstheme="minorHAnsi"/>
        </w:rPr>
      </w:pPr>
    </w:p>
    <w:p w14:paraId="340C74DE" w14:textId="72BC3F75" w:rsidR="006D17C7" w:rsidRPr="001A1767" w:rsidRDefault="006D17C7" w:rsidP="001A1767">
      <w:pPr>
        <w:ind w:firstLine="720"/>
        <w:rPr>
          <w:rFonts w:asciiTheme="minorHAnsi" w:hAnsiTheme="minorHAnsi" w:cstheme="minorHAnsi"/>
        </w:rPr>
      </w:pPr>
      <w:r w:rsidRPr="001A1767">
        <w:rPr>
          <w:rFonts w:asciiTheme="minorHAnsi" w:hAnsiTheme="minorHAnsi" w:cstheme="minorHAnsi"/>
        </w:rPr>
        <w:t>The following screenshot illustrates the steps provided in this procedure:</w:t>
      </w:r>
    </w:p>
    <w:p w14:paraId="49FF4E34" w14:textId="4CFB6227" w:rsidR="009911DD" w:rsidRDefault="009911DD" w:rsidP="009911DD">
      <w:pPr>
        <w:pStyle w:val="Caption"/>
      </w:pPr>
      <w:bookmarkStart w:id="1007" w:name="_Toc61522070"/>
      <w:r>
        <w:t xml:space="preserve">Figure </w:t>
      </w:r>
      <w:r w:rsidR="00BC222A">
        <w:fldChar w:fldCharType="begin"/>
      </w:r>
      <w:r w:rsidR="00BC222A">
        <w:instrText xml:space="preserve"> SEQ Figure \* ARABIC </w:instrText>
      </w:r>
      <w:r w:rsidR="00BC222A">
        <w:fldChar w:fldCharType="separate"/>
      </w:r>
      <w:r w:rsidR="00C825B7">
        <w:rPr>
          <w:noProof/>
        </w:rPr>
        <w:t>246</w:t>
      </w:r>
      <w:r w:rsidR="00BC222A">
        <w:rPr>
          <w:noProof/>
        </w:rPr>
        <w:fldChar w:fldCharType="end"/>
      </w:r>
      <w:r>
        <w:t xml:space="preserve"> : Download Log File</w:t>
      </w:r>
      <w:bookmarkEnd w:id="1007"/>
    </w:p>
    <w:p w14:paraId="4633CB66" w14:textId="2F3217DB" w:rsidR="000E4F37" w:rsidRDefault="00F7224E" w:rsidP="00F7224E">
      <w:pPr>
        <w:ind w:left="720"/>
        <w:rPr>
          <w:rFonts w:asciiTheme="minorHAnsi" w:hAnsiTheme="minorHAnsi" w:cstheme="minorHAnsi"/>
        </w:rPr>
      </w:pPr>
      <w:r>
        <w:rPr>
          <w:rFonts w:asciiTheme="minorHAnsi" w:hAnsiTheme="minorHAnsi" w:cstheme="minorHAnsi"/>
          <w:noProof/>
        </w:rPr>
        <w:drawing>
          <wp:inline distT="0" distB="0" distL="0" distR="0" wp14:anchorId="1404D3AA" wp14:editId="1C74BEE8">
            <wp:extent cx="4568852" cy="2386965"/>
            <wp:effectExtent l="19050" t="19050" r="22225" b="133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rotWithShape="1">
                    <a:blip r:embed="rId241">
                      <a:extLst>
                        <a:ext uri="{28A0092B-C50C-407E-A947-70E740481C1C}">
                          <a14:useLocalDpi xmlns:a14="http://schemas.microsoft.com/office/drawing/2010/main" val="0"/>
                        </a:ext>
                      </a:extLst>
                    </a:blip>
                    <a:srcRect l="17429"/>
                    <a:stretch/>
                  </pic:blipFill>
                  <pic:spPr bwMode="auto">
                    <a:xfrm>
                      <a:off x="0" y="0"/>
                      <a:ext cx="4593305" cy="2399740"/>
                    </a:xfrm>
                    <a:prstGeom prst="rect">
                      <a:avLst/>
                    </a:prstGeom>
                    <a:noFill/>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BB85A4" w14:textId="6803BCF2" w:rsidR="009911DD" w:rsidRDefault="003E0F2D" w:rsidP="009911DD">
      <w:pPr>
        <w:pStyle w:val="Heading3"/>
        <w:rPr>
          <w:szCs w:val="20"/>
        </w:rPr>
      </w:pPr>
      <w:bookmarkStart w:id="1008" w:name="_Toc61521812"/>
      <w:r>
        <w:rPr>
          <w:szCs w:val="20"/>
        </w:rPr>
        <w:t xml:space="preserve">Application </w:t>
      </w:r>
      <w:r w:rsidR="009911DD">
        <w:rPr>
          <w:szCs w:val="20"/>
        </w:rPr>
        <w:t>Audit</w:t>
      </w:r>
      <w:r w:rsidR="009911DD" w:rsidRPr="00AE3C3C">
        <w:rPr>
          <w:szCs w:val="20"/>
        </w:rPr>
        <w:t xml:space="preserve"> Log Details</w:t>
      </w:r>
      <w:bookmarkEnd w:id="1008"/>
    </w:p>
    <w:p w14:paraId="60E28A50" w14:textId="3710478D" w:rsidR="003E0F2D" w:rsidRDefault="003E0F2D" w:rsidP="003E0F2D">
      <w:pPr>
        <w:rPr>
          <w:rFonts w:asciiTheme="minorHAnsi" w:hAnsiTheme="minorHAnsi" w:cstheme="minorHAnsi"/>
        </w:rPr>
      </w:pPr>
      <w:r w:rsidRPr="003E0F2D">
        <w:rPr>
          <w:rFonts w:asciiTheme="minorHAnsi" w:hAnsiTheme="minorHAnsi" w:cstheme="minorHAnsi"/>
        </w:rPr>
        <w:t>Audit logs enable you to track </w:t>
      </w:r>
      <w:r w:rsidRPr="003E0F2D">
        <w:rPr>
          <w:rFonts w:asciiTheme="minorHAnsi" w:hAnsiTheme="minorHAnsi" w:cstheme="minorHAnsi"/>
          <w:bCs/>
        </w:rPr>
        <w:t>who</w:t>
      </w:r>
      <w:r w:rsidRPr="003E0F2D">
        <w:rPr>
          <w:rFonts w:asciiTheme="minorHAnsi" w:hAnsiTheme="minorHAnsi" w:cstheme="minorHAnsi"/>
        </w:rPr>
        <w:t> changed </w:t>
      </w:r>
      <w:r w:rsidRPr="003E0F2D">
        <w:rPr>
          <w:rFonts w:asciiTheme="minorHAnsi" w:hAnsiTheme="minorHAnsi" w:cstheme="minorHAnsi"/>
          <w:bCs/>
        </w:rPr>
        <w:t>what</w:t>
      </w:r>
      <w:r w:rsidRPr="003E0F2D">
        <w:rPr>
          <w:rFonts w:asciiTheme="minorHAnsi" w:hAnsiTheme="minorHAnsi" w:cstheme="minorHAnsi"/>
        </w:rPr>
        <w:t> and </w:t>
      </w:r>
      <w:r w:rsidRPr="003E0F2D">
        <w:rPr>
          <w:rFonts w:asciiTheme="minorHAnsi" w:hAnsiTheme="minorHAnsi" w:cstheme="minorHAnsi"/>
          <w:bCs/>
        </w:rPr>
        <w:t>when</w:t>
      </w:r>
      <w:r w:rsidRPr="003E0F2D">
        <w:rPr>
          <w:rFonts w:asciiTheme="minorHAnsi" w:hAnsiTheme="minorHAnsi" w:cstheme="minorHAnsi"/>
        </w:rPr>
        <w:t> on the SSM interface. All actions performed by a user such as create, update, delete, and show are recorded for each Object Type (referred as 'type of access' in DB) and Object Name (referred as 'ObjectKey' in DB) in the userlogin_access table.</w:t>
      </w:r>
    </w:p>
    <w:p w14:paraId="0621E202" w14:textId="33FF6781" w:rsidR="003E0F2D" w:rsidRPr="00B121C1" w:rsidRDefault="003E0F2D" w:rsidP="003E0F2D">
      <w:pPr>
        <w:pStyle w:val="Heading4"/>
        <w:rPr>
          <w:sz w:val="18"/>
        </w:rPr>
      </w:pPr>
      <w:r w:rsidRPr="00B121C1">
        <w:rPr>
          <w:sz w:val="18"/>
        </w:rPr>
        <w:t>Viewing the Audit Logs</w:t>
      </w:r>
    </w:p>
    <w:p w14:paraId="4B165282" w14:textId="4733BD75" w:rsidR="00AC47A7" w:rsidRDefault="008A7E0E" w:rsidP="008A7E0E">
      <w:pPr>
        <w:rPr>
          <w:rFonts w:asciiTheme="minorHAnsi" w:hAnsiTheme="minorHAnsi" w:cstheme="minorHAnsi"/>
        </w:rPr>
      </w:pPr>
      <w:r w:rsidRPr="008A7E0E">
        <w:rPr>
          <w:rFonts w:asciiTheme="minorHAnsi" w:hAnsiTheme="minorHAnsi" w:cstheme="minorHAnsi"/>
        </w:rPr>
        <w:t xml:space="preserve">All actions performed by SSM user are recorded which can be viewed and downloaded using Application Audit Log page. SSM supports the object-based entries with the action taken for that object. </w:t>
      </w:r>
    </w:p>
    <w:p w14:paraId="3FF076C8" w14:textId="61226C32" w:rsidR="008A7E0E" w:rsidRPr="008A7E0E" w:rsidRDefault="00AC47A7" w:rsidP="008A7E0E">
      <w:pPr>
        <w:rPr>
          <w:rFonts w:asciiTheme="minorHAnsi" w:hAnsiTheme="minorHAnsi" w:cstheme="minorHAnsi"/>
        </w:rPr>
      </w:pPr>
      <w:r>
        <w:rPr>
          <w:rFonts w:asciiTheme="minorHAnsi" w:hAnsiTheme="minorHAnsi" w:cstheme="minorHAnsi"/>
        </w:rPr>
        <w:t>L</w:t>
      </w:r>
      <w:r w:rsidR="008A7E0E" w:rsidRPr="008A7E0E">
        <w:rPr>
          <w:rFonts w:asciiTheme="minorHAnsi" w:hAnsiTheme="minorHAnsi" w:cstheme="minorHAnsi"/>
        </w:rPr>
        <w:t>og entries include OBJECT-TYPE, OBJECT NAME, ACTION, ACCESS BY, ACCESS TIME, IP ADDRESS, MESSAGE, and DATA. </w:t>
      </w:r>
      <w:r w:rsidR="004B5922">
        <w:rPr>
          <w:rFonts w:asciiTheme="minorHAnsi" w:hAnsiTheme="minorHAnsi" w:cstheme="minorHAnsi"/>
        </w:rPr>
        <w:t>D</w:t>
      </w:r>
      <w:r w:rsidR="008A7E0E" w:rsidRPr="008A7E0E">
        <w:rPr>
          <w:rFonts w:asciiTheme="minorHAnsi" w:hAnsiTheme="minorHAnsi" w:cstheme="minorHAnsi"/>
        </w:rPr>
        <w:t>efault list of logs is displayed for the changes made by logged-in user.</w:t>
      </w:r>
    </w:p>
    <w:p w14:paraId="0709A6E9" w14:textId="6DB689FC" w:rsidR="008A7E0E" w:rsidRPr="008A7E0E" w:rsidRDefault="008A7E0E" w:rsidP="008A7E0E">
      <w:pPr>
        <w:rPr>
          <w:rFonts w:asciiTheme="minorHAnsi" w:hAnsiTheme="minorHAnsi" w:cstheme="minorHAnsi"/>
        </w:rPr>
      </w:pPr>
      <w:r>
        <w:rPr>
          <w:rFonts w:asciiTheme="minorHAnsi" w:hAnsiTheme="minorHAnsi" w:cstheme="minorHAnsi"/>
        </w:rPr>
        <w:t xml:space="preserve">To </w:t>
      </w:r>
      <w:r w:rsidRPr="008A7E0E">
        <w:rPr>
          <w:rFonts w:asciiTheme="minorHAnsi" w:hAnsiTheme="minorHAnsi" w:cstheme="minorHAnsi"/>
        </w:rPr>
        <w:t>filter the audit logs using the following Object Types :</w:t>
      </w:r>
    </w:p>
    <w:p w14:paraId="02D71144" w14:textId="0FBE09B0" w:rsidR="008A7E0E" w:rsidRPr="008A7E0E" w:rsidRDefault="008A7E0E" w:rsidP="00207D43">
      <w:pPr>
        <w:pStyle w:val="ListParagraph"/>
        <w:numPr>
          <w:ilvl w:val="0"/>
          <w:numId w:val="39"/>
        </w:numPr>
        <w:rPr>
          <w:rFonts w:asciiTheme="minorHAnsi" w:hAnsiTheme="minorHAnsi" w:cstheme="minorHAnsi"/>
        </w:rPr>
      </w:pPr>
      <w:r w:rsidRPr="008A7E0E">
        <w:rPr>
          <w:rFonts w:asciiTheme="minorHAnsi" w:hAnsiTheme="minorHAnsi" w:cstheme="minorHAnsi"/>
        </w:rPr>
        <w:t>Role</w:t>
      </w:r>
    </w:p>
    <w:p w14:paraId="0A49F196" w14:textId="5CC4BEC2" w:rsidR="008A7E0E" w:rsidRPr="008A7E0E" w:rsidRDefault="008A7E0E" w:rsidP="00207D43">
      <w:pPr>
        <w:pStyle w:val="ListParagraph"/>
        <w:numPr>
          <w:ilvl w:val="0"/>
          <w:numId w:val="39"/>
        </w:numPr>
        <w:rPr>
          <w:rFonts w:asciiTheme="minorHAnsi" w:hAnsiTheme="minorHAnsi" w:cstheme="minorHAnsi"/>
        </w:rPr>
      </w:pPr>
      <w:r w:rsidRPr="008A7E0E">
        <w:rPr>
          <w:rFonts w:asciiTheme="minorHAnsi" w:hAnsiTheme="minorHAnsi" w:cstheme="minorHAnsi"/>
        </w:rPr>
        <w:t>Organization</w:t>
      </w:r>
    </w:p>
    <w:p w14:paraId="51C5CC20" w14:textId="77777777" w:rsidR="008A7E0E" w:rsidRPr="008A7E0E" w:rsidRDefault="008A7E0E" w:rsidP="00207D43">
      <w:pPr>
        <w:pStyle w:val="ListParagraph"/>
        <w:numPr>
          <w:ilvl w:val="0"/>
          <w:numId w:val="39"/>
        </w:numPr>
        <w:rPr>
          <w:rFonts w:asciiTheme="minorHAnsi" w:hAnsiTheme="minorHAnsi" w:cstheme="minorHAnsi"/>
        </w:rPr>
      </w:pPr>
      <w:r w:rsidRPr="008A7E0E">
        <w:rPr>
          <w:rFonts w:asciiTheme="minorHAnsi" w:hAnsiTheme="minorHAnsi" w:cstheme="minorHAnsi"/>
        </w:rPr>
        <w:t>SAV Role</w:t>
      </w:r>
    </w:p>
    <w:p w14:paraId="2C34D027" w14:textId="77777777" w:rsidR="008A7E0E" w:rsidRPr="008A7E0E" w:rsidRDefault="008A7E0E" w:rsidP="00207D43">
      <w:pPr>
        <w:pStyle w:val="ListParagraph"/>
        <w:numPr>
          <w:ilvl w:val="0"/>
          <w:numId w:val="39"/>
        </w:numPr>
        <w:rPr>
          <w:rFonts w:asciiTheme="minorHAnsi" w:hAnsiTheme="minorHAnsi" w:cstheme="minorHAnsi"/>
        </w:rPr>
      </w:pPr>
      <w:r w:rsidRPr="008A7E0E">
        <w:rPr>
          <w:rFonts w:asciiTheme="minorHAnsi" w:hAnsiTheme="minorHAnsi" w:cstheme="minorHAnsi"/>
        </w:rPr>
        <w:t>Analytics</w:t>
      </w:r>
    </w:p>
    <w:p w14:paraId="01222A8F" w14:textId="77777777" w:rsidR="008A7E0E" w:rsidRPr="008A7E0E" w:rsidRDefault="008A7E0E" w:rsidP="00207D43">
      <w:pPr>
        <w:pStyle w:val="ListParagraph"/>
        <w:numPr>
          <w:ilvl w:val="0"/>
          <w:numId w:val="39"/>
        </w:numPr>
        <w:rPr>
          <w:rFonts w:asciiTheme="minorHAnsi" w:hAnsiTheme="minorHAnsi" w:cstheme="minorHAnsi"/>
        </w:rPr>
      </w:pPr>
      <w:r w:rsidRPr="008A7E0E">
        <w:rPr>
          <w:rFonts w:asciiTheme="minorHAnsi" w:hAnsiTheme="minorHAnsi" w:cstheme="minorHAnsi"/>
        </w:rPr>
        <w:t>Email Template</w:t>
      </w:r>
    </w:p>
    <w:p w14:paraId="16C760E1" w14:textId="77777777" w:rsidR="008A7E0E" w:rsidRPr="008A7E0E" w:rsidRDefault="008A7E0E" w:rsidP="00207D43">
      <w:pPr>
        <w:pStyle w:val="ListParagraph"/>
        <w:numPr>
          <w:ilvl w:val="0"/>
          <w:numId w:val="39"/>
        </w:numPr>
        <w:rPr>
          <w:rFonts w:asciiTheme="minorHAnsi" w:hAnsiTheme="minorHAnsi" w:cstheme="minorHAnsi"/>
        </w:rPr>
      </w:pPr>
      <w:r w:rsidRPr="008A7E0E">
        <w:rPr>
          <w:rFonts w:asciiTheme="minorHAnsi" w:hAnsiTheme="minorHAnsi" w:cstheme="minorHAnsi"/>
        </w:rPr>
        <w:t>Entitlement Value</w:t>
      </w:r>
    </w:p>
    <w:p w14:paraId="79DC62AA" w14:textId="77777777" w:rsidR="008A7E0E" w:rsidRPr="008A7E0E" w:rsidRDefault="008A7E0E" w:rsidP="00207D43">
      <w:pPr>
        <w:pStyle w:val="ListParagraph"/>
        <w:numPr>
          <w:ilvl w:val="0"/>
          <w:numId w:val="39"/>
        </w:numPr>
        <w:rPr>
          <w:rFonts w:asciiTheme="minorHAnsi" w:hAnsiTheme="minorHAnsi" w:cstheme="minorHAnsi"/>
        </w:rPr>
      </w:pPr>
      <w:r w:rsidRPr="008A7E0E">
        <w:rPr>
          <w:rFonts w:asciiTheme="minorHAnsi" w:hAnsiTheme="minorHAnsi" w:cstheme="minorHAnsi"/>
        </w:rPr>
        <w:t>Security System</w:t>
      </w:r>
    </w:p>
    <w:p w14:paraId="16C211AD" w14:textId="77777777" w:rsidR="008A7E0E" w:rsidRPr="008A7E0E" w:rsidRDefault="008A7E0E" w:rsidP="00207D43">
      <w:pPr>
        <w:pStyle w:val="ListParagraph"/>
        <w:numPr>
          <w:ilvl w:val="0"/>
          <w:numId w:val="39"/>
        </w:numPr>
        <w:rPr>
          <w:rFonts w:asciiTheme="minorHAnsi" w:hAnsiTheme="minorHAnsi" w:cstheme="minorHAnsi"/>
        </w:rPr>
      </w:pPr>
      <w:r w:rsidRPr="008A7E0E">
        <w:rPr>
          <w:rFonts w:asciiTheme="minorHAnsi" w:hAnsiTheme="minorHAnsi" w:cstheme="minorHAnsi"/>
        </w:rPr>
        <w:t>Endpoint</w:t>
      </w:r>
    </w:p>
    <w:p w14:paraId="2E2CEA19" w14:textId="77777777" w:rsidR="008A7E0E" w:rsidRPr="008A7E0E" w:rsidRDefault="008A7E0E" w:rsidP="00207D43">
      <w:pPr>
        <w:pStyle w:val="ListParagraph"/>
        <w:numPr>
          <w:ilvl w:val="0"/>
          <w:numId w:val="39"/>
        </w:numPr>
        <w:rPr>
          <w:rFonts w:asciiTheme="minorHAnsi" w:hAnsiTheme="minorHAnsi" w:cstheme="minorHAnsi"/>
        </w:rPr>
      </w:pPr>
      <w:r w:rsidRPr="008A7E0E">
        <w:rPr>
          <w:rFonts w:asciiTheme="minorHAnsi" w:hAnsiTheme="minorHAnsi" w:cstheme="minorHAnsi"/>
        </w:rPr>
        <w:t>Global Configurations</w:t>
      </w:r>
    </w:p>
    <w:p w14:paraId="0C1D892B" w14:textId="77777777" w:rsidR="008A7E0E" w:rsidRPr="008A7E0E" w:rsidRDefault="008A7E0E" w:rsidP="00207D43">
      <w:pPr>
        <w:pStyle w:val="ListParagraph"/>
        <w:numPr>
          <w:ilvl w:val="0"/>
          <w:numId w:val="39"/>
        </w:numPr>
        <w:rPr>
          <w:rFonts w:asciiTheme="minorHAnsi" w:hAnsiTheme="minorHAnsi" w:cstheme="minorHAnsi"/>
        </w:rPr>
      </w:pPr>
      <w:r w:rsidRPr="008A7E0E">
        <w:rPr>
          <w:rFonts w:asciiTheme="minorHAnsi" w:hAnsiTheme="minorHAnsi" w:cstheme="minorHAnsi"/>
        </w:rPr>
        <w:t>UI Branding</w:t>
      </w:r>
    </w:p>
    <w:p w14:paraId="6423E00E" w14:textId="77777777" w:rsidR="008A7E0E" w:rsidRPr="008A7E0E" w:rsidRDefault="008A7E0E" w:rsidP="00207D43">
      <w:pPr>
        <w:pStyle w:val="ListParagraph"/>
        <w:numPr>
          <w:ilvl w:val="0"/>
          <w:numId w:val="39"/>
        </w:numPr>
        <w:rPr>
          <w:rFonts w:asciiTheme="minorHAnsi" w:hAnsiTheme="minorHAnsi" w:cstheme="minorHAnsi"/>
        </w:rPr>
      </w:pPr>
      <w:r w:rsidRPr="008A7E0E">
        <w:rPr>
          <w:rFonts w:asciiTheme="minorHAnsi" w:hAnsiTheme="minorHAnsi" w:cstheme="minorHAnsi"/>
        </w:rPr>
        <w:t>Entitlements </w:t>
      </w:r>
    </w:p>
    <w:p w14:paraId="4F576415" w14:textId="77777777" w:rsidR="008A7E0E" w:rsidRPr="008A7E0E" w:rsidRDefault="008A7E0E" w:rsidP="00207D43">
      <w:pPr>
        <w:pStyle w:val="ListParagraph"/>
        <w:numPr>
          <w:ilvl w:val="0"/>
          <w:numId w:val="39"/>
        </w:numPr>
        <w:rPr>
          <w:rFonts w:asciiTheme="minorHAnsi" w:hAnsiTheme="minorHAnsi" w:cstheme="minorHAnsi"/>
        </w:rPr>
      </w:pPr>
      <w:r w:rsidRPr="008A7E0E">
        <w:rPr>
          <w:rFonts w:asciiTheme="minorHAnsi" w:hAnsiTheme="minorHAnsi" w:cstheme="minorHAnsi"/>
        </w:rPr>
        <w:t>User Groups</w:t>
      </w:r>
    </w:p>
    <w:p w14:paraId="66A76227" w14:textId="77777777" w:rsidR="008A7E0E" w:rsidRPr="008A7E0E" w:rsidRDefault="008A7E0E" w:rsidP="00207D43">
      <w:pPr>
        <w:pStyle w:val="ListParagraph"/>
        <w:numPr>
          <w:ilvl w:val="0"/>
          <w:numId w:val="39"/>
        </w:numPr>
        <w:rPr>
          <w:rFonts w:asciiTheme="minorHAnsi" w:hAnsiTheme="minorHAnsi" w:cstheme="minorHAnsi"/>
        </w:rPr>
      </w:pPr>
      <w:r w:rsidRPr="008A7E0E">
        <w:rPr>
          <w:rFonts w:asciiTheme="minorHAnsi" w:hAnsiTheme="minorHAnsi" w:cstheme="minorHAnsi"/>
        </w:rPr>
        <w:t>Accounts</w:t>
      </w:r>
    </w:p>
    <w:p w14:paraId="3E6D5AEB" w14:textId="77777777" w:rsidR="008A7E0E" w:rsidRPr="008A7E0E" w:rsidRDefault="008A7E0E" w:rsidP="00207D43">
      <w:pPr>
        <w:pStyle w:val="ListParagraph"/>
        <w:numPr>
          <w:ilvl w:val="0"/>
          <w:numId w:val="39"/>
        </w:numPr>
        <w:rPr>
          <w:rFonts w:asciiTheme="minorHAnsi" w:hAnsiTheme="minorHAnsi" w:cstheme="minorHAnsi"/>
        </w:rPr>
      </w:pPr>
      <w:r w:rsidRPr="008A7E0E">
        <w:rPr>
          <w:rFonts w:asciiTheme="minorHAnsi" w:hAnsiTheme="minorHAnsi" w:cstheme="minorHAnsi"/>
        </w:rPr>
        <w:t>Connections</w:t>
      </w:r>
    </w:p>
    <w:p w14:paraId="6832991A" w14:textId="6E4AC171" w:rsidR="008A7E0E" w:rsidRPr="008A7E0E" w:rsidRDefault="008A7E0E" w:rsidP="008A7E0E">
      <w:pPr>
        <w:rPr>
          <w:rFonts w:asciiTheme="minorHAnsi" w:hAnsiTheme="minorHAnsi" w:cstheme="minorHAnsi"/>
        </w:rPr>
      </w:pPr>
      <w:r w:rsidRPr="008A7E0E">
        <w:rPr>
          <w:rFonts w:asciiTheme="minorHAnsi" w:hAnsiTheme="minorHAnsi" w:cstheme="minorHAnsi"/>
        </w:rPr>
        <w:t>For more information about each Object Type, click the</w:t>
      </w:r>
      <w:r w:rsidR="00211788">
        <w:rPr>
          <w:rFonts w:asciiTheme="minorHAnsi" w:hAnsiTheme="minorHAnsi" w:cstheme="minorHAnsi"/>
        </w:rPr>
        <w:t xml:space="preserve"> </w:t>
      </w:r>
      <w:r w:rsidR="00211788" w:rsidRPr="00211788">
        <w:rPr>
          <w:rFonts w:asciiTheme="minorHAnsi" w:eastAsia="Wingdings" w:hAnsiTheme="minorHAnsi" w:cstheme="minorHAnsi"/>
        </w:rPr>
        <w:t>à</w:t>
      </w:r>
      <w:r w:rsidR="00211788">
        <w:rPr>
          <w:rFonts w:asciiTheme="minorHAnsi" w:hAnsiTheme="minorHAnsi" w:cstheme="minorHAnsi"/>
        </w:rPr>
        <w:t xml:space="preserve"> Icon</w:t>
      </w:r>
      <w:r w:rsidRPr="008A7E0E">
        <w:rPr>
          <w:rFonts w:asciiTheme="minorHAnsi" w:hAnsiTheme="minorHAnsi" w:cstheme="minorHAnsi"/>
        </w:rPr>
        <w:t> </w:t>
      </w:r>
      <w:r w:rsidR="00211788">
        <w:rPr>
          <w:rFonts w:asciiTheme="minorHAnsi" w:hAnsiTheme="minorHAnsi" w:cstheme="minorHAnsi"/>
        </w:rPr>
        <w:t>and E</w:t>
      </w:r>
      <w:r w:rsidRPr="008A7E0E">
        <w:rPr>
          <w:rFonts w:asciiTheme="minorHAnsi" w:hAnsiTheme="minorHAnsi" w:cstheme="minorHAnsi"/>
        </w:rPr>
        <w:t>xpand</w:t>
      </w:r>
      <w:r w:rsidR="00211788">
        <w:rPr>
          <w:rFonts w:asciiTheme="minorHAnsi" w:hAnsiTheme="minorHAnsi" w:cstheme="minorHAnsi"/>
        </w:rPr>
        <w:t>ing</w:t>
      </w:r>
      <w:r w:rsidRPr="008A7E0E">
        <w:rPr>
          <w:rFonts w:asciiTheme="minorHAnsi" w:hAnsiTheme="minorHAnsi" w:cstheme="minorHAnsi"/>
        </w:rPr>
        <w:t xml:space="preserve"> each cell by clicking the pop-up window to display the complete content until you dismiss it.</w:t>
      </w:r>
    </w:p>
    <w:p w14:paraId="100F3340" w14:textId="77777777" w:rsidR="005D2A4A" w:rsidRPr="00B121C1" w:rsidRDefault="005D2A4A" w:rsidP="00AE5954">
      <w:pPr>
        <w:pStyle w:val="Heading4"/>
        <w:rPr>
          <w:sz w:val="18"/>
        </w:rPr>
      </w:pPr>
      <w:r w:rsidRPr="00B121C1">
        <w:rPr>
          <w:sz w:val="18"/>
        </w:rPr>
        <w:t>Filter the Logs</w:t>
      </w:r>
    </w:p>
    <w:p w14:paraId="322DCF67" w14:textId="77777777" w:rsidR="005D2A4A" w:rsidRPr="00AE5954" w:rsidRDefault="005D2A4A" w:rsidP="00AE5954">
      <w:pPr>
        <w:rPr>
          <w:rFonts w:asciiTheme="minorHAnsi" w:hAnsiTheme="minorHAnsi" w:cstheme="minorHAnsi"/>
        </w:rPr>
      </w:pPr>
      <w:r w:rsidRPr="00AE5954">
        <w:rPr>
          <w:rFonts w:asciiTheme="minorHAnsi" w:hAnsiTheme="minorHAnsi" w:cstheme="minorHAnsi"/>
        </w:rPr>
        <w:t>To filter the logs entries, perform the following steps:</w:t>
      </w:r>
    </w:p>
    <w:p w14:paraId="227A8241" w14:textId="77777777" w:rsidR="005D2A4A" w:rsidRPr="00A56F6A" w:rsidRDefault="005D2A4A" w:rsidP="00207D43">
      <w:pPr>
        <w:pStyle w:val="ListParagraph"/>
        <w:numPr>
          <w:ilvl w:val="0"/>
          <w:numId w:val="40"/>
        </w:numPr>
        <w:rPr>
          <w:rFonts w:asciiTheme="minorHAnsi" w:hAnsiTheme="minorHAnsi" w:cstheme="minorHAnsi"/>
        </w:rPr>
      </w:pPr>
      <w:r w:rsidRPr="00A56F6A">
        <w:rPr>
          <w:rFonts w:asciiTheme="minorHAnsi" w:hAnsiTheme="minorHAnsi" w:cstheme="minorHAnsi"/>
        </w:rPr>
        <w:t>Go to </w:t>
      </w:r>
      <w:r w:rsidRPr="00A56F6A">
        <w:rPr>
          <w:rFonts w:asciiTheme="minorHAnsi" w:hAnsiTheme="minorHAnsi" w:cstheme="minorHAnsi"/>
          <w:bCs/>
        </w:rPr>
        <w:t>ADMIN &gt; Admin Function &gt; Application Audit Logs</w:t>
      </w:r>
      <w:r w:rsidRPr="00A56F6A">
        <w:rPr>
          <w:rFonts w:asciiTheme="minorHAnsi" w:hAnsiTheme="minorHAnsi" w:cstheme="minorHAnsi"/>
        </w:rPr>
        <w:t>.</w:t>
      </w:r>
    </w:p>
    <w:p w14:paraId="50E3B74D" w14:textId="77777777" w:rsidR="005D2A4A" w:rsidRPr="00A56F6A" w:rsidRDefault="005D2A4A" w:rsidP="00207D43">
      <w:pPr>
        <w:pStyle w:val="ListParagraph"/>
        <w:numPr>
          <w:ilvl w:val="0"/>
          <w:numId w:val="40"/>
        </w:numPr>
        <w:rPr>
          <w:rFonts w:asciiTheme="minorHAnsi" w:hAnsiTheme="minorHAnsi" w:cstheme="minorHAnsi"/>
        </w:rPr>
      </w:pPr>
      <w:r w:rsidRPr="00A56F6A">
        <w:rPr>
          <w:rFonts w:asciiTheme="minorHAnsi" w:hAnsiTheme="minorHAnsi" w:cstheme="minorHAnsi"/>
        </w:rPr>
        <w:t>Select the filter criteria based on your requirements.</w:t>
      </w:r>
    </w:p>
    <w:p w14:paraId="4AFBEDF2" w14:textId="77777777" w:rsidR="005D2A4A" w:rsidRPr="00A56F6A" w:rsidRDefault="005D2A4A" w:rsidP="00207D43">
      <w:pPr>
        <w:pStyle w:val="ListParagraph"/>
        <w:numPr>
          <w:ilvl w:val="0"/>
          <w:numId w:val="42"/>
        </w:numPr>
        <w:rPr>
          <w:rFonts w:asciiTheme="minorHAnsi" w:hAnsiTheme="minorHAnsi" w:cstheme="minorHAnsi"/>
        </w:rPr>
      </w:pPr>
      <w:r w:rsidRPr="00A56F6A">
        <w:rPr>
          <w:rFonts w:asciiTheme="minorHAnsi" w:hAnsiTheme="minorHAnsi" w:cstheme="minorHAnsi"/>
          <w:bCs/>
        </w:rPr>
        <w:t>Object Type</w:t>
      </w:r>
      <w:r w:rsidRPr="00A56F6A">
        <w:rPr>
          <w:rFonts w:asciiTheme="minorHAnsi" w:hAnsiTheme="minorHAnsi" w:cstheme="minorHAnsi"/>
        </w:rPr>
        <w:t>: Select the name of the object or module from the dropdown. </w:t>
      </w:r>
    </w:p>
    <w:p w14:paraId="3DE4491C" w14:textId="77777777" w:rsidR="005D2A4A" w:rsidRPr="00A56F6A" w:rsidRDefault="005D2A4A" w:rsidP="00207D43">
      <w:pPr>
        <w:pStyle w:val="ListParagraph"/>
        <w:numPr>
          <w:ilvl w:val="0"/>
          <w:numId w:val="42"/>
        </w:numPr>
        <w:rPr>
          <w:rFonts w:asciiTheme="minorHAnsi" w:hAnsiTheme="minorHAnsi" w:cstheme="minorHAnsi"/>
        </w:rPr>
      </w:pPr>
      <w:r w:rsidRPr="00A56F6A">
        <w:rPr>
          <w:rFonts w:asciiTheme="minorHAnsi" w:hAnsiTheme="minorHAnsi" w:cstheme="minorHAnsi"/>
          <w:bCs/>
        </w:rPr>
        <w:t>Object Name</w:t>
      </w:r>
      <w:r w:rsidRPr="00A56F6A">
        <w:rPr>
          <w:rFonts w:asciiTheme="minorHAnsi" w:hAnsiTheme="minorHAnsi" w:cstheme="minorHAnsi"/>
        </w:rPr>
        <w:t>: Specify the value or name of the selected object type.</w:t>
      </w:r>
    </w:p>
    <w:p w14:paraId="79D59C19" w14:textId="77777777" w:rsidR="005D2A4A" w:rsidRPr="00A56F6A" w:rsidRDefault="005D2A4A" w:rsidP="00207D43">
      <w:pPr>
        <w:pStyle w:val="ListParagraph"/>
        <w:numPr>
          <w:ilvl w:val="0"/>
          <w:numId w:val="42"/>
        </w:numPr>
        <w:rPr>
          <w:rFonts w:asciiTheme="minorHAnsi" w:hAnsiTheme="minorHAnsi" w:cstheme="minorHAnsi"/>
        </w:rPr>
      </w:pPr>
      <w:r w:rsidRPr="00A56F6A">
        <w:rPr>
          <w:rFonts w:asciiTheme="minorHAnsi" w:hAnsiTheme="minorHAnsi" w:cstheme="minorHAnsi"/>
          <w:bCs/>
        </w:rPr>
        <w:t>Action</w:t>
      </w:r>
      <w:r w:rsidRPr="00A56F6A">
        <w:rPr>
          <w:rFonts w:asciiTheme="minorHAnsi" w:hAnsiTheme="minorHAnsi" w:cstheme="minorHAnsi"/>
        </w:rPr>
        <w:t>: Select any of the following action performed for the selected object type. For example:</w:t>
      </w:r>
    </w:p>
    <w:p w14:paraId="12D25EA0" w14:textId="77777777" w:rsidR="005D2A4A" w:rsidRPr="00A56F6A" w:rsidRDefault="005D2A4A" w:rsidP="00207D43">
      <w:pPr>
        <w:pStyle w:val="ListParagraph"/>
        <w:numPr>
          <w:ilvl w:val="1"/>
          <w:numId w:val="43"/>
        </w:numPr>
        <w:ind w:left="1440"/>
        <w:rPr>
          <w:rFonts w:asciiTheme="minorHAnsi" w:hAnsiTheme="minorHAnsi" w:cstheme="minorHAnsi"/>
          <w:bCs/>
        </w:rPr>
      </w:pPr>
      <w:r w:rsidRPr="00A56F6A">
        <w:rPr>
          <w:rFonts w:asciiTheme="minorHAnsi" w:hAnsiTheme="minorHAnsi" w:cstheme="minorHAnsi"/>
          <w:bCs/>
        </w:rPr>
        <w:t>Create</w:t>
      </w:r>
    </w:p>
    <w:p w14:paraId="2B84D733" w14:textId="77777777" w:rsidR="005D2A4A" w:rsidRPr="00A56F6A" w:rsidRDefault="005D2A4A" w:rsidP="00207D43">
      <w:pPr>
        <w:pStyle w:val="ListParagraph"/>
        <w:numPr>
          <w:ilvl w:val="1"/>
          <w:numId w:val="43"/>
        </w:numPr>
        <w:ind w:left="1440"/>
        <w:rPr>
          <w:rFonts w:asciiTheme="minorHAnsi" w:hAnsiTheme="minorHAnsi" w:cstheme="minorHAnsi"/>
          <w:bCs/>
        </w:rPr>
      </w:pPr>
      <w:r w:rsidRPr="00A56F6A">
        <w:rPr>
          <w:rFonts w:asciiTheme="minorHAnsi" w:hAnsiTheme="minorHAnsi" w:cstheme="minorHAnsi"/>
          <w:bCs/>
        </w:rPr>
        <w:t>Update</w:t>
      </w:r>
    </w:p>
    <w:p w14:paraId="22408669" w14:textId="77777777" w:rsidR="005D2A4A" w:rsidRPr="00A56F6A" w:rsidRDefault="005D2A4A" w:rsidP="00207D43">
      <w:pPr>
        <w:pStyle w:val="ListParagraph"/>
        <w:numPr>
          <w:ilvl w:val="1"/>
          <w:numId w:val="43"/>
        </w:numPr>
        <w:ind w:left="1440"/>
        <w:rPr>
          <w:rFonts w:asciiTheme="minorHAnsi" w:hAnsiTheme="minorHAnsi" w:cstheme="minorHAnsi"/>
          <w:bCs/>
        </w:rPr>
      </w:pPr>
      <w:r w:rsidRPr="00A56F6A">
        <w:rPr>
          <w:rFonts w:asciiTheme="minorHAnsi" w:hAnsiTheme="minorHAnsi" w:cstheme="minorHAnsi"/>
          <w:bCs/>
        </w:rPr>
        <w:t>Delete</w:t>
      </w:r>
    </w:p>
    <w:p w14:paraId="20713D8B" w14:textId="77777777" w:rsidR="005D2A4A" w:rsidRPr="00A56F6A" w:rsidRDefault="005D2A4A" w:rsidP="00207D43">
      <w:pPr>
        <w:pStyle w:val="ListParagraph"/>
        <w:numPr>
          <w:ilvl w:val="1"/>
          <w:numId w:val="43"/>
        </w:numPr>
        <w:ind w:left="1440"/>
        <w:rPr>
          <w:rFonts w:asciiTheme="minorHAnsi" w:hAnsiTheme="minorHAnsi" w:cstheme="minorHAnsi"/>
          <w:bCs/>
        </w:rPr>
      </w:pPr>
      <w:r w:rsidRPr="00A56F6A">
        <w:rPr>
          <w:rFonts w:asciiTheme="minorHAnsi" w:hAnsiTheme="minorHAnsi" w:cstheme="minorHAnsi"/>
          <w:bCs/>
        </w:rPr>
        <w:t>Show</w:t>
      </w:r>
    </w:p>
    <w:p w14:paraId="3352B758" w14:textId="77777777" w:rsidR="005D2A4A" w:rsidRPr="00A56F6A" w:rsidRDefault="005D2A4A" w:rsidP="00207D43">
      <w:pPr>
        <w:pStyle w:val="ListParagraph"/>
        <w:numPr>
          <w:ilvl w:val="1"/>
          <w:numId w:val="43"/>
        </w:numPr>
        <w:ind w:left="1440"/>
        <w:rPr>
          <w:rFonts w:asciiTheme="minorHAnsi" w:hAnsiTheme="minorHAnsi" w:cstheme="minorHAnsi"/>
          <w:bCs/>
        </w:rPr>
      </w:pPr>
      <w:r w:rsidRPr="00A56F6A">
        <w:rPr>
          <w:rFonts w:asciiTheme="minorHAnsi" w:hAnsiTheme="minorHAnsi" w:cstheme="minorHAnsi"/>
          <w:bCs/>
        </w:rPr>
        <w:t>Analytics Action (V2) (You can configure more actions from the userlogin_access table.) </w:t>
      </w:r>
    </w:p>
    <w:p w14:paraId="07506724" w14:textId="77777777" w:rsidR="005D2A4A" w:rsidRPr="00A56F6A" w:rsidRDefault="005D2A4A" w:rsidP="00207D43">
      <w:pPr>
        <w:pStyle w:val="ListParagraph"/>
        <w:numPr>
          <w:ilvl w:val="0"/>
          <w:numId w:val="42"/>
        </w:numPr>
        <w:rPr>
          <w:rFonts w:asciiTheme="minorHAnsi" w:hAnsiTheme="minorHAnsi" w:cstheme="minorHAnsi"/>
          <w:bCs/>
        </w:rPr>
      </w:pPr>
      <w:r w:rsidRPr="00A56F6A">
        <w:rPr>
          <w:rFonts w:asciiTheme="minorHAnsi" w:hAnsiTheme="minorHAnsi" w:cstheme="minorHAnsi"/>
          <w:b/>
        </w:rPr>
        <w:t>Access By</w:t>
      </w:r>
      <w:r w:rsidRPr="00A56F6A">
        <w:rPr>
          <w:rFonts w:asciiTheme="minorHAnsi" w:hAnsiTheme="minorHAnsi" w:cstheme="minorHAnsi"/>
          <w:bCs/>
        </w:rPr>
        <w:t>: Select the username who performed the action for the selected object.</w:t>
      </w:r>
    </w:p>
    <w:p w14:paraId="32917E16" w14:textId="7A9CDBE8" w:rsidR="005D2A4A" w:rsidRDefault="005D2A4A" w:rsidP="00207D43">
      <w:pPr>
        <w:pStyle w:val="ListParagraph"/>
        <w:numPr>
          <w:ilvl w:val="0"/>
          <w:numId w:val="42"/>
        </w:numPr>
        <w:rPr>
          <w:rFonts w:asciiTheme="minorHAnsi" w:hAnsiTheme="minorHAnsi" w:cstheme="minorHAnsi"/>
          <w:bCs/>
        </w:rPr>
      </w:pPr>
      <w:r w:rsidRPr="00A56F6A">
        <w:rPr>
          <w:rFonts w:asciiTheme="minorHAnsi" w:hAnsiTheme="minorHAnsi" w:cstheme="minorHAnsi"/>
          <w:b/>
        </w:rPr>
        <w:t>Time Range</w:t>
      </w:r>
      <w:r w:rsidRPr="00A56F6A">
        <w:rPr>
          <w:rFonts w:asciiTheme="minorHAnsi" w:hAnsiTheme="minorHAnsi" w:cstheme="minorHAnsi"/>
          <w:bCs/>
        </w:rPr>
        <w:t>: Select the date range to filter the log using </w:t>
      </w:r>
      <w:r w:rsidRPr="00A56F6A">
        <w:rPr>
          <w:rFonts w:asciiTheme="minorHAnsi" w:hAnsiTheme="minorHAnsi" w:cstheme="minorHAnsi"/>
          <w:b/>
        </w:rPr>
        <w:t>From</w:t>
      </w:r>
      <w:r w:rsidRPr="00A56F6A">
        <w:rPr>
          <w:rFonts w:asciiTheme="minorHAnsi" w:hAnsiTheme="minorHAnsi" w:cstheme="minorHAnsi"/>
          <w:bCs/>
        </w:rPr>
        <w:t> and </w:t>
      </w:r>
      <w:r w:rsidRPr="00A56F6A">
        <w:rPr>
          <w:rFonts w:asciiTheme="minorHAnsi" w:hAnsiTheme="minorHAnsi" w:cstheme="minorHAnsi"/>
          <w:b/>
        </w:rPr>
        <w:t>To</w:t>
      </w:r>
      <w:r w:rsidRPr="00A56F6A">
        <w:rPr>
          <w:rFonts w:asciiTheme="minorHAnsi" w:hAnsiTheme="minorHAnsi" w:cstheme="minorHAnsi"/>
          <w:bCs/>
        </w:rPr>
        <w:t> options</w:t>
      </w:r>
    </w:p>
    <w:p w14:paraId="6EAD5761" w14:textId="77777777" w:rsidR="00A56F6A" w:rsidRPr="00A56F6A" w:rsidRDefault="00A56F6A" w:rsidP="00A56F6A">
      <w:pPr>
        <w:pStyle w:val="ListParagraph"/>
        <w:rPr>
          <w:rFonts w:asciiTheme="minorHAnsi" w:hAnsiTheme="minorHAnsi" w:cstheme="minorHAnsi"/>
          <w:bCs/>
        </w:rPr>
      </w:pPr>
    </w:p>
    <w:p w14:paraId="129ED9B4" w14:textId="3252D7B8" w:rsidR="005D2A4A" w:rsidRDefault="005D2A4A" w:rsidP="00207D43">
      <w:pPr>
        <w:pStyle w:val="ListParagraph"/>
        <w:numPr>
          <w:ilvl w:val="0"/>
          <w:numId w:val="40"/>
        </w:numPr>
        <w:rPr>
          <w:rFonts w:ascii="Helvetica Neue" w:hAnsi="Helvetica Neue"/>
          <w:color w:val="444444"/>
        </w:rPr>
      </w:pPr>
      <w:r w:rsidRPr="00A56F6A">
        <w:rPr>
          <w:rFonts w:asciiTheme="minorHAnsi" w:hAnsiTheme="minorHAnsi" w:cstheme="minorHAnsi"/>
        </w:rPr>
        <w:t>Click </w:t>
      </w:r>
      <w:r w:rsidRPr="00A56F6A">
        <w:rPr>
          <w:rFonts w:asciiTheme="minorHAnsi" w:hAnsiTheme="minorHAnsi" w:cstheme="minorHAnsi"/>
          <w:b/>
          <w:bCs/>
        </w:rPr>
        <w:t>Apply</w:t>
      </w:r>
      <w:r w:rsidRPr="00A56F6A">
        <w:rPr>
          <w:rFonts w:asciiTheme="minorHAnsi" w:hAnsiTheme="minorHAnsi" w:cstheme="minorHAnsi"/>
        </w:rPr>
        <w:t>. The results are displayed the </w:t>
      </w:r>
      <w:r w:rsidRPr="00A56F6A">
        <w:rPr>
          <w:rFonts w:asciiTheme="minorHAnsi" w:hAnsiTheme="minorHAnsi" w:cstheme="minorHAnsi"/>
          <w:b/>
          <w:bCs/>
        </w:rPr>
        <w:t>Show Entries</w:t>
      </w:r>
      <w:r w:rsidRPr="00A56F6A">
        <w:rPr>
          <w:rFonts w:asciiTheme="minorHAnsi" w:hAnsiTheme="minorHAnsi" w:cstheme="minorHAnsi"/>
        </w:rPr>
        <w:t> table in the following columns and the default sorting is in the ascending order of the date and time of the action.</w:t>
      </w:r>
      <w:r>
        <w:rPr>
          <w:rFonts w:ascii="Helvetica Neue" w:hAnsi="Helvetica Neue"/>
          <w:color w:val="333333"/>
        </w:rPr>
        <w:br/>
      </w:r>
    </w:p>
    <w:p w14:paraId="73127B58" w14:textId="77777777" w:rsidR="005D2A4A" w:rsidRPr="00CA4B7F" w:rsidRDefault="005D2A4A" w:rsidP="00207D43">
      <w:pPr>
        <w:pStyle w:val="ListParagraph"/>
        <w:numPr>
          <w:ilvl w:val="0"/>
          <w:numId w:val="41"/>
        </w:numPr>
        <w:rPr>
          <w:rFonts w:asciiTheme="minorHAnsi" w:hAnsiTheme="minorHAnsi" w:cstheme="minorHAnsi"/>
          <w:bCs/>
        </w:rPr>
      </w:pPr>
      <w:r w:rsidRPr="00CA4B7F">
        <w:rPr>
          <w:rFonts w:asciiTheme="minorHAnsi" w:hAnsiTheme="minorHAnsi" w:cstheme="minorHAnsi"/>
          <w:bCs/>
        </w:rPr>
        <w:t>OBJECT TYPE: Displays the selected object type such as Global Configurations, Security System.</w:t>
      </w:r>
    </w:p>
    <w:p w14:paraId="2712DE93" w14:textId="77777777" w:rsidR="005D2A4A" w:rsidRPr="00CA4B7F" w:rsidRDefault="005D2A4A" w:rsidP="00207D43">
      <w:pPr>
        <w:pStyle w:val="ListParagraph"/>
        <w:numPr>
          <w:ilvl w:val="0"/>
          <w:numId w:val="41"/>
        </w:numPr>
        <w:rPr>
          <w:rFonts w:asciiTheme="minorHAnsi" w:hAnsiTheme="minorHAnsi" w:cstheme="minorHAnsi"/>
          <w:bCs/>
        </w:rPr>
      </w:pPr>
      <w:r w:rsidRPr="00CA4B7F">
        <w:rPr>
          <w:rFonts w:asciiTheme="minorHAnsi" w:hAnsiTheme="minorHAnsi" w:cstheme="minorHAnsi"/>
          <w:bCs/>
        </w:rPr>
        <w:t>OBJECT NAME: Displays the object name that has been actioned.</w:t>
      </w:r>
    </w:p>
    <w:p w14:paraId="19F16DC5" w14:textId="77777777" w:rsidR="005D2A4A" w:rsidRPr="00CA4B7F" w:rsidRDefault="005D2A4A" w:rsidP="00207D43">
      <w:pPr>
        <w:pStyle w:val="ListParagraph"/>
        <w:numPr>
          <w:ilvl w:val="0"/>
          <w:numId w:val="41"/>
        </w:numPr>
        <w:rPr>
          <w:rFonts w:asciiTheme="minorHAnsi" w:hAnsiTheme="minorHAnsi" w:cstheme="minorHAnsi"/>
          <w:bCs/>
        </w:rPr>
      </w:pPr>
      <w:r w:rsidRPr="00CA4B7F">
        <w:rPr>
          <w:rFonts w:asciiTheme="minorHAnsi" w:hAnsiTheme="minorHAnsi" w:cstheme="minorHAnsi"/>
          <w:bCs/>
        </w:rPr>
        <w:t>ACTION: Displays the action performed to the object such as Create, Update, and Delete.</w:t>
      </w:r>
    </w:p>
    <w:p w14:paraId="5E0CD32A" w14:textId="77777777" w:rsidR="005D2A4A" w:rsidRPr="00CA4B7F" w:rsidRDefault="005D2A4A" w:rsidP="00207D43">
      <w:pPr>
        <w:pStyle w:val="ListParagraph"/>
        <w:numPr>
          <w:ilvl w:val="0"/>
          <w:numId w:val="41"/>
        </w:numPr>
        <w:rPr>
          <w:rFonts w:asciiTheme="minorHAnsi" w:hAnsiTheme="minorHAnsi" w:cstheme="minorHAnsi"/>
          <w:bCs/>
        </w:rPr>
      </w:pPr>
      <w:r w:rsidRPr="00CA4B7F">
        <w:rPr>
          <w:rFonts w:asciiTheme="minorHAnsi" w:hAnsiTheme="minorHAnsi" w:cstheme="minorHAnsi"/>
          <w:bCs/>
        </w:rPr>
        <w:t>IP ADDRESS: Displays the IP address of a system that is used to perform the operation.</w:t>
      </w:r>
      <w:r w:rsidRPr="00CA4B7F">
        <w:rPr>
          <w:rFonts w:asciiTheme="minorHAnsi" w:hAnsiTheme="minorHAnsi" w:cstheme="minorHAnsi"/>
          <w:bCs/>
        </w:rPr>
        <w:br/>
      </w:r>
    </w:p>
    <w:p w14:paraId="2D0DDFBB" w14:textId="77777777" w:rsidR="005D2A4A" w:rsidRPr="00CA4B7F" w:rsidRDefault="005D2A4A" w:rsidP="00207D43">
      <w:pPr>
        <w:pStyle w:val="ListParagraph"/>
        <w:numPr>
          <w:ilvl w:val="0"/>
          <w:numId w:val="41"/>
        </w:numPr>
        <w:rPr>
          <w:rFonts w:asciiTheme="minorHAnsi" w:hAnsiTheme="minorHAnsi" w:cstheme="minorHAnsi"/>
          <w:bCs/>
        </w:rPr>
      </w:pPr>
      <w:r w:rsidRPr="00CA4B7F">
        <w:rPr>
          <w:rFonts w:asciiTheme="minorHAnsi" w:hAnsiTheme="minorHAnsi" w:cstheme="minorHAnsi"/>
          <w:bCs/>
        </w:rPr>
        <w:t>ATTRIBUTE: Displays the attribute for which the action is performed.</w:t>
      </w:r>
    </w:p>
    <w:p w14:paraId="084CCAE0" w14:textId="77777777" w:rsidR="005D2A4A" w:rsidRPr="00CA4B7F" w:rsidRDefault="005D2A4A" w:rsidP="00207D43">
      <w:pPr>
        <w:pStyle w:val="ListParagraph"/>
        <w:numPr>
          <w:ilvl w:val="0"/>
          <w:numId w:val="41"/>
        </w:numPr>
        <w:rPr>
          <w:rFonts w:asciiTheme="minorHAnsi" w:hAnsiTheme="minorHAnsi" w:cstheme="minorHAnsi"/>
          <w:bCs/>
        </w:rPr>
      </w:pPr>
      <w:r w:rsidRPr="00CA4B7F">
        <w:rPr>
          <w:rFonts w:asciiTheme="minorHAnsi" w:hAnsiTheme="minorHAnsi" w:cstheme="minorHAnsi"/>
          <w:bCs/>
        </w:rPr>
        <w:t>OLD VALUE: Displays the old value of an attribute. In case of create action, this column does not display any value.</w:t>
      </w:r>
      <w:r w:rsidRPr="00CA4B7F">
        <w:rPr>
          <w:rFonts w:asciiTheme="minorHAnsi" w:hAnsiTheme="minorHAnsi" w:cstheme="minorHAnsi"/>
          <w:bCs/>
        </w:rPr>
        <w:br/>
      </w:r>
    </w:p>
    <w:p w14:paraId="050FA0DC" w14:textId="77777777" w:rsidR="005D2A4A" w:rsidRPr="00CA4B7F" w:rsidRDefault="005D2A4A" w:rsidP="00207D43">
      <w:pPr>
        <w:pStyle w:val="ListParagraph"/>
        <w:numPr>
          <w:ilvl w:val="0"/>
          <w:numId w:val="41"/>
        </w:numPr>
        <w:rPr>
          <w:rFonts w:asciiTheme="minorHAnsi" w:hAnsiTheme="minorHAnsi" w:cstheme="minorHAnsi"/>
          <w:bCs/>
        </w:rPr>
      </w:pPr>
      <w:r w:rsidRPr="00CA4B7F">
        <w:rPr>
          <w:rFonts w:asciiTheme="minorHAnsi" w:hAnsiTheme="minorHAnsi" w:cstheme="minorHAnsi"/>
          <w:bCs/>
        </w:rPr>
        <w:t>The object change is captured in the Old Value and New Value column after updating Email Templates, Global Configurations, Security System, and Endpoint objects.</w:t>
      </w:r>
    </w:p>
    <w:p w14:paraId="39D7DCCE" w14:textId="77777777" w:rsidR="00CA4B7F" w:rsidRDefault="005D2A4A" w:rsidP="00207D43">
      <w:pPr>
        <w:pStyle w:val="ListParagraph"/>
        <w:numPr>
          <w:ilvl w:val="0"/>
          <w:numId w:val="41"/>
        </w:numPr>
        <w:rPr>
          <w:rFonts w:asciiTheme="minorHAnsi" w:hAnsiTheme="minorHAnsi" w:cstheme="minorHAnsi"/>
          <w:bCs/>
        </w:rPr>
      </w:pPr>
      <w:r w:rsidRPr="00CA4B7F">
        <w:rPr>
          <w:rFonts w:asciiTheme="minorHAnsi" w:hAnsiTheme="minorHAnsi" w:cstheme="minorHAnsi"/>
          <w:bCs/>
        </w:rPr>
        <w:t>NEW VALUE: Displays the updated value or a new value of an attribute. In case of Delete action, this column does not display any value.</w:t>
      </w:r>
    </w:p>
    <w:p w14:paraId="5FAABDA3" w14:textId="2F7D6FC7" w:rsidR="005D2A4A" w:rsidRPr="00CA4B7F" w:rsidRDefault="005D2A4A" w:rsidP="00207D43">
      <w:pPr>
        <w:pStyle w:val="ListParagraph"/>
        <w:numPr>
          <w:ilvl w:val="0"/>
          <w:numId w:val="41"/>
        </w:numPr>
        <w:rPr>
          <w:rFonts w:asciiTheme="minorHAnsi" w:hAnsiTheme="minorHAnsi" w:cstheme="minorHAnsi"/>
          <w:bCs/>
        </w:rPr>
      </w:pPr>
      <w:r w:rsidRPr="00CA4B7F">
        <w:rPr>
          <w:rFonts w:asciiTheme="minorHAnsi" w:hAnsiTheme="minorHAnsi" w:cstheme="minorHAnsi"/>
          <w:bCs/>
        </w:rPr>
        <w:t>DATA (Optional): Displays the old value of attributes when any update is done. In case of create action, this column does not display any value.</w:t>
      </w:r>
    </w:p>
    <w:p w14:paraId="58B007DF" w14:textId="494D342C" w:rsidR="00CA4B7F" w:rsidRDefault="00CA4B7F" w:rsidP="00CA4B7F">
      <w:pPr>
        <w:pStyle w:val="Caption"/>
      </w:pPr>
      <w:bookmarkStart w:id="1009" w:name="_Toc61522071"/>
      <w:r>
        <w:t xml:space="preserve">Figure </w:t>
      </w:r>
      <w:r w:rsidR="00BC222A">
        <w:fldChar w:fldCharType="begin"/>
      </w:r>
      <w:r w:rsidR="00BC222A">
        <w:instrText xml:space="preserve"> SEQ Figure \* ARABIC </w:instrText>
      </w:r>
      <w:r w:rsidR="00BC222A">
        <w:fldChar w:fldCharType="separate"/>
      </w:r>
      <w:r w:rsidR="00C825B7">
        <w:rPr>
          <w:noProof/>
        </w:rPr>
        <w:t>247</w:t>
      </w:r>
      <w:r w:rsidR="00BC222A">
        <w:rPr>
          <w:noProof/>
        </w:rPr>
        <w:fldChar w:fldCharType="end"/>
      </w:r>
      <w:r>
        <w:t xml:space="preserve"> : </w:t>
      </w:r>
      <w:r w:rsidRPr="00BD797D">
        <w:t>Application Audit Log Page</w:t>
      </w:r>
      <w:bookmarkEnd w:id="1009"/>
    </w:p>
    <w:p w14:paraId="61D86EE5" w14:textId="7B740EA7" w:rsidR="00CA4B7F" w:rsidRPr="00CA4B7F" w:rsidRDefault="00CA4B7F" w:rsidP="00CA4B7F">
      <w:pPr>
        <w:pStyle w:val="ListParagraph"/>
        <w:shd w:val="clear" w:color="auto" w:fill="FFFFFF"/>
        <w:spacing w:beforeAutospacing="1"/>
        <w:ind w:left="600"/>
        <w:rPr>
          <w:rFonts w:ascii="Helvetica Neue" w:hAnsi="Helvetica Neue"/>
          <w:color w:val="444444"/>
        </w:rPr>
      </w:pPr>
      <w:r w:rsidRPr="00CA4B7F">
        <w:rPr>
          <w:rFonts w:ascii="Helvetica Neue" w:hAnsi="Helvetica Neue"/>
          <w:noProof/>
          <w:color w:val="444444"/>
        </w:rPr>
        <w:drawing>
          <wp:inline distT="0" distB="0" distL="0" distR="0" wp14:anchorId="2E6325A3" wp14:editId="08393069">
            <wp:extent cx="4595495" cy="2025410"/>
            <wp:effectExtent l="19050" t="19050" r="14605" b="1333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607786" cy="2030827"/>
                    </a:xfrm>
                    <a:prstGeom prst="rect">
                      <a:avLst/>
                    </a:prstGeom>
                    <a:ln cmpd="sng">
                      <a:solidFill>
                        <a:srgbClr val="5B9BD5"/>
                      </a:solidFill>
                    </a:ln>
                  </pic:spPr>
                </pic:pic>
              </a:graphicData>
            </a:graphic>
          </wp:inline>
        </w:drawing>
      </w:r>
    </w:p>
    <w:p w14:paraId="3439EF28" w14:textId="15AA65DD" w:rsidR="005D2A4A" w:rsidRPr="00AE401E" w:rsidRDefault="005D2A4A" w:rsidP="00207D43">
      <w:pPr>
        <w:pStyle w:val="ListParagraph"/>
        <w:numPr>
          <w:ilvl w:val="0"/>
          <w:numId w:val="40"/>
        </w:numPr>
        <w:shd w:val="clear" w:color="auto" w:fill="FFFFFF"/>
        <w:spacing w:before="100" w:beforeAutospacing="1" w:after="188"/>
        <w:rPr>
          <w:rFonts w:asciiTheme="minorHAnsi" w:hAnsiTheme="minorHAnsi" w:cstheme="minorHAnsi"/>
        </w:rPr>
      </w:pPr>
      <w:r w:rsidRPr="00AE401E">
        <w:rPr>
          <w:rFonts w:asciiTheme="minorHAnsi" w:hAnsiTheme="minorHAnsi" w:cstheme="minorHAnsi"/>
        </w:rPr>
        <w:t>Click </w:t>
      </w:r>
      <w:r w:rsidRPr="00AE401E">
        <w:rPr>
          <w:rFonts w:asciiTheme="minorHAnsi" w:hAnsiTheme="minorHAnsi" w:cstheme="minorHAnsi"/>
          <w:bCs/>
        </w:rPr>
        <w:t>Reset All</w:t>
      </w:r>
      <w:r w:rsidRPr="00AE401E">
        <w:rPr>
          <w:rFonts w:asciiTheme="minorHAnsi" w:hAnsiTheme="minorHAnsi" w:cstheme="minorHAnsi"/>
        </w:rPr>
        <w:t> </w:t>
      </w:r>
      <w:r w:rsidR="00260D8D" w:rsidRPr="00AE401E">
        <w:rPr>
          <w:rFonts w:asciiTheme="minorHAnsi" w:hAnsiTheme="minorHAnsi" w:cstheme="minorHAnsi"/>
        </w:rPr>
        <w:t>too</w:t>
      </w:r>
      <w:r w:rsidRPr="00AE401E">
        <w:rPr>
          <w:rFonts w:asciiTheme="minorHAnsi" w:hAnsiTheme="minorHAnsi" w:cstheme="minorHAnsi"/>
        </w:rPr>
        <w:t xml:space="preserve"> clear all the existing filters and display the default view of the page.</w:t>
      </w:r>
    </w:p>
    <w:p w14:paraId="2D989C50" w14:textId="77777777" w:rsidR="005D2A4A" w:rsidRPr="00B121C1" w:rsidRDefault="005D2A4A" w:rsidP="00AE5954">
      <w:pPr>
        <w:pStyle w:val="Heading4"/>
        <w:rPr>
          <w:sz w:val="18"/>
        </w:rPr>
      </w:pPr>
      <w:r w:rsidRPr="00B121C1">
        <w:rPr>
          <w:sz w:val="18"/>
        </w:rPr>
        <w:t>Download Audit Log Reports</w:t>
      </w:r>
    </w:p>
    <w:p w14:paraId="52B1672D" w14:textId="77777777" w:rsidR="005D2A4A" w:rsidRPr="00212563" w:rsidRDefault="005D2A4A" w:rsidP="00212563">
      <w:pPr>
        <w:rPr>
          <w:rFonts w:asciiTheme="minorHAnsi" w:hAnsiTheme="minorHAnsi" w:cstheme="minorHAnsi"/>
        </w:rPr>
      </w:pPr>
      <w:r w:rsidRPr="00212563">
        <w:rPr>
          <w:rFonts w:asciiTheme="minorHAnsi" w:hAnsiTheme="minorHAnsi" w:cstheme="minorHAnsi"/>
        </w:rPr>
        <w:t>You can download the audit logs in a CSV or Microsoft Excel file. To download the logs, perform the following steps:</w:t>
      </w:r>
    </w:p>
    <w:p w14:paraId="7AD01970" w14:textId="79A93AD9" w:rsidR="005D2A4A" w:rsidRPr="009960EC" w:rsidRDefault="005D2A4A" w:rsidP="00207D43">
      <w:pPr>
        <w:pStyle w:val="ListParagraph"/>
        <w:numPr>
          <w:ilvl w:val="0"/>
          <w:numId w:val="44"/>
        </w:numPr>
        <w:rPr>
          <w:rFonts w:asciiTheme="minorHAnsi" w:hAnsiTheme="minorHAnsi" w:cstheme="minorHAnsi"/>
        </w:rPr>
      </w:pPr>
      <w:r w:rsidRPr="009960EC">
        <w:rPr>
          <w:rFonts w:asciiTheme="minorHAnsi" w:hAnsiTheme="minorHAnsi" w:cstheme="minorHAnsi"/>
        </w:rPr>
        <w:t>Go to </w:t>
      </w:r>
      <w:r w:rsidRPr="009960EC">
        <w:rPr>
          <w:rFonts w:asciiTheme="minorHAnsi" w:hAnsiTheme="minorHAnsi" w:cstheme="minorHAnsi"/>
          <w:bCs/>
        </w:rPr>
        <w:t xml:space="preserve">ADMIN </w:t>
      </w:r>
      <w:r w:rsidR="009960EC" w:rsidRPr="009960EC">
        <w:rPr>
          <w:rFonts w:asciiTheme="minorHAnsi" w:eastAsia="Wingdings" w:hAnsiTheme="minorHAnsi" w:cstheme="minorHAnsi"/>
          <w:bCs/>
        </w:rPr>
        <w:t>à</w:t>
      </w:r>
      <w:r w:rsidRPr="009960EC">
        <w:rPr>
          <w:rFonts w:asciiTheme="minorHAnsi" w:hAnsiTheme="minorHAnsi" w:cstheme="minorHAnsi"/>
          <w:bCs/>
        </w:rPr>
        <w:t xml:space="preserve"> Admin Function </w:t>
      </w:r>
      <w:r w:rsidR="009960EC" w:rsidRPr="009960EC">
        <w:rPr>
          <w:rFonts w:asciiTheme="minorHAnsi" w:eastAsia="Wingdings" w:hAnsiTheme="minorHAnsi" w:cstheme="minorHAnsi"/>
          <w:bCs/>
        </w:rPr>
        <w:t>à</w:t>
      </w:r>
      <w:r w:rsidRPr="009960EC">
        <w:rPr>
          <w:rFonts w:asciiTheme="minorHAnsi" w:hAnsiTheme="minorHAnsi" w:cstheme="minorHAnsi"/>
          <w:bCs/>
        </w:rPr>
        <w:t xml:space="preserve"> Application Audit Logs</w:t>
      </w:r>
      <w:r w:rsidRPr="009960EC">
        <w:rPr>
          <w:rFonts w:asciiTheme="minorHAnsi" w:hAnsiTheme="minorHAnsi" w:cstheme="minorHAnsi"/>
        </w:rPr>
        <w:t>.</w:t>
      </w:r>
    </w:p>
    <w:p w14:paraId="1C6CD3B4" w14:textId="77777777" w:rsidR="005D2A4A" w:rsidRPr="009960EC" w:rsidRDefault="005D2A4A" w:rsidP="00207D43">
      <w:pPr>
        <w:pStyle w:val="ListParagraph"/>
        <w:numPr>
          <w:ilvl w:val="0"/>
          <w:numId w:val="44"/>
        </w:numPr>
        <w:rPr>
          <w:rFonts w:asciiTheme="minorHAnsi" w:hAnsiTheme="minorHAnsi" w:cstheme="minorHAnsi"/>
        </w:rPr>
      </w:pPr>
      <w:r w:rsidRPr="009960EC">
        <w:rPr>
          <w:rFonts w:asciiTheme="minorHAnsi" w:hAnsiTheme="minorHAnsi" w:cstheme="minorHAnsi"/>
        </w:rPr>
        <w:t>Select the filter criteria for the report you want to generate.</w:t>
      </w:r>
    </w:p>
    <w:p w14:paraId="1602572B" w14:textId="77777777" w:rsidR="005D2A4A" w:rsidRPr="009960EC" w:rsidRDefault="005D2A4A" w:rsidP="00207D43">
      <w:pPr>
        <w:pStyle w:val="ListParagraph"/>
        <w:numPr>
          <w:ilvl w:val="0"/>
          <w:numId w:val="44"/>
        </w:numPr>
        <w:rPr>
          <w:rFonts w:asciiTheme="minorHAnsi" w:hAnsiTheme="minorHAnsi" w:cstheme="minorHAnsi"/>
        </w:rPr>
      </w:pPr>
      <w:r w:rsidRPr="009960EC">
        <w:rPr>
          <w:rFonts w:asciiTheme="minorHAnsi" w:hAnsiTheme="minorHAnsi" w:cstheme="minorHAnsi"/>
        </w:rPr>
        <w:t>Click </w:t>
      </w:r>
      <w:r w:rsidRPr="009960EC">
        <w:rPr>
          <w:rFonts w:asciiTheme="minorHAnsi" w:hAnsiTheme="minorHAnsi" w:cstheme="minorHAnsi"/>
          <w:bCs/>
        </w:rPr>
        <w:t>Actions.</w:t>
      </w:r>
      <w:r w:rsidRPr="009960EC">
        <w:rPr>
          <w:rFonts w:asciiTheme="minorHAnsi" w:hAnsiTheme="minorHAnsi" w:cstheme="minorHAnsi"/>
        </w:rPr>
        <w:t> Select the file format CSV or Microsoft Excel file to export the logs.</w:t>
      </w:r>
    </w:p>
    <w:p w14:paraId="5E45A6C5" w14:textId="78849924" w:rsidR="009960EC" w:rsidRPr="008F3A3B" w:rsidRDefault="005D2A4A" w:rsidP="00207D43">
      <w:pPr>
        <w:pStyle w:val="ListParagraph"/>
        <w:numPr>
          <w:ilvl w:val="0"/>
          <w:numId w:val="44"/>
        </w:numPr>
        <w:rPr>
          <w:rFonts w:asciiTheme="minorHAnsi" w:hAnsiTheme="minorHAnsi" w:cstheme="minorHAnsi"/>
        </w:rPr>
      </w:pPr>
      <w:r w:rsidRPr="008F3A3B">
        <w:rPr>
          <w:rFonts w:asciiTheme="minorHAnsi" w:hAnsiTheme="minorHAnsi" w:cstheme="minorHAnsi"/>
        </w:rPr>
        <w:t>Go to user login menu and click </w:t>
      </w:r>
      <w:r w:rsidRPr="008F3A3B">
        <w:rPr>
          <w:rFonts w:asciiTheme="minorHAnsi" w:hAnsiTheme="minorHAnsi" w:cstheme="minorHAnsi"/>
          <w:bCs/>
        </w:rPr>
        <w:t>My Download</w:t>
      </w:r>
      <w:r w:rsidR="00BA52B3">
        <w:rPr>
          <w:rFonts w:asciiTheme="minorHAnsi" w:hAnsiTheme="minorHAnsi" w:cstheme="minorHAnsi"/>
          <w:bCs/>
        </w:rPr>
        <w:t>.</w:t>
      </w:r>
      <w:r w:rsidRPr="008F3A3B">
        <w:rPr>
          <w:rFonts w:asciiTheme="minorHAnsi" w:hAnsiTheme="minorHAnsi" w:cstheme="minorHAnsi"/>
        </w:rPr>
        <w:t xml:space="preserve"> The </w:t>
      </w:r>
      <w:r w:rsidRPr="008F3A3B">
        <w:rPr>
          <w:rFonts w:asciiTheme="minorHAnsi" w:hAnsiTheme="minorHAnsi" w:cstheme="minorHAnsi"/>
          <w:bCs/>
        </w:rPr>
        <w:t>Download Reports</w:t>
      </w:r>
      <w:r w:rsidRPr="008F3A3B">
        <w:rPr>
          <w:rFonts w:asciiTheme="minorHAnsi" w:hAnsiTheme="minorHAnsi" w:cstheme="minorHAnsi"/>
        </w:rPr>
        <w:t> page is displayed with the list of reports you have exported.</w:t>
      </w:r>
      <w:r w:rsidRPr="008F3A3B">
        <w:rPr>
          <w:rFonts w:asciiTheme="minorHAnsi" w:hAnsiTheme="minorHAnsi" w:cstheme="minorHAnsi"/>
        </w:rPr>
        <w:br/>
      </w:r>
    </w:p>
    <w:p w14:paraId="2D5DF7A9" w14:textId="1B4F2EF4" w:rsidR="009960EC" w:rsidRDefault="009960EC" w:rsidP="009960EC">
      <w:pPr>
        <w:pStyle w:val="Caption"/>
      </w:pPr>
      <w:bookmarkStart w:id="1010" w:name="_Toc61522072"/>
      <w:r>
        <w:t xml:space="preserve">Figure </w:t>
      </w:r>
      <w:r w:rsidR="00BC222A">
        <w:fldChar w:fldCharType="begin"/>
      </w:r>
      <w:r w:rsidR="00BC222A">
        <w:instrText xml:space="preserve"> SEQ Figure \* ARABIC </w:instrText>
      </w:r>
      <w:r w:rsidR="00BC222A">
        <w:fldChar w:fldCharType="separate"/>
      </w:r>
      <w:r w:rsidR="00C825B7">
        <w:rPr>
          <w:noProof/>
        </w:rPr>
        <w:t>248</w:t>
      </w:r>
      <w:r w:rsidR="00BC222A">
        <w:rPr>
          <w:noProof/>
        </w:rPr>
        <w:fldChar w:fldCharType="end"/>
      </w:r>
      <w:r>
        <w:t xml:space="preserve"> : </w:t>
      </w:r>
      <w:r w:rsidRPr="00F5519C">
        <w:t>Download Reports</w:t>
      </w:r>
      <w:bookmarkEnd w:id="1010"/>
    </w:p>
    <w:p w14:paraId="12CBE76C" w14:textId="48C0A8CF" w:rsidR="009960EC" w:rsidRDefault="009960EC" w:rsidP="009960EC">
      <w:pPr>
        <w:pStyle w:val="ListParagraph"/>
        <w:rPr>
          <w:rFonts w:asciiTheme="minorHAnsi" w:hAnsiTheme="minorHAnsi" w:cstheme="minorHAnsi"/>
        </w:rPr>
      </w:pPr>
      <w:r>
        <w:rPr>
          <w:rFonts w:asciiTheme="minorHAnsi" w:hAnsiTheme="minorHAnsi" w:cstheme="minorHAnsi"/>
          <w:noProof/>
        </w:rPr>
        <w:drawing>
          <wp:inline distT="0" distB="0" distL="0" distR="0" wp14:anchorId="19E404DE" wp14:editId="638DD825">
            <wp:extent cx="4515982" cy="1837055"/>
            <wp:effectExtent l="19050" t="19050" r="18415" b="1079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520633" cy="1838947"/>
                    </a:xfrm>
                    <a:prstGeom prst="rect">
                      <a:avLst/>
                    </a:prstGeom>
                    <a:noFill/>
                    <a:ln cmpd="sng">
                      <a:solidFill>
                        <a:srgbClr val="5B9BD5"/>
                      </a:solidFill>
                    </a:ln>
                  </pic:spPr>
                </pic:pic>
              </a:graphicData>
            </a:graphic>
          </wp:inline>
        </w:drawing>
      </w:r>
    </w:p>
    <w:p w14:paraId="2218F161" w14:textId="77777777" w:rsidR="00903430" w:rsidRPr="009960EC" w:rsidRDefault="00903430" w:rsidP="009960EC">
      <w:pPr>
        <w:pStyle w:val="ListParagraph"/>
        <w:rPr>
          <w:rFonts w:asciiTheme="minorHAnsi" w:hAnsiTheme="minorHAnsi" w:cstheme="minorHAnsi"/>
        </w:rPr>
      </w:pPr>
    </w:p>
    <w:p w14:paraId="2ED617EF" w14:textId="77777777" w:rsidR="005D2A4A" w:rsidRPr="009960EC" w:rsidRDefault="005D2A4A" w:rsidP="00207D43">
      <w:pPr>
        <w:pStyle w:val="ListParagraph"/>
        <w:numPr>
          <w:ilvl w:val="0"/>
          <w:numId w:val="44"/>
        </w:numPr>
        <w:rPr>
          <w:rFonts w:asciiTheme="minorHAnsi" w:hAnsiTheme="minorHAnsi" w:cstheme="minorHAnsi"/>
        </w:rPr>
      </w:pPr>
      <w:r w:rsidRPr="009960EC">
        <w:rPr>
          <w:rFonts w:asciiTheme="minorHAnsi" w:hAnsiTheme="minorHAnsi" w:cstheme="minorHAnsi"/>
        </w:rPr>
        <w:t>Click </w:t>
      </w:r>
      <w:r w:rsidRPr="009960EC">
        <w:rPr>
          <w:rFonts w:asciiTheme="minorHAnsi" w:hAnsiTheme="minorHAnsi" w:cstheme="minorHAnsi"/>
          <w:bCs/>
        </w:rPr>
        <w:t>Download</w:t>
      </w:r>
      <w:r w:rsidRPr="009960EC">
        <w:rPr>
          <w:rFonts w:asciiTheme="minorHAnsi" w:hAnsiTheme="minorHAnsi" w:cstheme="minorHAnsi"/>
        </w:rPr>
        <w:t> from the </w:t>
      </w:r>
      <w:r w:rsidRPr="009960EC">
        <w:rPr>
          <w:rFonts w:asciiTheme="minorHAnsi" w:hAnsiTheme="minorHAnsi" w:cstheme="minorHAnsi"/>
          <w:bCs/>
        </w:rPr>
        <w:t>Action</w:t>
      </w:r>
      <w:r w:rsidRPr="009960EC">
        <w:rPr>
          <w:rFonts w:asciiTheme="minorHAnsi" w:hAnsiTheme="minorHAnsi" w:cstheme="minorHAnsi"/>
        </w:rPr>
        <w:t> column for the exported audit log report to save the copy in your system. To delete the downloaded report, click </w:t>
      </w:r>
      <w:r w:rsidRPr="009960EC">
        <w:rPr>
          <w:rFonts w:asciiTheme="minorHAnsi" w:hAnsiTheme="minorHAnsi" w:cstheme="minorHAnsi"/>
          <w:bCs/>
        </w:rPr>
        <w:t>Delete</w:t>
      </w:r>
      <w:r w:rsidRPr="009960EC">
        <w:rPr>
          <w:rFonts w:asciiTheme="minorHAnsi" w:hAnsiTheme="minorHAnsi" w:cstheme="minorHAnsi"/>
        </w:rPr>
        <w:t>.</w:t>
      </w:r>
    </w:p>
    <w:p w14:paraId="0695B2CF" w14:textId="0CED4D9B" w:rsidR="003E0F2D" w:rsidRDefault="003E0F2D" w:rsidP="003E0F2D">
      <w:pPr>
        <w:rPr>
          <w:rFonts w:asciiTheme="minorHAnsi" w:hAnsiTheme="minorHAnsi" w:cstheme="minorHAnsi"/>
        </w:rPr>
      </w:pPr>
    </w:p>
    <w:p w14:paraId="64F5A68C" w14:textId="77777777" w:rsidR="00BE6419" w:rsidRDefault="00BE6419" w:rsidP="00BE6419">
      <w:pPr>
        <w:pStyle w:val="Heading3"/>
        <w:rPr>
          <w:szCs w:val="18"/>
        </w:rPr>
      </w:pPr>
      <w:bookmarkStart w:id="1011" w:name="_Toc61521813"/>
      <w:r w:rsidRPr="00B121C1">
        <w:rPr>
          <w:szCs w:val="18"/>
        </w:rPr>
        <w:t xml:space="preserve">Monitor </w:t>
      </w:r>
      <w:r>
        <w:rPr>
          <w:szCs w:val="18"/>
        </w:rPr>
        <w:t>Oracle HCM Atom Feed logs in Saviynt.</w:t>
      </w:r>
      <w:bookmarkEnd w:id="1011"/>
    </w:p>
    <w:p w14:paraId="3F03416B" w14:textId="77777777" w:rsidR="00BE6419" w:rsidRDefault="00BE6419" w:rsidP="00BE6419">
      <w:r>
        <w:t>To monitor Oracle HCM Atom feed import job log, IAM admin must login into Saviynt and follow below step to check logs.</w:t>
      </w:r>
    </w:p>
    <w:p w14:paraId="7AF189AC" w14:textId="77777777" w:rsidR="00BE6419" w:rsidRDefault="00BE6419" w:rsidP="00207D43">
      <w:pPr>
        <w:pStyle w:val="ListParagraph"/>
        <w:numPr>
          <w:ilvl w:val="0"/>
          <w:numId w:val="74"/>
        </w:numPr>
        <w:ind w:left="0" w:firstLine="0"/>
        <w:rPr>
          <w:rFonts w:asciiTheme="minorHAnsi" w:eastAsia="Times New Roman" w:hAnsiTheme="minorHAnsi" w:cstheme="minorHAnsi"/>
          <w:szCs w:val="20"/>
          <w:lang w:val="en-GB"/>
        </w:rPr>
      </w:pPr>
      <w:r w:rsidRPr="00AE3C3C">
        <w:rPr>
          <w:rFonts w:asciiTheme="minorHAnsi" w:eastAsia="Times New Roman" w:hAnsiTheme="minorHAnsi" w:cstheme="minorHAnsi"/>
          <w:szCs w:val="20"/>
          <w:lang w:val="en-GB"/>
        </w:rPr>
        <w:t>Login to</w:t>
      </w:r>
      <w:r>
        <w:rPr>
          <w:rFonts w:asciiTheme="minorHAnsi" w:eastAsia="Times New Roman" w:hAnsiTheme="minorHAnsi" w:cstheme="minorHAnsi"/>
          <w:szCs w:val="20"/>
          <w:lang w:val="en-GB"/>
        </w:rPr>
        <w:t xml:space="preserve"> Saviynt as IAM Admin</w:t>
      </w:r>
    </w:p>
    <w:p w14:paraId="1F3B8997" w14:textId="77777777" w:rsidR="00BE6419" w:rsidRDefault="00BE6419" w:rsidP="00207D43">
      <w:pPr>
        <w:pStyle w:val="ListParagraph"/>
        <w:numPr>
          <w:ilvl w:val="0"/>
          <w:numId w:val="74"/>
        </w:numPr>
        <w:ind w:left="0" w:firstLine="0"/>
        <w:rPr>
          <w:rFonts w:asciiTheme="minorHAnsi" w:eastAsia="Times New Roman" w:hAnsiTheme="minorHAnsi" w:cstheme="minorHAnsi"/>
          <w:szCs w:val="20"/>
          <w:lang w:val="en-GB"/>
        </w:rPr>
      </w:pPr>
      <w:r>
        <w:rPr>
          <w:rFonts w:asciiTheme="minorHAnsi" w:eastAsia="Times New Roman" w:hAnsiTheme="minorHAnsi" w:cstheme="minorHAnsi"/>
          <w:szCs w:val="20"/>
          <w:lang w:val="en-GB"/>
        </w:rPr>
        <w:t>Navigate to “Admin” tab.</w:t>
      </w:r>
    </w:p>
    <w:p w14:paraId="6B761A40" w14:textId="728C572E" w:rsidR="00BE6419" w:rsidRPr="00AE3C3C" w:rsidRDefault="00BE6419" w:rsidP="00BE6419">
      <w:pPr>
        <w:pStyle w:val="Caption"/>
        <w:rPr>
          <w:sz w:val="20"/>
          <w:szCs w:val="20"/>
        </w:rPr>
      </w:pPr>
      <w:bookmarkStart w:id="1012" w:name="_Toc61522073"/>
      <w:r w:rsidRPr="00AE3C3C">
        <w:rPr>
          <w:sz w:val="20"/>
          <w:szCs w:val="20"/>
        </w:rPr>
        <w:t xml:space="preserve">Figure </w:t>
      </w:r>
      <w:r w:rsidR="009A2D2D">
        <w:rPr>
          <w:sz w:val="20"/>
          <w:szCs w:val="20"/>
        </w:rPr>
        <w:fldChar w:fldCharType="begin"/>
      </w:r>
      <w:r w:rsidR="009A2D2D">
        <w:rPr>
          <w:sz w:val="20"/>
          <w:szCs w:val="20"/>
        </w:rPr>
        <w:instrText xml:space="preserve"> SEQ Figure \* ARABIC </w:instrText>
      </w:r>
      <w:r w:rsidR="009A2D2D">
        <w:rPr>
          <w:sz w:val="20"/>
          <w:szCs w:val="20"/>
        </w:rPr>
        <w:fldChar w:fldCharType="separate"/>
      </w:r>
      <w:r w:rsidR="00C825B7">
        <w:rPr>
          <w:noProof/>
          <w:sz w:val="20"/>
          <w:szCs w:val="20"/>
        </w:rPr>
        <w:t>249</w:t>
      </w:r>
      <w:r w:rsidR="009A2D2D">
        <w:rPr>
          <w:sz w:val="20"/>
          <w:szCs w:val="20"/>
        </w:rPr>
        <w:fldChar w:fldCharType="end"/>
      </w:r>
      <w:r w:rsidRPr="00AE3C3C">
        <w:rPr>
          <w:sz w:val="20"/>
          <w:szCs w:val="20"/>
        </w:rPr>
        <w:t xml:space="preserve">: </w:t>
      </w:r>
      <w:r>
        <w:rPr>
          <w:sz w:val="20"/>
          <w:szCs w:val="20"/>
        </w:rPr>
        <w:t>Admin tab</w:t>
      </w:r>
      <w:bookmarkEnd w:id="1012"/>
    </w:p>
    <w:p w14:paraId="2CD9EB42" w14:textId="77777777" w:rsidR="00BE6419" w:rsidRDefault="00BE6419" w:rsidP="00BE6419">
      <w:r>
        <w:rPr>
          <w:noProof/>
        </w:rPr>
        <w:drawing>
          <wp:inline distT="0" distB="0" distL="0" distR="0" wp14:anchorId="3352981E" wp14:editId="68F770D2">
            <wp:extent cx="5114925" cy="1828800"/>
            <wp:effectExtent l="19050" t="19050" r="28575" b="1905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123083" cy="1831717"/>
                    </a:xfrm>
                    <a:prstGeom prst="rect">
                      <a:avLst/>
                    </a:prstGeom>
                    <a:noFill/>
                    <a:ln cmpd="sng">
                      <a:solidFill>
                        <a:srgbClr val="5B9BD5"/>
                      </a:solidFill>
                    </a:ln>
                  </pic:spPr>
                </pic:pic>
              </a:graphicData>
            </a:graphic>
          </wp:inline>
        </w:drawing>
      </w:r>
    </w:p>
    <w:p w14:paraId="3F230CEE" w14:textId="77777777" w:rsidR="00BE6419" w:rsidRDefault="00BE6419" w:rsidP="00207D43">
      <w:pPr>
        <w:pStyle w:val="ListParagraph"/>
        <w:numPr>
          <w:ilvl w:val="0"/>
          <w:numId w:val="74"/>
        </w:numPr>
        <w:ind w:left="0" w:firstLine="0"/>
        <w:rPr>
          <w:rFonts w:asciiTheme="minorHAnsi" w:eastAsia="Times New Roman" w:hAnsiTheme="minorHAnsi" w:cstheme="minorHAnsi"/>
          <w:szCs w:val="20"/>
          <w:lang w:val="en-GB"/>
        </w:rPr>
      </w:pPr>
      <w:r>
        <w:rPr>
          <w:rFonts w:asciiTheme="minorHAnsi" w:eastAsia="Times New Roman" w:hAnsiTheme="minorHAnsi" w:cstheme="minorHAnsi"/>
          <w:szCs w:val="20"/>
          <w:lang w:val="en-GB"/>
        </w:rPr>
        <w:t>Navigate to “Application logs and click on it.</w:t>
      </w:r>
    </w:p>
    <w:p w14:paraId="3EB3EB04" w14:textId="1BED8A14" w:rsidR="00BE6419" w:rsidRPr="00030C30" w:rsidRDefault="00BE6419" w:rsidP="00A3447B">
      <w:pPr>
        <w:pStyle w:val="Caption"/>
        <w:ind w:left="360"/>
      </w:pPr>
      <w:bookmarkStart w:id="1013" w:name="_Toc61522074"/>
      <w:r w:rsidRPr="00030C30">
        <w:t xml:space="preserve">Figure </w:t>
      </w:r>
      <w:r w:rsidR="00BC222A">
        <w:fldChar w:fldCharType="begin"/>
      </w:r>
      <w:r w:rsidR="00BC222A">
        <w:instrText xml:space="preserve"> SEQ Figure \* ARABIC </w:instrText>
      </w:r>
      <w:r w:rsidR="00BC222A">
        <w:fldChar w:fldCharType="separate"/>
      </w:r>
      <w:r w:rsidR="00C825B7">
        <w:rPr>
          <w:noProof/>
        </w:rPr>
        <w:t>250</w:t>
      </w:r>
      <w:r w:rsidR="00BC222A">
        <w:rPr>
          <w:noProof/>
        </w:rPr>
        <w:fldChar w:fldCharType="end"/>
      </w:r>
      <w:r w:rsidRPr="00030C30">
        <w:t>: Application Logs</w:t>
      </w:r>
      <w:bookmarkEnd w:id="1013"/>
    </w:p>
    <w:p w14:paraId="174BC927" w14:textId="77777777" w:rsidR="00BE6419" w:rsidRDefault="00BE6419" w:rsidP="00BE6419">
      <w:pPr>
        <w:rPr>
          <w:rFonts w:asciiTheme="minorHAnsi" w:hAnsiTheme="minorHAnsi" w:cstheme="minorHAnsi"/>
          <w:lang w:val="en-GB"/>
        </w:rPr>
      </w:pPr>
      <w:r>
        <w:rPr>
          <w:rFonts w:asciiTheme="minorHAnsi" w:hAnsiTheme="minorHAnsi" w:cstheme="minorHAnsi"/>
          <w:noProof/>
          <w:lang w:val="en-GB"/>
        </w:rPr>
        <w:drawing>
          <wp:inline distT="0" distB="0" distL="0" distR="0" wp14:anchorId="2E027D97" wp14:editId="25DF7F9B">
            <wp:extent cx="5165200" cy="2453435"/>
            <wp:effectExtent l="19050" t="19050" r="16510" b="23495"/>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45">
                      <a:extLst>
                        <a:ext uri="{28A0092B-C50C-407E-A947-70E740481C1C}">
                          <a14:useLocalDpi xmlns:a14="http://schemas.microsoft.com/office/drawing/2010/main" val="0"/>
                        </a:ext>
                      </a:extLst>
                    </a:blip>
                    <a:srcRect t="11660"/>
                    <a:stretch/>
                  </pic:blipFill>
                  <pic:spPr bwMode="auto">
                    <a:xfrm>
                      <a:off x="0" y="0"/>
                      <a:ext cx="5175299" cy="2458232"/>
                    </a:xfrm>
                    <a:prstGeom prst="rect">
                      <a:avLst/>
                    </a:prstGeom>
                    <a:noFill/>
                    <a:ln cmpd="sng">
                      <a:solidFill>
                        <a:srgbClr val="5B9BD5"/>
                      </a:solidFill>
                    </a:ln>
                    <a:extLst>
                      <a:ext uri="{53640926-AAD7-44D8-BBD7-CCE9431645EC}">
                        <a14:shadowObscured xmlns:a14="http://schemas.microsoft.com/office/drawing/2010/main"/>
                      </a:ext>
                    </a:extLst>
                  </pic:spPr>
                </pic:pic>
              </a:graphicData>
            </a:graphic>
          </wp:inline>
        </w:drawing>
      </w:r>
    </w:p>
    <w:p w14:paraId="5170A8B2" w14:textId="77777777" w:rsidR="00BE6419" w:rsidRPr="008402DD" w:rsidRDefault="00BE6419" w:rsidP="00207D43">
      <w:pPr>
        <w:pStyle w:val="ListParagraph"/>
        <w:numPr>
          <w:ilvl w:val="0"/>
          <w:numId w:val="74"/>
        </w:numPr>
        <w:ind w:left="0" w:firstLine="0"/>
        <w:rPr>
          <w:rFonts w:asciiTheme="minorHAnsi" w:hAnsiTheme="minorHAnsi" w:cstheme="minorHAnsi"/>
          <w:lang w:val="en-GB"/>
        </w:rPr>
      </w:pPr>
      <w:r>
        <w:rPr>
          <w:rFonts w:asciiTheme="minorHAnsi" w:eastAsia="Times New Roman" w:hAnsiTheme="minorHAnsi" w:cstheme="minorHAnsi"/>
          <w:szCs w:val="20"/>
          <w:lang w:val="en-GB"/>
        </w:rPr>
        <w:t>Select log from drop down menu bar. For Oracle HCM atom feed custom code logs will be redirected to following file naming convention.</w:t>
      </w:r>
    </w:p>
    <w:p w14:paraId="6A049219" w14:textId="77777777" w:rsidR="00BE6419" w:rsidRDefault="00BE6419" w:rsidP="00BE6419">
      <w:pPr>
        <w:pStyle w:val="ListParagraph"/>
        <w:ind w:left="0"/>
        <w:rPr>
          <w:rFonts w:asciiTheme="minorHAnsi" w:eastAsia="Times New Roman" w:hAnsiTheme="minorHAnsi" w:cstheme="minorHAnsi"/>
          <w:szCs w:val="20"/>
          <w:lang w:val="en-GB"/>
        </w:rPr>
      </w:pPr>
    </w:p>
    <w:p w14:paraId="4C65B654" w14:textId="77777777" w:rsidR="00BE6419" w:rsidRPr="002F2AA2" w:rsidRDefault="00BE6419" w:rsidP="00BE6419">
      <w:pPr>
        <w:pStyle w:val="ListParagraph"/>
        <w:ind w:left="0"/>
        <w:rPr>
          <w:rFonts w:asciiTheme="minorHAnsi" w:hAnsiTheme="minorHAnsi" w:cstheme="minorHAnsi"/>
          <w:lang w:val="en-GB"/>
        </w:rPr>
      </w:pPr>
      <w:r>
        <w:rPr>
          <w:rFonts w:asciiTheme="minorHAnsi" w:eastAsia="Times New Roman" w:hAnsiTheme="minorHAnsi" w:cstheme="minorHAnsi"/>
          <w:szCs w:val="20"/>
          <w:lang w:val="en-GB"/>
        </w:rPr>
        <w:t xml:space="preserve">Log file Format :- OracleHCMAtomFeed_YYYYMMDD_HH_MM_SS.log </w:t>
      </w:r>
    </w:p>
    <w:p w14:paraId="751087E8" w14:textId="77777777" w:rsidR="00BE6419" w:rsidRDefault="00BE6419" w:rsidP="00BE6419">
      <w:pPr>
        <w:pStyle w:val="ListParagraph"/>
        <w:ind w:left="0"/>
        <w:rPr>
          <w:rFonts w:asciiTheme="minorHAnsi" w:eastAsia="Times New Roman" w:hAnsiTheme="minorHAnsi" w:cstheme="minorHAnsi"/>
          <w:szCs w:val="20"/>
          <w:lang w:val="en-GB"/>
        </w:rPr>
      </w:pPr>
    </w:p>
    <w:p w14:paraId="163AD5DB" w14:textId="77777777" w:rsidR="00BE6419" w:rsidRDefault="00BE6419" w:rsidP="00BE6419">
      <w:pPr>
        <w:pStyle w:val="ListParagraph"/>
        <w:ind w:left="0"/>
        <w:rPr>
          <w:rFonts w:asciiTheme="minorHAnsi" w:eastAsia="Times New Roman" w:hAnsiTheme="minorHAnsi" w:cstheme="minorHAnsi"/>
          <w:szCs w:val="20"/>
          <w:lang w:val="en-GB"/>
        </w:rPr>
      </w:pPr>
    </w:p>
    <w:p w14:paraId="6A2AEEB9" w14:textId="29FA850E" w:rsidR="00BE6419" w:rsidRDefault="00BE6419" w:rsidP="00BE6419">
      <w:pPr>
        <w:pStyle w:val="Caption"/>
      </w:pPr>
      <w:bookmarkStart w:id="1014" w:name="_Toc61522075"/>
      <w:r>
        <w:t xml:space="preserve">Figure </w:t>
      </w:r>
      <w:r w:rsidR="00BC222A">
        <w:fldChar w:fldCharType="begin"/>
      </w:r>
      <w:r w:rsidR="00BC222A">
        <w:instrText xml:space="preserve"> SEQ Figure \* ARABIC </w:instrText>
      </w:r>
      <w:r w:rsidR="00BC222A">
        <w:fldChar w:fldCharType="separate"/>
      </w:r>
      <w:r w:rsidR="00C825B7">
        <w:rPr>
          <w:noProof/>
        </w:rPr>
        <w:t>251</w:t>
      </w:r>
      <w:r w:rsidR="00BC222A">
        <w:rPr>
          <w:noProof/>
        </w:rPr>
        <w:fldChar w:fldCharType="end"/>
      </w:r>
      <w:r>
        <w:t xml:space="preserve"> :</w:t>
      </w:r>
      <w:r w:rsidRPr="004737FD">
        <w:t xml:space="preserve"> Application Logs</w:t>
      </w:r>
      <w:bookmarkEnd w:id="1014"/>
    </w:p>
    <w:p w14:paraId="0C1529F1" w14:textId="77777777" w:rsidR="00BE6419" w:rsidRDefault="00BE6419" w:rsidP="00BE6419">
      <w:pPr>
        <w:pStyle w:val="ListParagraph"/>
        <w:ind w:left="0"/>
        <w:rPr>
          <w:rFonts w:asciiTheme="minorHAnsi" w:hAnsiTheme="minorHAnsi" w:cstheme="minorHAnsi"/>
          <w:lang w:val="en-GB"/>
        </w:rPr>
      </w:pPr>
      <w:r w:rsidRPr="002F2AA2">
        <w:rPr>
          <w:rFonts w:asciiTheme="minorHAnsi" w:hAnsiTheme="minorHAnsi" w:cstheme="minorHAnsi"/>
          <w:noProof/>
          <w:lang w:val="en-GB"/>
        </w:rPr>
        <w:drawing>
          <wp:inline distT="0" distB="0" distL="0" distR="0" wp14:anchorId="701CDD9C" wp14:editId="37EF455D">
            <wp:extent cx="5166995" cy="1897380"/>
            <wp:effectExtent l="19050" t="19050" r="14605" b="266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170688" cy="1898736"/>
                    </a:xfrm>
                    <a:prstGeom prst="rect">
                      <a:avLst/>
                    </a:prstGeom>
                    <a:ln cmpd="sng">
                      <a:solidFill>
                        <a:srgbClr val="5B9BD5"/>
                      </a:solidFill>
                    </a:ln>
                  </pic:spPr>
                </pic:pic>
              </a:graphicData>
            </a:graphic>
          </wp:inline>
        </w:drawing>
      </w:r>
    </w:p>
    <w:p w14:paraId="22F6CA42" w14:textId="77777777" w:rsidR="00BE6419" w:rsidRPr="002F2AA2" w:rsidRDefault="00BE6419" w:rsidP="00BE6419">
      <w:pPr>
        <w:pStyle w:val="ListParagraph"/>
        <w:ind w:left="0"/>
        <w:rPr>
          <w:rFonts w:asciiTheme="minorHAnsi" w:hAnsiTheme="minorHAnsi" w:cstheme="minorHAnsi"/>
          <w:lang w:val="en-GB"/>
        </w:rPr>
      </w:pPr>
    </w:p>
    <w:p w14:paraId="70BA194B" w14:textId="77777777" w:rsidR="00BE6419" w:rsidRPr="00036188" w:rsidRDefault="00BE6419" w:rsidP="00207D43">
      <w:pPr>
        <w:pStyle w:val="ListParagraph"/>
        <w:numPr>
          <w:ilvl w:val="0"/>
          <w:numId w:val="74"/>
        </w:numPr>
        <w:ind w:left="0" w:firstLine="0"/>
        <w:rPr>
          <w:rFonts w:asciiTheme="minorHAnsi" w:hAnsiTheme="minorHAnsi" w:cstheme="minorHAnsi"/>
          <w:lang w:val="en-GB"/>
        </w:rPr>
      </w:pPr>
      <w:r>
        <w:rPr>
          <w:rFonts w:asciiTheme="minorHAnsi" w:eastAsia="Times New Roman" w:hAnsiTheme="minorHAnsi" w:cstheme="minorHAnsi"/>
          <w:szCs w:val="20"/>
          <w:lang w:val="en-GB"/>
        </w:rPr>
        <w:t>Enter Number of lines that is required to fetch and click on “Get Logs” button.</w:t>
      </w:r>
    </w:p>
    <w:p w14:paraId="2E6951DA" w14:textId="77777777" w:rsidR="00BE6419" w:rsidRPr="00036188" w:rsidRDefault="00BE6419" w:rsidP="00BE6419">
      <w:pPr>
        <w:pStyle w:val="ListParagraph"/>
        <w:ind w:left="0"/>
        <w:rPr>
          <w:rFonts w:asciiTheme="minorHAnsi" w:hAnsiTheme="minorHAnsi" w:cstheme="minorHAnsi"/>
          <w:lang w:val="en-GB"/>
        </w:rPr>
      </w:pPr>
    </w:p>
    <w:p w14:paraId="1975D890" w14:textId="5FDF3D9B" w:rsidR="00BE6419" w:rsidRPr="00036188" w:rsidRDefault="00BE6419" w:rsidP="00BE6419">
      <w:pPr>
        <w:pStyle w:val="Caption"/>
        <w:ind w:left="360"/>
        <w:rPr>
          <w:sz w:val="20"/>
          <w:szCs w:val="20"/>
        </w:rPr>
      </w:pPr>
      <w:bookmarkStart w:id="1015" w:name="_Toc61522076"/>
      <w:r w:rsidRPr="00AE3C3C">
        <w:rPr>
          <w:sz w:val="20"/>
          <w:szCs w:val="20"/>
        </w:rPr>
        <w:t xml:space="preserve">Figure </w:t>
      </w:r>
      <w:r w:rsidR="009A2D2D">
        <w:rPr>
          <w:sz w:val="20"/>
          <w:szCs w:val="20"/>
        </w:rPr>
        <w:fldChar w:fldCharType="begin"/>
      </w:r>
      <w:r w:rsidR="009A2D2D">
        <w:rPr>
          <w:sz w:val="20"/>
          <w:szCs w:val="20"/>
        </w:rPr>
        <w:instrText xml:space="preserve"> SEQ Figure \* ARABIC </w:instrText>
      </w:r>
      <w:r w:rsidR="009A2D2D">
        <w:rPr>
          <w:sz w:val="20"/>
          <w:szCs w:val="20"/>
        </w:rPr>
        <w:fldChar w:fldCharType="separate"/>
      </w:r>
      <w:r w:rsidR="00C825B7">
        <w:rPr>
          <w:noProof/>
          <w:sz w:val="20"/>
          <w:szCs w:val="20"/>
        </w:rPr>
        <w:t>252</w:t>
      </w:r>
      <w:r w:rsidR="009A2D2D">
        <w:rPr>
          <w:sz w:val="20"/>
          <w:szCs w:val="20"/>
        </w:rPr>
        <w:fldChar w:fldCharType="end"/>
      </w:r>
      <w:r w:rsidRPr="00AE3C3C">
        <w:rPr>
          <w:sz w:val="20"/>
          <w:szCs w:val="20"/>
        </w:rPr>
        <w:t xml:space="preserve">: </w:t>
      </w:r>
      <w:r>
        <w:rPr>
          <w:sz w:val="20"/>
          <w:szCs w:val="20"/>
        </w:rPr>
        <w:t>Application Logs</w:t>
      </w:r>
      <w:bookmarkEnd w:id="1015"/>
    </w:p>
    <w:p w14:paraId="5901C0E9" w14:textId="77777777" w:rsidR="00BE6419" w:rsidRDefault="00BE6419" w:rsidP="00BE6419">
      <w:pPr>
        <w:pStyle w:val="ListParagraph"/>
        <w:ind w:left="0"/>
        <w:rPr>
          <w:rFonts w:asciiTheme="minorHAnsi" w:hAnsiTheme="minorHAnsi" w:cstheme="minorHAnsi"/>
          <w:lang w:val="en-GB"/>
        </w:rPr>
      </w:pPr>
      <w:r w:rsidRPr="00036188">
        <w:rPr>
          <w:rFonts w:asciiTheme="minorHAnsi" w:hAnsiTheme="minorHAnsi" w:cstheme="minorHAnsi"/>
          <w:noProof/>
          <w:lang w:val="en-GB"/>
        </w:rPr>
        <w:drawing>
          <wp:inline distT="0" distB="0" distL="0" distR="0" wp14:anchorId="14A05D56" wp14:editId="20294E37">
            <wp:extent cx="5167223" cy="2513965"/>
            <wp:effectExtent l="19050" t="19050" r="14605" b="19685"/>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169284" cy="2514968"/>
                    </a:xfrm>
                    <a:prstGeom prst="rect">
                      <a:avLst/>
                    </a:prstGeom>
                    <a:ln cmpd="sng">
                      <a:solidFill>
                        <a:srgbClr val="5B9BD5"/>
                      </a:solidFill>
                    </a:ln>
                  </pic:spPr>
                </pic:pic>
              </a:graphicData>
            </a:graphic>
          </wp:inline>
        </w:drawing>
      </w:r>
    </w:p>
    <w:p w14:paraId="20F0F70F" w14:textId="1AC6DBB1" w:rsidR="009911DD" w:rsidRDefault="009911DD" w:rsidP="009911DD">
      <w:pPr>
        <w:pStyle w:val="Heading3"/>
        <w:rPr>
          <w:szCs w:val="20"/>
        </w:rPr>
      </w:pPr>
      <w:bookmarkStart w:id="1016" w:name="_Toc61521814"/>
      <w:r>
        <w:rPr>
          <w:szCs w:val="20"/>
        </w:rPr>
        <w:t xml:space="preserve">PowerShell Script </w:t>
      </w:r>
      <w:r w:rsidRPr="00AE3C3C">
        <w:rPr>
          <w:szCs w:val="20"/>
        </w:rPr>
        <w:t>Log Details</w:t>
      </w:r>
      <w:bookmarkEnd w:id="1016"/>
    </w:p>
    <w:p w14:paraId="5E00407C" w14:textId="293C6D90" w:rsidR="00691D1E" w:rsidRDefault="008251BD" w:rsidP="00691D1E">
      <w:r>
        <w:t>This section is about log file that are generated by Create</w:t>
      </w:r>
      <w:r w:rsidR="006C181C">
        <w:t xml:space="preserve"> </w:t>
      </w:r>
      <w:r>
        <w:t xml:space="preserve">and Terminate operation executed for </w:t>
      </w:r>
      <w:r w:rsidR="00A91475">
        <w:t>Mailbox. To</w:t>
      </w:r>
      <w:r>
        <w:t xml:space="preserve"> view Mailbox PowerShell script executed logs. Windows </w:t>
      </w:r>
      <w:r w:rsidR="00A91475">
        <w:t xml:space="preserve">Connector </w:t>
      </w:r>
      <w:r>
        <w:t xml:space="preserve">Server application owner </w:t>
      </w:r>
      <w:r w:rsidR="00A91475">
        <w:t>must login into Windows Connector Server with Service account as mentioned in section 3.2.</w:t>
      </w:r>
      <w:r w:rsidR="00510E6F">
        <w:t>3</w:t>
      </w:r>
    </w:p>
    <w:p w14:paraId="271BDFA5" w14:textId="0CB4D867" w:rsidR="00A91475" w:rsidRDefault="00EA3567" w:rsidP="00207D43">
      <w:pPr>
        <w:pStyle w:val="ListParagraph"/>
        <w:numPr>
          <w:ilvl w:val="0"/>
          <w:numId w:val="45"/>
        </w:numPr>
      </w:pPr>
      <w:r>
        <w:t>Login into Windows Server Connect box with service account.</w:t>
      </w:r>
    </w:p>
    <w:p w14:paraId="67E3A9FA" w14:textId="02E06314" w:rsidR="00EA3567" w:rsidRDefault="00EA3567" w:rsidP="00207D43">
      <w:pPr>
        <w:pStyle w:val="ListParagraph"/>
        <w:numPr>
          <w:ilvl w:val="0"/>
          <w:numId w:val="45"/>
        </w:numPr>
      </w:pPr>
      <w:r>
        <w:t xml:space="preserve">Navigate to </w:t>
      </w:r>
      <w:r>
        <w:rPr>
          <w:rFonts w:ascii="Wingdings" w:eastAsia="Wingdings" w:hAnsi="Wingdings" w:cs="Wingdings"/>
        </w:rPr>
        <w:t>à</w:t>
      </w:r>
      <w:r>
        <w:t xml:space="preserve"> </w:t>
      </w:r>
      <w:r w:rsidR="004910BA" w:rsidRPr="004910BA">
        <w:t>C:\ScriptLogs\PROD\MailboxScript\TerminateMailbox\</w:t>
      </w:r>
      <w:r w:rsidR="004910BA">
        <w:t xml:space="preserve"> </w:t>
      </w:r>
      <w:r>
        <w:t xml:space="preserve">folder. ScriptLogs folder contains sub folder </w:t>
      </w:r>
      <w:r w:rsidR="00F73E1C">
        <w:t>naming with each individual operation execute by S</w:t>
      </w:r>
      <w:r w:rsidR="00232537">
        <w:t>S</w:t>
      </w:r>
      <w:r w:rsidR="00F73E1C">
        <w:t>M using PowerShell Script.</w:t>
      </w:r>
    </w:p>
    <w:p w14:paraId="176D034F" w14:textId="3A7B7617" w:rsidR="00EA3567" w:rsidRDefault="00EA3567" w:rsidP="00207D43">
      <w:pPr>
        <w:pStyle w:val="ListParagraph"/>
        <w:numPr>
          <w:ilvl w:val="1"/>
          <w:numId w:val="45"/>
        </w:numPr>
      </w:pPr>
      <w:r w:rsidRPr="00EA3567">
        <w:t>createdMailbox</w:t>
      </w:r>
    </w:p>
    <w:p w14:paraId="7C220463" w14:textId="0E3F0D06" w:rsidR="00EA3567" w:rsidRDefault="00EA3567" w:rsidP="00207D43">
      <w:pPr>
        <w:pStyle w:val="ListParagraph"/>
        <w:numPr>
          <w:ilvl w:val="1"/>
          <w:numId w:val="45"/>
        </w:numPr>
      </w:pPr>
      <w:r w:rsidRPr="00EA3567">
        <w:t>TerminationScript</w:t>
      </w:r>
    </w:p>
    <w:p w14:paraId="232F4C39" w14:textId="208CC8BB" w:rsidR="00F73E1C" w:rsidRDefault="00F73E1C" w:rsidP="00207D43">
      <w:pPr>
        <w:pStyle w:val="ListParagraph"/>
        <w:numPr>
          <w:ilvl w:val="0"/>
          <w:numId w:val="45"/>
        </w:numPr>
      </w:pPr>
      <w:r>
        <w:t>Double on folder to view logs and open log file to view details</w:t>
      </w:r>
    </w:p>
    <w:p w14:paraId="53FD5EF0" w14:textId="3A2FEF16" w:rsidR="00F73E1C" w:rsidRDefault="00F73E1C" w:rsidP="00F73E1C">
      <w:pPr>
        <w:pStyle w:val="ListParagraph"/>
      </w:pPr>
    </w:p>
    <w:p w14:paraId="645533B5" w14:textId="465E27C3" w:rsidR="009F75CC" w:rsidRPr="00AE3C3C" w:rsidRDefault="009F75CC" w:rsidP="00B61CF8">
      <w:pPr>
        <w:pStyle w:val="Heading2"/>
      </w:pPr>
      <w:bookmarkStart w:id="1017" w:name="_Toc47711372"/>
      <w:bookmarkStart w:id="1018" w:name="_Toc48062158"/>
      <w:bookmarkStart w:id="1019" w:name="_Toc48063023"/>
      <w:bookmarkStart w:id="1020" w:name="_Toc48066636"/>
      <w:bookmarkStart w:id="1021" w:name="_Toc47711373"/>
      <w:bookmarkStart w:id="1022" w:name="_Toc48062159"/>
      <w:bookmarkStart w:id="1023" w:name="_Toc48063024"/>
      <w:bookmarkStart w:id="1024" w:name="_Toc48066637"/>
      <w:bookmarkStart w:id="1025" w:name="_Toc47711374"/>
      <w:bookmarkStart w:id="1026" w:name="_Toc48062160"/>
      <w:bookmarkStart w:id="1027" w:name="_Toc48063025"/>
      <w:bookmarkStart w:id="1028" w:name="_Toc48066638"/>
      <w:bookmarkStart w:id="1029" w:name="_Toc47711375"/>
      <w:bookmarkStart w:id="1030" w:name="_Toc48062161"/>
      <w:bookmarkStart w:id="1031" w:name="_Toc48063026"/>
      <w:bookmarkStart w:id="1032" w:name="_Toc48066639"/>
      <w:bookmarkStart w:id="1033" w:name="_Toc47711376"/>
      <w:bookmarkStart w:id="1034" w:name="_Toc48062162"/>
      <w:bookmarkStart w:id="1035" w:name="_Toc48063027"/>
      <w:bookmarkStart w:id="1036" w:name="_Toc48066640"/>
      <w:bookmarkStart w:id="1037" w:name="_Toc47711377"/>
      <w:bookmarkStart w:id="1038" w:name="_Toc48062163"/>
      <w:bookmarkStart w:id="1039" w:name="_Toc48063028"/>
      <w:bookmarkStart w:id="1040" w:name="_Toc48066641"/>
      <w:bookmarkStart w:id="1041" w:name="_Toc47711378"/>
      <w:bookmarkStart w:id="1042" w:name="_Toc48062164"/>
      <w:bookmarkStart w:id="1043" w:name="_Toc48063029"/>
      <w:bookmarkStart w:id="1044" w:name="_Toc48066642"/>
      <w:bookmarkStart w:id="1045" w:name="_Toc38014743"/>
      <w:bookmarkStart w:id="1046" w:name="_Toc47711379"/>
      <w:bookmarkStart w:id="1047" w:name="_Toc48062165"/>
      <w:bookmarkStart w:id="1048" w:name="_Toc48063030"/>
      <w:bookmarkStart w:id="1049" w:name="_Toc48066643"/>
      <w:bookmarkStart w:id="1050" w:name="_Toc47711380"/>
      <w:bookmarkStart w:id="1051" w:name="_Toc48062166"/>
      <w:bookmarkStart w:id="1052" w:name="_Toc48063031"/>
      <w:bookmarkStart w:id="1053" w:name="_Toc48066644"/>
      <w:bookmarkStart w:id="1054" w:name="_Toc47711381"/>
      <w:bookmarkStart w:id="1055" w:name="_Toc48062167"/>
      <w:bookmarkStart w:id="1056" w:name="_Toc48063032"/>
      <w:bookmarkStart w:id="1057" w:name="_Toc48066645"/>
      <w:bookmarkStart w:id="1058" w:name="_Toc47711382"/>
      <w:bookmarkStart w:id="1059" w:name="_Toc48062168"/>
      <w:bookmarkStart w:id="1060" w:name="_Toc48063033"/>
      <w:bookmarkStart w:id="1061" w:name="_Toc48066646"/>
      <w:bookmarkStart w:id="1062" w:name="_Toc47711383"/>
      <w:bookmarkStart w:id="1063" w:name="_Toc48062169"/>
      <w:bookmarkStart w:id="1064" w:name="_Toc48063034"/>
      <w:bookmarkStart w:id="1065" w:name="_Toc48066647"/>
      <w:bookmarkStart w:id="1066" w:name="_Toc47711384"/>
      <w:bookmarkStart w:id="1067" w:name="_Toc48062170"/>
      <w:bookmarkStart w:id="1068" w:name="_Toc48063035"/>
      <w:bookmarkStart w:id="1069" w:name="_Toc48066648"/>
      <w:bookmarkStart w:id="1070" w:name="_Toc47711385"/>
      <w:bookmarkStart w:id="1071" w:name="_Toc48062171"/>
      <w:bookmarkStart w:id="1072" w:name="_Toc48063036"/>
      <w:bookmarkStart w:id="1073" w:name="_Toc48066649"/>
      <w:bookmarkStart w:id="1074" w:name="_Toc47711386"/>
      <w:bookmarkStart w:id="1075" w:name="_Toc48062172"/>
      <w:bookmarkStart w:id="1076" w:name="_Toc48063037"/>
      <w:bookmarkStart w:id="1077" w:name="_Toc48066650"/>
      <w:bookmarkStart w:id="1078" w:name="_Toc47711387"/>
      <w:bookmarkStart w:id="1079" w:name="_Toc48062173"/>
      <w:bookmarkStart w:id="1080" w:name="_Toc48063038"/>
      <w:bookmarkStart w:id="1081" w:name="_Toc48066651"/>
      <w:bookmarkStart w:id="1082" w:name="_Toc47711388"/>
      <w:bookmarkStart w:id="1083" w:name="_Toc48062174"/>
      <w:bookmarkStart w:id="1084" w:name="_Toc48063039"/>
      <w:bookmarkStart w:id="1085" w:name="_Toc48066652"/>
      <w:bookmarkStart w:id="1086" w:name="_Toc47711389"/>
      <w:bookmarkStart w:id="1087" w:name="_Toc48062175"/>
      <w:bookmarkStart w:id="1088" w:name="_Toc48063040"/>
      <w:bookmarkStart w:id="1089" w:name="_Toc48066653"/>
      <w:bookmarkStart w:id="1090" w:name="_Toc47711390"/>
      <w:bookmarkStart w:id="1091" w:name="_Toc48062176"/>
      <w:bookmarkStart w:id="1092" w:name="_Toc48063041"/>
      <w:bookmarkStart w:id="1093" w:name="_Toc48066654"/>
      <w:bookmarkStart w:id="1094" w:name="_Toc47711391"/>
      <w:bookmarkStart w:id="1095" w:name="_Toc48062177"/>
      <w:bookmarkStart w:id="1096" w:name="_Toc48063042"/>
      <w:bookmarkStart w:id="1097" w:name="_Toc48066655"/>
      <w:bookmarkStart w:id="1098" w:name="_Toc47711392"/>
      <w:bookmarkStart w:id="1099" w:name="_Toc48062178"/>
      <w:bookmarkStart w:id="1100" w:name="_Toc48063043"/>
      <w:bookmarkStart w:id="1101" w:name="_Toc48066656"/>
      <w:bookmarkStart w:id="1102" w:name="_Toc47711393"/>
      <w:bookmarkStart w:id="1103" w:name="_Toc48062179"/>
      <w:bookmarkStart w:id="1104" w:name="_Toc48063044"/>
      <w:bookmarkStart w:id="1105" w:name="_Toc48066657"/>
      <w:bookmarkStart w:id="1106" w:name="_Toc47711394"/>
      <w:bookmarkStart w:id="1107" w:name="_Toc48062180"/>
      <w:bookmarkStart w:id="1108" w:name="_Toc48063045"/>
      <w:bookmarkStart w:id="1109" w:name="_Toc48066658"/>
      <w:bookmarkStart w:id="1110" w:name="_Toc47711395"/>
      <w:bookmarkStart w:id="1111" w:name="_Toc48062181"/>
      <w:bookmarkStart w:id="1112" w:name="_Toc48063046"/>
      <w:bookmarkStart w:id="1113" w:name="_Toc48066659"/>
      <w:bookmarkStart w:id="1114" w:name="_Toc47711396"/>
      <w:bookmarkStart w:id="1115" w:name="_Toc48062182"/>
      <w:bookmarkStart w:id="1116" w:name="_Toc48063047"/>
      <w:bookmarkStart w:id="1117" w:name="_Toc48066660"/>
      <w:bookmarkStart w:id="1118" w:name="_Toc37854894"/>
      <w:bookmarkStart w:id="1119" w:name="_Toc37855440"/>
      <w:bookmarkStart w:id="1120" w:name="_Toc47711397"/>
      <w:bookmarkStart w:id="1121" w:name="_Toc48062183"/>
      <w:bookmarkStart w:id="1122" w:name="_Toc48063048"/>
      <w:bookmarkStart w:id="1123" w:name="_Toc48066661"/>
      <w:bookmarkStart w:id="1124" w:name="_Toc47711398"/>
      <w:bookmarkStart w:id="1125" w:name="_Toc48062184"/>
      <w:bookmarkStart w:id="1126" w:name="_Toc48063049"/>
      <w:bookmarkStart w:id="1127" w:name="_Toc48066662"/>
      <w:bookmarkStart w:id="1128" w:name="_Toc47711399"/>
      <w:bookmarkStart w:id="1129" w:name="_Toc48062185"/>
      <w:bookmarkStart w:id="1130" w:name="_Toc48063050"/>
      <w:bookmarkStart w:id="1131" w:name="_Toc48066663"/>
      <w:bookmarkStart w:id="1132" w:name="_Toc47711400"/>
      <w:bookmarkStart w:id="1133" w:name="_Toc48062186"/>
      <w:bookmarkStart w:id="1134" w:name="_Toc48063051"/>
      <w:bookmarkStart w:id="1135" w:name="_Toc48066664"/>
      <w:bookmarkStart w:id="1136" w:name="_Toc47711401"/>
      <w:bookmarkStart w:id="1137" w:name="_Toc48062187"/>
      <w:bookmarkStart w:id="1138" w:name="_Toc48063052"/>
      <w:bookmarkStart w:id="1139" w:name="_Toc48066665"/>
      <w:bookmarkStart w:id="1140" w:name="_Toc47711402"/>
      <w:bookmarkStart w:id="1141" w:name="_Toc48062188"/>
      <w:bookmarkStart w:id="1142" w:name="_Toc48063053"/>
      <w:bookmarkStart w:id="1143" w:name="_Toc48066666"/>
      <w:bookmarkStart w:id="1144" w:name="_Toc47711406"/>
      <w:bookmarkStart w:id="1145" w:name="_Toc48062192"/>
      <w:bookmarkStart w:id="1146" w:name="_Toc48063057"/>
      <w:bookmarkStart w:id="1147" w:name="_Toc48066670"/>
      <w:bookmarkStart w:id="1148" w:name="_Toc47711409"/>
      <w:bookmarkStart w:id="1149" w:name="_Toc48062195"/>
      <w:bookmarkStart w:id="1150" w:name="_Toc48063060"/>
      <w:bookmarkStart w:id="1151" w:name="_Toc48066673"/>
      <w:bookmarkStart w:id="1152" w:name="_Toc47711412"/>
      <w:bookmarkStart w:id="1153" w:name="_Toc48062198"/>
      <w:bookmarkStart w:id="1154" w:name="_Toc48063063"/>
      <w:bookmarkStart w:id="1155" w:name="_Toc48066676"/>
      <w:bookmarkStart w:id="1156" w:name="_Toc47711415"/>
      <w:bookmarkStart w:id="1157" w:name="_Toc48062201"/>
      <w:bookmarkStart w:id="1158" w:name="_Toc48063066"/>
      <w:bookmarkStart w:id="1159" w:name="_Toc48066679"/>
      <w:bookmarkStart w:id="1160" w:name="_Toc47711418"/>
      <w:bookmarkStart w:id="1161" w:name="_Toc48062204"/>
      <w:bookmarkStart w:id="1162" w:name="_Toc48063069"/>
      <w:bookmarkStart w:id="1163" w:name="_Toc48066682"/>
      <w:bookmarkStart w:id="1164" w:name="_Toc47711421"/>
      <w:bookmarkStart w:id="1165" w:name="_Toc48062207"/>
      <w:bookmarkStart w:id="1166" w:name="_Toc48063072"/>
      <w:bookmarkStart w:id="1167" w:name="_Toc48066685"/>
      <w:bookmarkStart w:id="1168" w:name="_Toc47544716"/>
      <w:bookmarkStart w:id="1169" w:name="_Toc61521815"/>
      <w:bookmarkEnd w:id="357"/>
      <w:bookmarkEnd w:id="1003"/>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r w:rsidRPr="00AE3C3C">
        <w:t>Common Errors</w:t>
      </w:r>
      <w:bookmarkEnd w:id="1168"/>
      <w:bookmarkEnd w:id="1169"/>
    </w:p>
    <w:p w14:paraId="33AD8949" w14:textId="77777777" w:rsidR="009F75CC" w:rsidRPr="00AE3C3C" w:rsidRDefault="009F75CC" w:rsidP="009F75CC">
      <w:pPr>
        <w:rPr>
          <w:rFonts w:asciiTheme="minorHAnsi" w:hAnsiTheme="minorHAnsi" w:cstheme="minorHAnsi"/>
        </w:rPr>
      </w:pPr>
      <w:r w:rsidRPr="00AE3C3C">
        <w:rPr>
          <w:rFonts w:asciiTheme="minorHAnsi" w:hAnsiTheme="minorHAnsi" w:cstheme="minorHAnsi"/>
        </w:rPr>
        <w:t>This section will describe common errors that may occur in the environment and their possible solutions.</w:t>
      </w:r>
    </w:p>
    <w:p w14:paraId="237889E4" w14:textId="77777777" w:rsidR="009F75CC" w:rsidRPr="00AE3C3C" w:rsidRDefault="009F75CC" w:rsidP="009F75CC">
      <w:pPr>
        <w:pStyle w:val="Heading3"/>
        <w:rPr>
          <w:szCs w:val="20"/>
        </w:rPr>
      </w:pPr>
      <w:bookmarkStart w:id="1170" w:name="_Toc47544717"/>
      <w:bookmarkStart w:id="1171" w:name="_Toc61521816"/>
      <w:r w:rsidRPr="00AE3C3C">
        <w:rPr>
          <w:szCs w:val="20"/>
        </w:rPr>
        <w:t>Provisioning Retry Error</w:t>
      </w:r>
      <w:bookmarkEnd w:id="1170"/>
      <w:bookmarkEnd w:id="1171"/>
    </w:p>
    <w:p w14:paraId="624EB788" w14:textId="77777777" w:rsidR="009F75CC" w:rsidRDefault="009F75CC" w:rsidP="009F75CC">
      <w:pPr>
        <w:rPr>
          <w:rFonts w:asciiTheme="minorHAnsi" w:hAnsiTheme="minorHAnsi" w:cstheme="minorHAnsi"/>
        </w:rPr>
      </w:pPr>
      <w:r w:rsidRPr="00AE3C3C">
        <w:rPr>
          <w:rFonts w:asciiTheme="minorHAnsi" w:hAnsiTheme="minorHAnsi" w:cstheme="minorHAnsi"/>
        </w:rPr>
        <w:t xml:space="preserve">With provisioning retry feature enabled for all lifecycle management use cases, if all retry attempts fail then </w:t>
      </w:r>
      <w:r>
        <w:rPr>
          <w:rFonts w:asciiTheme="minorHAnsi" w:hAnsiTheme="minorHAnsi" w:cstheme="minorHAnsi"/>
        </w:rPr>
        <w:t xml:space="preserve">task will move into completed tasks with status as an error. For each application task failure report </w:t>
      </w:r>
      <w:r w:rsidRPr="00AE3C3C">
        <w:rPr>
          <w:rFonts w:asciiTheme="minorHAnsi" w:hAnsiTheme="minorHAnsi" w:cstheme="minorHAnsi"/>
        </w:rPr>
        <w:t xml:space="preserve">will </w:t>
      </w:r>
      <w:r>
        <w:rPr>
          <w:rFonts w:asciiTheme="minorHAnsi" w:hAnsiTheme="minorHAnsi" w:cstheme="minorHAnsi"/>
        </w:rPr>
        <w:t xml:space="preserve">be </w:t>
      </w:r>
      <w:r w:rsidRPr="00AE3C3C">
        <w:rPr>
          <w:rFonts w:asciiTheme="minorHAnsi" w:hAnsiTheme="minorHAnsi" w:cstheme="minorHAnsi"/>
        </w:rPr>
        <w:t>send  to IAM admin team</w:t>
      </w:r>
      <w:r>
        <w:rPr>
          <w:rFonts w:asciiTheme="minorHAnsi" w:hAnsiTheme="minorHAnsi" w:cstheme="minorHAnsi"/>
        </w:rPr>
        <w:t xml:space="preserve"> and respective application owner</w:t>
      </w:r>
      <w:r w:rsidRPr="00AE3C3C">
        <w:rPr>
          <w:rFonts w:asciiTheme="minorHAnsi" w:hAnsiTheme="minorHAnsi" w:cstheme="minorHAnsi"/>
        </w:rPr>
        <w:t>.</w:t>
      </w:r>
    </w:p>
    <w:p w14:paraId="00E3D618" w14:textId="77777777" w:rsidR="009F75CC" w:rsidRDefault="009F75CC" w:rsidP="009F75CC">
      <w:pPr>
        <w:rPr>
          <w:rFonts w:asciiTheme="minorHAnsi" w:hAnsiTheme="minorHAnsi" w:cstheme="minorHAnsi"/>
        </w:rPr>
      </w:pPr>
      <w:r>
        <w:rPr>
          <w:rFonts w:asciiTheme="minorHAnsi" w:hAnsiTheme="minorHAnsi" w:cstheme="minorHAnsi"/>
        </w:rPr>
        <w:t>Below task failure report is schedule and notification email will be sent to application owner and IAM Admin.</w:t>
      </w:r>
    </w:p>
    <w:p w14:paraId="3F990998" w14:textId="055652EA" w:rsidR="009F75CC" w:rsidRDefault="009F75CC" w:rsidP="009F75CC">
      <w:pPr>
        <w:pStyle w:val="Caption"/>
      </w:pPr>
      <w:bookmarkStart w:id="1172" w:name="_Toc61522115"/>
      <w:r>
        <w:t xml:space="preserve">Table </w:t>
      </w:r>
      <w:r w:rsidR="00BC222A">
        <w:fldChar w:fldCharType="begin"/>
      </w:r>
      <w:r w:rsidR="00BC222A">
        <w:instrText xml:space="preserve"> SEQ Table \* ARABIC </w:instrText>
      </w:r>
      <w:r w:rsidR="00BC222A">
        <w:fldChar w:fldCharType="separate"/>
      </w:r>
      <w:r w:rsidR="00C825B7">
        <w:rPr>
          <w:noProof/>
        </w:rPr>
        <w:t>33</w:t>
      </w:r>
      <w:r w:rsidR="00BC222A">
        <w:rPr>
          <w:noProof/>
        </w:rPr>
        <w:fldChar w:fldCharType="end"/>
      </w:r>
      <w:r>
        <w:t xml:space="preserve"> : Task Failure Report</w:t>
      </w:r>
      <w:bookmarkEnd w:id="1172"/>
    </w:p>
    <w:tbl>
      <w:tblPr>
        <w:tblStyle w:val="GridTable4-Accent513"/>
        <w:tblW w:w="9961" w:type="dxa"/>
        <w:tblLook w:val="04A0" w:firstRow="1" w:lastRow="0" w:firstColumn="1" w:lastColumn="0" w:noHBand="0" w:noVBand="1"/>
      </w:tblPr>
      <w:tblGrid>
        <w:gridCol w:w="1795"/>
        <w:gridCol w:w="1530"/>
        <w:gridCol w:w="2880"/>
        <w:gridCol w:w="3756"/>
      </w:tblGrid>
      <w:tr w:rsidR="0081272D" w14:paraId="61B40D94" w14:textId="60CA5E14" w:rsidTr="00B121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6D11F2DF" w14:textId="77777777" w:rsidR="0081272D" w:rsidRDefault="0081272D" w:rsidP="00B121C1">
            <w:pPr>
              <w:jc w:val="left"/>
              <w:rPr>
                <w:rFonts w:asciiTheme="minorHAnsi" w:hAnsiTheme="minorHAnsi" w:cstheme="minorHAnsi"/>
              </w:rPr>
            </w:pPr>
            <w:r>
              <w:rPr>
                <w:rFonts w:asciiTheme="minorHAnsi" w:hAnsiTheme="minorHAnsi" w:cstheme="minorHAnsi"/>
              </w:rPr>
              <w:t>Task Failure Report</w:t>
            </w:r>
          </w:p>
        </w:tc>
        <w:tc>
          <w:tcPr>
            <w:tcW w:w="1530" w:type="dxa"/>
          </w:tcPr>
          <w:p w14:paraId="649F3478" w14:textId="77777777" w:rsidR="0081272D" w:rsidRDefault="0081272D" w:rsidP="00C037BD">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Application</w:t>
            </w:r>
          </w:p>
        </w:tc>
        <w:tc>
          <w:tcPr>
            <w:tcW w:w="2880" w:type="dxa"/>
          </w:tcPr>
          <w:p w14:paraId="4AACC951" w14:textId="77777777" w:rsidR="0081272D" w:rsidRDefault="0081272D" w:rsidP="00C037BD">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 xml:space="preserve">Description </w:t>
            </w:r>
          </w:p>
        </w:tc>
        <w:tc>
          <w:tcPr>
            <w:tcW w:w="3756" w:type="dxa"/>
          </w:tcPr>
          <w:p w14:paraId="4E880E8A" w14:textId="78D73E83" w:rsidR="0081272D" w:rsidRDefault="0081272D" w:rsidP="00C037BD">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Failure Report send to</w:t>
            </w:r>
          </w:p>
        </w:tc>
      </w:tr>
      <w:tr w:rsidR="0081272D" w14:paraId="04928CF0" w14:textId="54A2A5D7" w:rsidTr="00B12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5379C8D9" w14:textId="226D69BF" w:rsidR="0081272D" w:rsidRPr="00016781" w:rsidRDefault="0081272D" w:rsidP="00B121C1">
            <w:pPr>
              <w:jc w:val="left"/>
              <w:rPr>
                <w:rFonts w:asciiTheme="minorHAnsi" w:hAnsiTheme="minorHAnsi" w:cstheme="minorHAnsi"/>
              </w:rPr>
            </w:pPr>
            <w:r w:rsidRPr="00016781">
              <w:rPr>
                <w:rFonts w:asciiTheme="minorHAnsi" w:hAnsiTheme="minorHAnsi" w:cstheme="minorHAnsi"/>
              </w:rPr>
              <w:t>Active Directory Failure Task</w:t>
            </w:r>
          </w:p>
        </w:tc>
        <w:tc>
          <w:tcPr>
            <w:tcW w:w="1530" w:type="dxa"/>
          </w:tcPr>
          <w:p w14:paraId="021AFDC2" w14:textId="77777777" w:rsidR="0081272D" w:rsidRDefault="0081272D" w:rsidP="00B121C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Active Directory</w:t>
            </w:r>
          </w:p>
        </w:tc>
        <w:tc>
          <w:tcPr>
            <w:tcW w:w="2880" w:type="dxa"/>
          </w:tcPr>
          <w:p w14:paraId="6085B58B" w14:textId="77777777" w:rsidR="0081272D" w:rsidRDefault="0081272D" w:rsidP="00B121C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016781">
              <w:rPr>
                <w:rFonts w:asciiTheme="minorHAnsi" w:hAnsiTheme="minorHAnsi" w:cstheme="minorHAnsi"/>
              </w:rPr>
              <w:t>Provides the failure task details for Active Directory application</w:t>
            </w:r>
          </w:p>
        </w:tc>
        <w:tc>
          <w:tcPr>
            <w:tcW w:w="3756" w:type="dxa"/>
          </w:tcPr>
          <w:p w14:paraId="7EC0FD8C" w14:textId="5B964CE2" w:rsidR="0081272D" w:rsidRPr="00016781" w:rsidRDefault="00F81E50" w:rsidP="00B121C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F81E50">
              <w:rPr>
                <w:rFonts w:asciiTheme="minorHAnsi" w:hAnsiTheme="minorHAnsi" w:cstheme="minorHAnsi"/>
              </w:rPr>
              <w:t>SaviyntSecTecAdmin@hormel</w:t>
            </w:r>
            <w:r w:rsidRPr="00F81E50">
              <w:rPr>
                <w:rFonts w:asciiTheme="minorHAnsi" w:hAnsiTheme="minorHAnsi" w:cstheme="minorHAnsi"/>
              </w:rPr>
              <w:br/>
              <w:t>.com,ITS_Wintel_Systems_P</w:t>
            </w:r>
            <w:r w:rsidRPr="00F81E50">
              <w:rPr>
                <w:rFonts w:asciiTheme="minorHAnsi" w:hAnsiTheme="minorHAnsi" w:cstheme="minorHAnsi"/>
              </w:rPr>
              <w:br/>
              <w:t>rogrammers@hormel.com</w:t>
            </w:r>
          </w:p>
        </w:tc>
      </w:tr>
      <w:tr w:rsidR="0081272D" w14:paraId="1B1D4B10" w14:textId="4CCBD8E6" w:rsidTr="00B121C1">
        <w:tc>
          <w:tcPr>
            <w:cnfStyle w:val="001000000000" w:firstRow="0" w:lastRow="0" w:firstColumn="1" w:lastColumn="0" w:oddVBand="0" w:evenVBand="0" w:oddHBand="0" w:evenHBand="0" w:firstRowFirstColumn="0" w:firstRowLastColumn="0" w:lastRowFirstColumn="0" w:lastRowLastColumn="0"/>
            <w:tcW w:w="1795" w:type="dxa"/>
          </w:tcPr>
          <w:p w14:paraId="05358BD6" w14:textId="5BB791B4" w:rsidR="0081272D" w:rsidRPr="00016781" w:rsidRDefault="0081272D" w:rsidP="00B121C1">
            <w:pPr>
              <w:jc w:val="left"/>
              <w:rPr>
                <w:rFonts w:asciiTheme="minorHAnsi" w:hAnsiTheme="minorHAnsi" w:cstheme="minorHAnsi"/>
              </w:rPr>
            </w:pPr>
            <w:hyperlink r:id="rId248" w:history="1">
              <w:r w:rsidRPr="00016781">
                <w:t>Mailbox Failure Task</w:t>
              </w:r>
            </w:hyperlink>
          </w:p>
        </w:tc>
        <w:tc>
          <w:tcPr>
            <w:tcW w:w="1530" w:type="dxa"/>
          </w:tcPr>
          <w:p w14:paraId="72425081" w14:textId="77777777" w:rsidR="0081272D" w:rsidRDefault="0081272D" w:rsidP="00B121C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Mailbox</w:t>
            </w:r>
          </w:p>
        </w:tc>
        <w:tc>
          <w:tcPr>
            <w:tcW w:w="2880" w:type="dxa"/>
          </w:tcPr>
          <w:p w14:paraId="751754CE" w14:textId="77777777" w:rsidR="0081272D" w:rsidRDefault="0081272D" w:rsidP="00B121C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16781">
              <w:rPr>
                <w:rFonts w:asciiTheme="minorHAnsi" w:hAnsiTheme="minorHAnsi" w:cstheme="minorHAnsi"/>
              </w:rPr>
              <w:t xml:space="preserve">Provides the failure task details for </w:t>
            </w:r>
            <w:r>
              <w:rPr>
                <w:rFonts w:asciiTheme="minorHAnsi" w:hAnsiTheme="minorHAnsi" w:cstheme="minorHAnsi"/>
              </w:rPr>
              <w:t>Mailbox</w:t>
            </w:r>
            <w:r w:rsidRPr="00016781">
              <w:rPr>
                <w:rFonts w:asciiTheme="minorHAnsi" w:hAnsiTheme="minorHAnsi" w:cstheme="minorHAnsi"/>
              </w:rPr>
              <w:t xml:space="preserve"> application</w:t>
            </w:r>
          </w:p>
        </w:tc>
        <w:tc>
          <w:tcPr>
            <w:tcW w:w="3756" w:type="dxa"/>
          </w:tcPr>
          <w:p w14:paraId="434CBEE7" w14:textId="50943852" w:rsidR="0081272D" w:rsidRPr="00016781" w:rsidRDefault="00F81E50" w:rsidP="00B121C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Arial" w:hAnsi="Arial" w:cs="Arial"/>
                <w:color w:val="000000"/>
                <w:sz w:val="18"/>
                <w:szCs w:val="18"/>
                <w:shd w:val="clear" w:color="auto" w:fill="FFFFFF"/>
              </w:rPr>
              <w:t>emailsecadmin@hormel.com</w:t>
            </w:r>
          </w:p>
        </w:tc>
      </w:tr>
      <w:tr w:rsidR="00920635" w14:paraId="0C779A37" w14:textId="6D58667F" w:rsidTr="00B12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435DC228" w14:textId="2C5D9729" w:rsidR="00920635" w:rsidRPr="00016781" w:rsidRDefault="00920635" w:rsidP="00B121C1">
            <w:pPr>
              <w:jc w:val="left"/>
              <w:rPr>
                <w:rFonts w:asciiTheme="minorHAnsi" w:hAnsiTheme="minorHAnsi" w:cstheme="minorHAnsi"/>
              </w:rPr>
            </w:pPr>
            <w:hyperlink r:id="rId249" w:history="1">
              <w:r w:rsidRPr="00016781">
                <w:t>Reconciliation Failure</w:t>
              </w:r>
            </w:hyperlink>
          </w:p>
        </w:tc>
        <w:tc>
          <w:tcPr>
            <w:tcW w:w="1530" w:type="dxa"/>
          </w:tcPr>
          <w:p w14:paraId="7EEE5297" w14:textId="5C653403" w:rsidR="00920635" w:rsidRDefault="00920635" w:rsidP="00B121C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All Application</w:t>
            </w:r>
          </w:p>
        </w:tc>
        <w:tc>
          <w:tcPr>
            <w:tcW w:w="2880" w:type="dxa"/>
          </w:tcPr>
          <w:p w14:paraId="17E377CC" w14:textId="7BC456FA" w:rsidR="00920635" w:rsidRDefault="00920635" w:rsidP="00B121C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920635">
              <w:rPr>
                <w:rFonts w:asciiTheme="minorHAnsi" w:hAnsiTheme="minorHAnsi" w:cstheme="minorHAnsi"/>
              </w:rPr>
              <w:t>Provides reconciliation failure job details for all application.</w:t>
            </w:r>
          </w:p>
        </w:tc>
        <w:tc>
          <w:tcPr>
            <w:tcW w:w="3756" w:type="dxa"/>
          </w:tcPr>
          <w:p w14:paraId="7360FDAF" w14:textId="2629A257" w:rsidR="00920635" w:rsidRPr="00016781" w:rsidRDefault="00F81E50" w:rsidP="00B121C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32734">
              <w:rPr>
                <w:rFonts w:asciiTheme="minorHAnsi" w:hAnsiTheme="minorHAnsi" w:cstheme="minorHAnsi"/>
              </w:rPr>
              <w:t>SaviyntSecTecAdmin@hormel</w:t>
            </w:r>
            <w:r w:rsidRPr="00132734">
              <w:rPr>
                <w:rFonts w:asciiTheme="minorHAnsi" w:hAnsiTheme="minorHAnsi" w:cstheme="minorHAnsi"/>
              </w:rPr>
              <w:br/>
              <w:t>.com</w:t>
            </w:r>
          </w:p>
        </w:tc>
      </w:tr>
    </w:tbl>
    <w:p w14:paraId="5EFD89DF" w14:textId="281985DC" w:rsidR="009F75CC" w:rsidRDefault="009F75CC" w:rsidP="009F75CC">
      <w:pPr>
        <w:rPr>
          <w:rFonts w:asciiTheme="minorHAnsi" w:hAnsiTheme="minorHAnsi" w:cstheme="minorHAnsi"/>
        </w:rPr>
      </w:pPr>
    </w:p>
    <w:p w14:paraId="76311DD0" w14:textId="70003CA8" w:rsidR="00552511" w:rsidRDefault="006D77CA" w:rsidP="0080791C">
      <w:pPr>
        <w:pStyle w:val="Heading4"/>
        <w:rPr>
          <w:sz w:val="18"/>
        </w:rPr>
      </w:pPr>
      <w:r>
        <w:rPr>
          <w:sz w:val="18"/>
        </w:rPr>
        <w:t>Hormel</w:t>
      </w:r>
      <w:r w:rsidR="0080791C" w:rsidRPr="00B121C1">
        <w:rPr>
          <w:sz w:val="18"/>
        </w:rPr>
        <w:t xml:space="preserve"> Active Directory Failure Task</w:t>
      </w:r>
    </w:p>
    <w:p w14:paraId="18D4451E" w14:textId="311C19E0" w:rsidR="0080791C" w:rsidRDefault="0080791C" w:rsidP="0080791C">
      <w:r>
        <w:t xml:space="preserve">This section describe about </w:t>
      </w:r>
      <w:r w:rsidR="0008461B">
        <w:t xml:space="preserve">some sample </w:t>
      </w:r>
      <w:r>
        <w:t>task failure error are captured</w:t>
      </w:r>
      <w:r w:rsidR="0008461B">
        <w:t xml:space="preserve"> in Saviynt that are </w:t>
      </w:r>
      <w:r>
        <w:t xml:space="preserve">sent to </w:t>
      </w:r>
      <w:r w:rsidR="0008461B">
        <w:t xml:space="preserve">Active Directory </w:t>
      </w:r>
      <w:r>
        <w:t xml:space="preserve">application </w:t>
      </w:r>
      <w:r w:rsidR="0008461B">
        <w:t xml:space="preserve">owner. </w:t>
      </w:r>
    </w:p>
    <w:p w14:paraId="237DF8DC" w14:textId="10632AC8" w:rsidR="0040559F" w:rsidRDefault="0040559F" w:rsidP="00B121C1">
      <w:pPr>
        <w:pStyle w:val="Caption"/>
      </w:pPr>
      <w:bookmarkStart w:id="1173" w:name="_Toc61522116"/>
      <w:r>
        <w:t xml:space="preserve">Table </w:t>
      </w:r>
      <w:r w:rsidR="00BC222A">
        <w:fldChar w:fldCharType="begin"/>
      </w:r>
      <w:r w:rsidR="00BC222A">
        <w:instrText xml:space="preserve"> SEQ Table \* ARABIC </w:instrText>
      </w:r>
      <w:r w:rsidR="00BC222A">
        <w:fldChar w:fldCharType="separate"/>
      </w:r>
      <w:r w:rsidR="00C825B7">
        <w:rPr>
          <w:noProof/>
        </w:rPr>
        <w:t>34</w:t>
      </w:r>
      <w:r w:rsidR="00BC222A">
        <w:rPr>
          <w:noProof/>
        </w:rPr>
        <w:fldChar w:fldCharType="end"/>
      </w:r>
      <w:r>
        <w:t xml:space="preserve"> : </w:t>
      </w:r>
      <w:r w:rsidR="00FB0386">
        <w:t xml:space="preserve">Active Directory </w:t>
      </w:r>
      <w:r>
        <w:t>Task Failure Report</w:t>
      </w:r>
      <w:bookmarkEnd w:id="1173"/>
    </w:p>
    <w:tbl>
      <w:tblPr>
        <w:tblStyle w:val="GridTable4-Accent513"/>
        <w:tblW w:w="10107" w:type="dxa"/>
        <w:tblLook w:val="04A0" w:firstRow="1" w:lastRow="0" w:firstColumn="1" w:lastColumn="0" w:noHBand="0" w:noVBand="1"/>
      </w:tblPr>
      <w:tblGrid>
        <w:gridCol w:w="1356"/>
        <w:gridCol w:w="7221"/>
        <w:gridCol w:w="1530"/>
      </w:tblGrid>
      <w:tr w:rsidR="00097E5F" w:rsidRPr="000B68C9" w14:paraId="3A3124C8" w14:textId="77777777" w:rsidTr="00097E5F">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356" w:type="dxa"/>
            <w:noWrap/>
            <w:hideMark/>
          </w:tcPr>
          <w:p w14:paraId="1D511A76" w14:textId="77777777" w:rsidR="00097E5F" w:rsidRPr="00B121C1" w:rsidRDefault="00097E5F" w:rsidP="0008461B">
            <w:pPr>
              <w:spacing w:after="0"/>
              <w:jc w:val="center"/>
              <w:rPr>
                <w:rFonts w:cs="Calibri"/>
                <w:color w:val="FFFFFF"/>
              </w:rPr>
            </w:pPr>
            <w:r w:rsidRPr="00B121C1">
              <w:rPr>
                <w:rFonts w:cs="Calibri"/>
                <w:color w:val="FFFFFF"/>
              </w:rPr>
              <w:t>Application Name</w:t>
            </w:r>
          </w:p>
        </w:tc>
        <w:tc>
          <w:tcPr>
            <w:tcW w:w="7221" w:type="dxa"/>
            <w:noWrap/>
            <w:hideMark/>
          </w:tcPr>
          <w:p w14:paraId="420ACB97" w14:textId="77777777" w:rsidR="00097E5F" w:rsidRPr="00B121C1" w:rsidRDefault="00097E5F" w:rsidP="0008461B">
            <w:pPr>
              <w:spacing w:after="0"/>
              <w:jc w:val="center"/>
              <w:cnfStyle w:val="100000000000" w:firstRow="1" w:lastRow="0" w:firstColumn="0" w:lastColumn="0" w:oddVBand="0" w:evenVBand="0" w:oddHBand="0" w:evenHBand="0" w:firstRowFirstColumn="0" w:firstRowLastColumn="0" w:lastRowFirstColumn="0" w:lastRowLastColumn="0"/>
              <w:rPr>
                <w:rFonts w:cs="Calibri"/>
                <w:color w:val="FFFFFF"/>
              </w:rPr>
            </w:pPr>
            <w:r w:rsidRPr="00B121C1">
              <w:rPr>
                <w:rFonts w:cs="Calibri"/>
                <w:color w:val="FFFFFF"/>
              </w:rPr>
              <w:t>Error Message</w:t>
            </w:r>
          </w:p>
        </w:tc>
        <w:tc>
          <w:tcPr>
            <w:tcW w:w="1530" w:type="dxa"/>
            <w:noWrap/>
            <w:hideMark/>
          </w:tcPr>
          <w:p w14:paraId="62FA5F91" w14:textId="77777777" w:rsidR="00097E5F" w:rsidRPr="00B121C1" w:rsidRDefault="00097E5F" w:rsidP="0008461B">
            <w:pPr>
              <w:spacing w:after="0"/>
              <w:jc w:val="center"/>
              <w:cnfStyle w:val="100000000000" w:firstRow="1" w:lastRow="0" w:firstColumn="0" w:lastColumn="0" w:oddVBand="0" w:evenVBand="0" w:oddHBand="0" w:evenHBand="0" w:firstRowFirstColumn="0" w:firstRowLastColumn="0" w:lastRowFirstColumn="0" w:lastRowLastColumn="0"/>
              <w:rPr>
                <w:rFonts w:cs="Calibri"/>
                <w:color w:val="FFFFFF"/>
              </w:rPr>
            </w:pPr>
            <w:r w:rsidRPr="00B121C1">
              <w:rPr>
                <w:rFonts w:cs="Calibri"/>
                <w:color w:val="FFFFFF"/>
              </w:rPr>
              <w:t>Task Status</w:t>
            </w:r>
          </w:p>
        </w:tc>
      </w:tr>
      <w:tr w:rsidR="00097E5F" w:rsidRPr="000B68C9" w14:paraId="1A3B1FCE" w14:textId="77777777" w:rsidTr="00097E5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56" w:type="dxa"/>
            <w:noWrap/>
            <w:hideMark/>
          </w:tcPr>
          <w:p w14:paraId="0A5CD4BE" w14:textId="317556F7" w:rsidR="00097E5F" w:rsidRPr="00B121C1" w:rsidRDefault="00097E5F" w:rsidP="0008461B">
            <w:pPr>
              <w:spacing w:after="0"/>
              <w:jc w:val="left"/>
              <w:rPr>
                <w:rFonts w:cs="Calibri"/>
                <w:color w:val="000000"/>
              </w:rPr>
            </w:pPr>
            <w:r w:rsidRPr="004B5B3D">
              <w:rPr>
                <w:rFonts w:cs="Calibri"/>
                <w:color w:val="000000"/>
              </w:rPr>
              <w:t>Active Directory</w:t>
            </w:r>
          </w:p>
        </w:tc>
        <w:tc>
          <w:tcPr>
            <w:tcW w:w="7221" w:type="dxa"/>
            <w:noWrap/>
          </w:tcPr>
          <w:p w14:paraId="6B824180" w14:textId="085C992E" w:rsidR="00097E5F" w:rsidRPr="00B121C1" w:rsidRDefault="00097E5F" w:rsidP="0008461B">
            <w:pPr>
              <w:spacing w:after="0"/>
              <w:jc w:val="left"/>
              <w:cnfStyle w:val="000000100000" w:firstRow="0" w:lastRow="0" w:firstColumn="0" w:lastColumn="0" w:oddVBand="0" w:evenVBand="0" w:oddHBand="1" w:evenHBand="0" w:firstRowFirstColumn="0" w:firstRowLastColumn="0" w:lastRowFirstColumn="0" w:lastRowLastColumn="0"/>
              <w:rPr>
                <w:rFonts w:cs="Calibri"/>
                <w:color w:val="000000"/>
              </w:rPr>
            </w:pPr>
            <w:r w:rsidRPr="00097E5F">
              <w:rPr>
                <w:rFonts w:cs="Calibri"/>
                <w:color w:val="000000"/>
              </w:rPr>
              <w:t>Checking DN for CN=KPMGTestUser1,OU=CORP,OU=Users,OU=Hormel,DC=hormeltestlab,DC=com.Not FOund DN for CN=KPMGTestUser1,OU=CORP,OU=Users,OU=Hormel,DC=hormeltestlab,DC=com.</w:t>
            </w:r>
          </w:p>
        </w:tc>
        <w:tc>
          <w:tcPr>
            <w:tcW w:w="1530" w:type="dxa"/>
            <w:noWrap/>
            <w:hideMark/>
          </w:tcPr>
          <w:p w14:paraId="114B8BB4" w14:textId="77777777" w:rsidR="00097E5F" w:rsidRPr="00B121C1" w:rsidRDefault="00097E5F" w:rsidP="0008461B">
            <w:pPr>
              <w:spacing w:after="0"/>
              <w:jc w:val="left"/>
              <w:cnfStyle w:val="000000100000" w:firstRow="0" w:lastRow="0" w:firstColumn="0" w:lastColumn="0" w:oddVBand="0" w:evenVBand="0" w:oddHBand="1" w:evenHBand="0" w:firstRowFirstColumn="0" w:firstRowLastColumn="0" w:lastRowFirstColumn="0" w:lastRowLastColumn="0"/>
              <w:rPr>
                <w:rFonts w:cs="Calibri"/>
                <w:color w:val="000000"/>
              </w:rPr>
            </w:pPr>
            <w:r w:rsidRPr="00B121C1">
              <w:rPr>
                <w:rFonts w:cs="Calibri"/>
                <w:color w:val="000000"/>
              </w:rPr>
              <w:t>New</w:t>
            </w:r>
          </w:p>
        </w:tc>
      </w:tr>
      <w:tr w:rsidR="00097E5F" w:rsidRPr="000B68C9" w14:paraId="57B1E83C" w14:textId="77777777" w:rsidTr="00097E5F">
        <w:trPr>
          <w:trHeight w:val="300"/>
        </w:trPr>
        <w:tc>
          <w:tcPr>
            <w:cnfStyle w:val="001000000000" w:firstRow="0" w:lastRow="0" w:firstColumn="1" w:lastColumn="0" w:oddVBand="0" w:evenVBand="0" w:oddHBand="0" w:evenHBand="0" w:firstRowFirstColumn="0" w:firstRowLastColumn="0" w:lastRowFirstColumn="0" w:lastRowLastColumn="0"/>
            <w:tcW w:w="1356" w:type="dxa"/>
            <w:noWrap/>
          </w:tcPr>
          <w:p w14:paraId="3EC99B1A" w14:textId="7D960516" w:rsidR="00097E5F" w:rsidRPr="000B68C9" w:rsidRDefault="00097E5F" w:rsidP="002E6F60">
            <w:pPr>
              <w:spacing w:after="0"/>
              <w:jc w:val="left"/>
              <w:rPr>
                <w:rFonts w:cs="Calibri"/>
                <w:color w:val="000000"/>
              </w:rPr>
            </w:pPr>
            <w:r w:rsidRPr="004B5B3D">
              <w:rPr>
                <w:rFonts w:cs="Calibri"/>
                <w:color w:val="000000"/>
              </w:rPr>
              <w:t>Active Directory</w:t>
            </w:r>
          </w:p>
        </w:tc>
        <w:tc>
          <w:tcPr>
            <w:tcW w:w="7221" w:type="dxa"/>
            <w:noWrap/>
          </w:tcPr>
          <w:p w14:paraId="32E5335A" w14:textId="03E3107B" w:rsidR="00097E5F" w:rsidRPr="00427E2D" w:rsidRDefault="00097E5F">
            <w:pPr>
              <w:spacing w:after="0"/>
              <w:jc w:val="left"/>
              <w:cnfStyle w:val="000000000000" w:firstRow="0" w:lastRow="0" w:firstColumn="0" w:lastColumn="0" w:oddVBand="0" w:evenVBand="0" w:oddHBand="0" w:evenHBand="0" w:firstRowFirstColumn="0" w:firstRowLastColumn="0" w:lastRowFirstColumn="0" w:lastRowLastColumn="0"/>
              <w:rPr>
                <w:rFonts w:cs="Calibri"/>
                <w:color w:val="000000"/>
              </w:rPr>
            </w:pPr>
            <w:r w:rsidRPr="00097E5F">
              <w:rPr>
                <w:rFonts w:cs="Calibri"/>
                <w:color w:val="000000"/>
              </w:rPr>
              <w:t>Error while DELETE operation for account-DRDean to Group-CN=COR_CTX_Users,OU=Corporate,OU=Groups,OU=Citrix,DC=HFC,DC=AD in AD - [LDAP: error code 50 - 00002098: SecErr: DSID-03150F93, problem 4003 (INSUFF_ACCESS_RIGHTS), data 0 ]</w:t>
            </w:r>
          </w:p>
        </w:tc>
        <w:tc>
          <w:tcPr>
            <w:tcW w:w="1530" w:type="dxa"/>
            <w:noWrap/>
          </w:tcPr>
          <w:p w14:paraId="741EABCE" w14:textId="34E46F9B" w:rsidR="00097E5F" w:rsidRPr="000B68C9" w:rsidRDefault="00097E5F" w:rsidP="002E6F60">
            <w:pPr>
              <w:spacing w:after="0"/>
              <w:jc w:val="left"/>
              <w:cnfStyle w:val="000000000000" w:firstRow="0" w:lastRow="0" w:firstColumn="0" w:lastColumn="0" w:oddVBand="0" w:evenVBand="0" w:oddHBand="0" w:evenHBand="0" w:firstRowFirstColumn="0" w:firstRowLastColumn="0" w:lastRowFirstColumn="0" w:lastRowLastColumn="0"/>
              <w:rPr>
                <w:rFonts w:cs="Calibri"/>
                <w:color w:val="000000"/>
              </w:rPr>
            </w:pPr>
            <w:r w:rsidRPr="004B5B3D">
              <w:rPr>
                <w:rFonts w:cs="Calibri"/>
                <w:color w:val="000000"/>
              </w:rPr>
              <w:t>New</w:t>
            </w:r>
          </w:p>
        </w:tc>
      </w:tr>
    </w:tbl>
    <w:p w14:paraId="1E196637" w14:textId="3DB29D18" w:rsidR="0008461B" w:rsidRDefault="0008461B" w:rsidP="0080791C"/>
    <w:p w14:paraId="084174BE" w14:textId="19C359F5" w:rsidR="00516A46" w:rsidRDefault="00516A46" w:rsidP="0080791C">
      <w:r>
        <w:t xml:space="preserve">Following are common error may occurred for Active Directory </w:t>
      </w:r>
    </w:p>
    <w:p w14:paraId="417495BB" w14:textId="2F08E3B9" w:rsidR="003E352A" w:rsidRPr="00B121C1" w:rsidRDefault="00981429" w:rsidP="003E352A">
      <w:pPr>
        <w:pStyle w:val="Heading5"/>
        <w:rPr>
          <w:sz w:val="16"/>
        </w:rPr>
      </w:pPr>
      <w:r>
        <w:rPr>
          <w:sz w:val="16"/>
        </w:rPr>
        <w:t>Insufficient access right while provisioning AD task</w:t>
      </w:r>
    </w:p>
    <w:p w14:paraId="30A10F89" w14:textId="0212693D" w:rsidR="003E352A" w:rsidRDefault="00981429" w:rsidP="003E352A">
      <w:r>
        <w:t>Active Directory provisioning task will failed due to insufficient access right for below actions.</w:t>
      </w:r>
    </w:p>
    <w:p w14:paraId="175BF7FE" w14:textId="3584BC65" w:rsidR="00981429" w:rsidRDefault="00981429" w:rsidP="00207D43">
      <w:pPr>
        <w:pStyle w:val="ListParagraph"/>
        <w:numPr>
          <w:ilvl w:val="0"/>
          <w:numId w:val="73"/>
        </w:numPr>
      </w:pPr>
      <w:r>
        <w:t>Inadequate access/permission to Saviynt service account to specific OU.</w:t>
      </w:r>
    </w:p>
    <w:p w14:paraId="53829FA6" w14:textId="403C47C8" w:rsidR="00981429" w:rsidRDefault="00981429" w:rsidP="00207D43">
      <w:pPr>
        <w:pStyle w:val="ListParagraph"/>
        <w:numPr>
          <w:ilvl w:val="0"/>
          <w:numId w:val="73"/>
        </w:numPr>
      </w:pPr>
      <w:r>
        <w:t>Inadequate access</w:t>
      </w:r>
      <w:r w:rsidRPr="00981429">
        <w:t xml:space="preserve"> </w:t>
      </w:r>
      <w:r>
        <w:t>permission to Saviynt service account to add groups.</w:t>
      </w:r>
    </w:p>
    <w:p w14:paraId="0623D4EE" w14:textId="3721C43B" w:rsidR="00981429" w:rsidRDefault="00BF57A0" w:rsidP="00207D43">
      <w:pPr>
        <w:pStyle w:val="ListParagraph"/>
        <w:numPr>
          <w:ilvl w:val="0"/>
          <w:numId w:val="73"/>
        </w:numPr>
      </w:pPr>
      <w:r>
        <w:t>C</w:t>
      </w:r>
      <w:r w:rsidRPr="00BF57A0">
        <w:t>hange password operation</w:t>
      </w:r>
      <w:r>
        <w:t xml:space="preserve"> failed due to </w:t>
      </w:r>
      <w:r w:rsidR="00DD0338">
        <w:t>inadequate access/permission to Saviynt service account.</w:t>
      </w:r>
    </w:p>
    <w:p w14:paraId="2DDDC420" w14:textId="1197DFAB" w:rsidR="003E352A" w:rsidRDefault="003E352A" w:rsidP="003E352A">
      <w:pPr>
        <w:pStyle w:val="Caption"/>
      </w:pPr>
      <w:bookmarkStart w:id="1174" w:name="_Toc61522117"/>
      <w:r>
        <w:t xml:space="preserve">Table </w:t>
      </w:r>
      <w:r w:rsidR="00BC222A">
        <w:fldChar w:fldCharType="begin"/>
      </w:r>
      <w:r w:rsidR="00BC222A">
        <w:instrText xml:space="preserve"> SEQ Table \* ARABIC </w:instrText>
      </w:r>
      <w:r w:rsidR="00BC222A">
        <w:fldChar w:fldCharType="separate"/>
      </w:r>
      <w:r w:rsidR="00C825B7">
        <w:rPr>
          <w:noProof/>
        </w:rPr>
        <w:t>35</w:t>
      </w:r>
      <w:r w:rsidR="00BC222A">
        <w:rPr>
          <w:noProof/>
        </w:rPr>
        <w:fldChar w:fldCharType="end"/>
      </w:r>
      <w:r>
        <w:t xml:space="preserve"> : </w:t>
      </w:r>
      <w:r w:rsidR="003904FD">
        <w:t>insufficient access</w:t>
      </w:r>
      <w:r>
        <w:t xml:space="preserve"> Error</w:t>
      </w:r>
      <w:bookmarkEnd w:id="1174"/>
    </w:p>
    <w:tbl>
      <w:tblPr>
        <w:tblStyle w:val="TableGrid"/>
        <w:tblW w:w="0" w:type="auto"/>
        <w:tblLook w:val="04A0" w:firstRow="1" w:lastRow="0" w:firstColumn="1" w:lastColumn="0" w:noHBand="0" w:noVBand="1"/>
      </w:tblPr>
      <w:tblGrid>
        <w:gridCol w:w="9080"/>
      </w:tblGrid>
      <w:tr w:rsidR="003E352A" w14:paraId="06D8A76B" w14:textId="77777777" w:rsidTr="00723719">
        <w:tc>
          <w:tcPr>
            <w:tcW w:w="9080" w:type="dxa"/>
            <w:shd w:val="clear" w:color="auto" w:fill="F2F2F2" w:themeFill="background1" w:themeFillShade="F2"/>
          </w:tcPr>
          <w:p w14:paraId="2FB9D2CC" w14:textId="60CB38AB" w:rsidR="004C7FD2" w:rsidRPr="00544C11" w:rsidRDefault="00544C11" w:rsidP="00544C11">
            <w:pPr>
              <w:jc w:val="left"/>
              <w:rPr>
                <w:rFonts w:asciiTheme="minorHAnsi" w:hAnsiTheme="minorHAnsi" w:cstheme="minorHAnsi"/>
              </w:rPr>
            </w:pPr>
            <w:r w:rsidRPr="00544C11">
              <w:rPr>
                <w:rFonts w:asciiTheme="minorHAnsi" w:hAnsiTheme="minorHAnsi" w:cstheme="minorHAnsi"/>
                <w:color w:val="333333"/>
                <w:shd w:val="clear" w:color="auto" w:fill="EEEEEE"/>
              </w:rPr>
              <w:t>Error while DELETE operation for account-DRDean to Group-CN=COR_CTX_Users,OU=Corporate,OU=Groups,OU=Citrix,DC=HFC,DC=AD in AD - [LDAP: error code 50 - 00002098: SecErr: DSID-03150F93, problem 4003 (INSUFF_ACCESS_RIGHTS), data 0 ]</w:t>
            </w:r>
          </w:p>
        </w:tc>
      </w:tr>
    </w:tbl>
    <w:p w14:paraId="3075CF85" w14:textId="77777777" w:rsidR="004A5249" w:rsidRDefault="004A5249" w:rsidP="00F20C11"/>
    <w:p w14:paraId="2B70A320" w14:textId="2C57E7E1" w:rsidR="00DE251F" w:rsidRDefault="003E352A" w:rsidP="00F20C11">
      <w:r>
        <w:t xml:space="preserve">To resolve above error for </w:t>
      </w:r>
      <w:r w:rsidR="003303FC">
        <w:t xml:space="preserve">insufficient access issue </w:t>
      </w:r>
      <w:r>
        <w:t xml:space="preserve">,  IAM admin must </w:t>
      </w:r>
      <w:r w:rsidR="003303FC">
        <w:t>contact Active Directory team to provide appropriate access to perform action with Saviynt service account.</w:t>
      </w:r>
    </w:p>
    <w:p w14:paraId="39688232" w14:textId="0A6C62F7" w:rsidR="00552511" w:rsidRDefault="00BC0708" w:rsidP="0080791C">
      <w:pPr>
        <w:pStyle w:val="Heading4"/>
        <w:rPr>
          <w:sz w:val="18"/>
        </w:rPr>
      </w:pPr>
      <w:hyperlink r:id="rId250" w:history="1">
        <w:r>
          <w:rPr>
            <w:sz w:val="18"/>
          </w:rPr>
          <w:t>Hormel</w:t>
        </w:r>
        <w:r w:rsidR="0080791C" w:rsidRPr="00B121C1">
          <w:rPr>
            <w:sz w:val="18"/>
          </w:rPr>
          <w:t xml:space="preserve"> Mailbox Failure Task</w:t>
        </w:r>
      </w:hyperlink>
    </w:p>
    <w:p w14:paraId="68EAE695" w14:textId="50E25424" w:rsidR="001131E7" w:rsidRDefault="001131E7" w:rsidP="001131E7">
      <w:r>
        <w:t xml:space="preserve">This section describe about some sample task failure error are captured in Saviynt that are sent to </w:t>
      </w:r>
      <w:r w:rsidR="003F5CD2">
        <w:t>Mailbox</w:t>
      </w:r>
      <w:r>
        <w:t xml:space="preserve"> application owner. </w:t>
      </w:r>
    </w:p>
    <w:p w14:paraId="0A8B6CC8" w14:textId="76EF203B" w:rsidR="00CE4B67" w:rsidRDefault="00CE4B67" w:rsidP="00B121C1">
      <w:pPr>
        <w:pStyle w:val="Caption"/>
      </w:pPr>
      <w:bookmarkStart w:id="1175" w:name="_Toc61522118"/>
      <w:r>
        <w:t xml:space="preserve">Table </w:t>
      </w:r>
      <w:r w:rsidR="00BC222A">
        <w:fldChar w:fldCharType="begin"/>
      </w:r>
      <w:r w:rsidR="00BC222A">
        <w:instrText xml:space="preserve"> SEQ Table \* ARABIC </w:instrText>
      </w:r>
      <w:r w:rsidR="00BC222A">
        <w:fldChar w:fldCharType="separate"/>
      </w:r>
      <w:r w:rsidR="00C825B7">
        <w:rPr>
          <w:noProof/>
        </w:rPr>
        <w:t>36</w:t>
      </w:r>
      <w:r w:rsidR="00BC222A">
        <w:rPr>
          <w:noProof/>
        </w:rPr>
        <w:fldChar w:fldCharType="end"/>
      </w:r>
      <w:r>
        <w:t xml:space="preserve"> : Mailbox Failure Report</w:t>
      </w:r>
      <w:bookmarkEnd w:id="1175"/>
    </w:p>
    <w:tbl>
      <w:tblPr>
        <w:tblStyle w:val="GridTable4-Accent513"/>
        <w:tblW w:w="9080" w:type="dxa"/>
        <w:tblLook w:val="04A0" w:firstRow="1" w:lastRow="0" w:firstColumn="1" w:lastColumn="0" w:noHBand="0" w:noVBand="1"/>
      </w:tblPr>
      <w:tblGrid>
        <w:gridCol w:w="790"/>
        <w:gridCol w:w="8290"/>
      </w:tblGrid>
      <w:tr w:rsidR="00246C65" w:rsidRPr="000B68C9" w14:paraId="114AC7A2" w14:textId="77777777" w:rsidTr="00246C65">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083" w:type="dxa"/>
            <w:noWrap/>
            <w:hideMark/>
          </w:tcPr>
          <w:p w14:paraId="464B4C41" w14:textId="77777777" w:rsidR="00061E70" w:rsidRPr="001C54BB" w:rsidRDefault="00061E70" w:rsidP="0023119A">
            <w:pPr>
              <w:spacing w:after="0"/>
              <w:jc w:val="left"/>
              <w:rPr>
                <w:rFonts w:cs="Calibri"/>
                <w:color w:val="FFFFFF"/>
              </w:rPr>
            </w:pPr>
            <w:r w:rsidRPr="001C54BB">
              <w:rPr>
                <w:rFonts w:cs="Calibri"/>
                <w:color w:val="FFFFFF"/>
              </w:rPr>
              <w:t>Application Name</w:t>
            </w:r>
          </w:p>
        </w:tc>
        <w:tc>
          <w:tcPr>
            <w:tcW w:w="7997" w:type="dxa"/>
            <w:noWrap/>
            <w:hideMark/>
          </w:tcPr>
          <w:p w14:paraId="47FAC631" w14:textId="77777777" w:rsidR="00061E70" w:rsidRPr="001C54BB" w:rsidRDefault="00061E70" w:rsidP="005A23B6">
            <w:pPr>
              <w:spacing w:after="0"/>
              <w:jc w:val="center"/>
              <w:cnfStyle w:val="100000000000" w:firstRow="1" w:lastRow="0" w:firstColumn="0" w:lastColumn="0" w:oddVBand="0" w:evenVBand="0" w:oddHBand="0" w:evenHBand="0" w:firstRowFirstColumn="0" w:firstRowLastColumn="0" w:lastRowFirstColumn="0" w:lastRowLastColumn="0"/>
              <w:rPr>
                <w:rFonts w:cs="Calibri"/>
                <w:color w:val="FFFFFF"/>
              </w:rPr>
            </w:pPr>
            <w:r w:rsidRPr="001C54BB">
              <w:rPr>
                <w:rFonts w:cs="Calibri"/>
                <w:color w:val="FFFFFF"/>
              </w:rPr>
              <w:t>Error Message</w:t>
            </w:r>
          </w:p>
        </w:tc>
      </w:tr>
      <w:tr w:rsidR="00246C65" w:rsidRPr="000B68C9" w14:paraId="774F847D" w14:textId="77777777" w:rsidTr="00246C65">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1083" w:type="dxa"/>
            <w:noWrap/>
            <w:hideMark/>
          </w:tcPr>
          <w:p w14:paraId="7CD940FA" w14:textId="3BA09983" w:rsidR="00061E70" w:rsidRPr="001C54BB" w:rsidRDefault="00061E70" w:rsidP="005A23B6">
            <w:pPr>
              <w:spacing w:after="0"/>
              <w:jc w:val="left"/>
              <w:rPr>
                <w:rFonts w:cs="Calibri"/>
                <w:color w:val="000000"/>
              </w:rPr>
            </w:pPr>
            <w:r>
              <w:rPr>
                <w:rFonts w:cs="Calibri"/>
                <w:color w:val="000000"/>
              </w:rPr>
              <w:t>Mailbox</w:t>
            </w:r>
          </w:p>
        </w:tc>
        <w:tc>
          <w:tcPr>
            <w:tcW w:w="7997" w:type="dxa"/>
            <w:noWrap/>
          </w:tcPr>
          <w:p w14:paraId="2653022C" w14:textId="7224FCEF" w:rsidR="00061E70" w:rsidRPr="001C54BB" w:rsidRDefault="00061E70" w:rsidP="005A23B6">
            <w:pPr>
              <w:spacing w:after="0"/>
              <w:jc w:val="left"/>
              <w:cnfStyle w:val="000000100000" w:firstRow="0" w:lastRow="0" w:firstColumn="0" w:lastColumn="0" w:oddVBand="0" w:evenVBand="0" w:oddHBand="1" w:evenHBand="0" w:firstRowFirstColumn="0" w:firstRowLastColumn="0" w:lastRowFirstColumn="0" w:lastRowLastColumn="0"/>
              <w:rPr>
                <w:rFonts w:cs="Calibri"/>
                <w:color w:val="000000"/>
              </w:rPr>
            </w:pPr>
            <w:r w:rsidRPr="00061E70">
              <w:rPr>
                <w:rFonts w:cs="Calibri"/>
                <w:color w:val="000000"/>
              </w:rPr>
              <w:t>{"auditDetails":{"call1":[{"headers":null,"statusCode":500,"description":null,"status":"Failed"},{"headers":null,"statusCode":500,"description":null,"status":"Failed"},</w:t>
            </w:r>
          </w:p>
        </w:tc>
      </w:tr>
    </w:tbl>
    <w:p w14:paraId="25A32CB6" w14:textId="77777777" w:rsidR="00246C65" w:rsidRDefault="00246C65" w:rsidP="00246C65">
      <w:pPr>
        <w:spacing w:after="0"/>
      </w:pPr>
    </w:p>
    <w:p w14:paraId="73795280" w14:textId="105EF329" w:rsidR="00246C65" w:rsidRDefault="00246C65" w:rsidP="00246C65">
      <w:pPr>
        <w:spacing w:after="0"/>
      </w:pPr>
      <w:r>
        <w:t>Mailbox application owner need to check logs referred in section 7.1.3 to verify all the operation are executed for terminated user.</w:t>
      </w:r>
    </w:p>
    <w:p w14:paraId="43ABB8BC" w14:textId="056C2089" w:rsidR="0080791C" w:rsidRDefault="00815310">
      <w:pPr>
        <w:pStyle w:val="Heading4"/>
        <w:rPr>
          <w:sz w:val="18"/>
        </w:rPr>
      </w:pPr>
      <w:r>
        <w:rPr>
          <w:sz w:val="18"/>
        </w:rPr>
        <w:t>Hormel</w:t>
      </w:r>
      <w:r w:rsidR="0080791C" w:rsidRPr="00B121C1">
        <w:rPr>
          <w:sz w:val="18"/>
        </w:rPr>
        <w:t xml:space="preserve"> </w:t>
      </w:r>
      <w:r w:rsidR="00CE433E">
        <w:rPr>
          <w:sz w:val="18"/>
        </w:rPr>
        <w:t xml:space="preserve">Mailbox </w:t>
      </w:r>
      <w:r w:rsidR="0080791C" w:rsidRPr="00B121C1">
        <w:rPr>
          <w:sz w:val="18"/>
        </w:rPr>
        <w:t>Reconciliation Failure</w:t>
      </w:r>
    </w:p>
    <w:p w14:paraId="390F1DEA" w14:textId="25CAD19A" w:rsidR="00A85558" w:rsidRDefault="00A85558" w:rsidP="00A85558">
      <w:r>
        <w:t xml:space="preserve">This section describe about some sample task failure error are captured in Saviynt that are sent </w:t>
      </w:r>
      <w:r w:rsidR="003D34B0">
        <w:t>IAM Admin</w:t>
      </w:r>
      <w:r>
        <w:t xml:space="preserve">. </w:t>
      </w:r>
    </w:p>
    <w:p w14:paraId="70D7DA2F" w14:textId="12D1DC53" w:rsidR="003D34B0" w:rsidRDefault="003D34B0" w:rsidP="00A85558">
      <w:r>
        <w:t>Below error describe that PowerShell script is taking too long to fetch all mailbox account information.</w:t>
      </w:r>
    </w:p>
    <w:p w14:paraId="4540AE6B" w14:textId="3A625EFE" w:rsidR="00EB23C8" w:rsidRDefault="00EB23C8" w:rsidP="00AA1449">
      <w:pPr>
        <w:pStyle w:val="Caption"/>
      </w:pPr>
      <w:bookmarkStart w:id="1176" w:name="_Toc61522119"/>
      <w:r>
        <w:t xml:space="preserve">Table </w:t>
      </w:r>
      <w:r w:rsidR="00BC222A">
        <w:fldChar w:fldCharType="begin"/>
      </w:r>
      <w:r w:rsidR="00BC222A">
        <w:instrText xml:space="preserve"> SEQ Table \* ARABIC </w:instrText>
      </w:r>
      <w:r w:rsidR="00BC222A">
        <w:fldChar w:fldCharType="separate"/>
      </w:r>
      <w:r w:rsidR="00C825B7">
        <w:rPr>
          <w:noProof/>
        </w:rPr>
        <w:t>37</w:t>
      </w:r>
      <w:r w:rsidR="00BC222A">
        <w:rPr>
          <w:noProof/>
        </w:rPr>
        <w:fldChar w:fldCharType="end"/>
      </w:r>
      <w:r>
        <w:rPr>
          <w:noProof/>
        </w:rPr>
        <w:t xml:space="preserve"> : Reconcilation Failure Report</w:t>
      </w:r>
      <w:bookmarkEnd w:id="1176"/>
    </w:p>
    <w:tbl>
      <w:tblPr>
        <w:tblStyle w:val="GridTable4-Accent513"/>
        <w:tblW w:w="9080" w:type="dxa"/>
        <w:tblLook w:val="04A0" w:firstRow="1" w:lastRow="0" w:firstColumn="1" w:lastColumn="0" w:noHBand="0" w:noVBand="1"/>
      </w:tblPr>
      <w:tblGrid>
        <w:gridCol w:w="1163"/>
        <w:gridCol w:w="7917"/>
      </w:tblGrid>
      <w:tr w:rsidR="00F70C7D" w:rsidRPr="000B68C9" w14:paraId="3FACF2C9" w14:textId="77777777" w:rsidTr="00CE433E">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63" w:type="dxa"/>
            <w:noWrap/>
            <w:hideMark/>
          </w:tcPr>
          <w:p w14:paraId="13FB78DF" w14:textId="77777777" w:rsidR="00F70C7D" w:rsidRPr="001C54BB" w:rsidRDefault="00F70C7D" w:rsidP="005A23B6">
            <w:pPr>
              <w:spacing w:after="0"/>
              <w:jc w:val="center"/>
              <w:rPr>
                <w:rFonts w:cs="Calibri"/>
                <w:color w:val="FFFFFF"/>
              </w:rPr>
            </w:pPr>
            <w:r>
              <w:rPr>
                <w:rFonts w:cs="Calibri"/>
                <w:color w:val="FFFFFF"/>
              </w:rPr>
              <w:t>Endpoint</w:t>
            </w:r>
            <w:r w:rsidRPr="001C54BB">
              <w:rPr>
                <w:rFonts w:cs="Calibri"/>
                <w:color w:val="FFFFFF"/>
              </w:rPr>
              <w:t xml:space="preserve"> Name</w:t>
            </w:r>
          </w:p>
        </w:tc>
        <w:tc>
          <w:tcPr>
            <w:tcW w:w="7917" w:type="dxa"/>
            <w:noWrap/>
            <w:hideMark/>
          </w:tcPr>
          <w:p w14:paraId="331E6DEE" w14:textId="77777777" w:rsidR="00F70C7D" w:rsidRPr="001C54BB" w:rsidRDefault="00F70C7D" w:rsidP="005A23B6">
            <w:pPr>
              <w:spacing w:after="0"/>
              <w:jc w:val="center"/>
              <w:cnfStyle w:val="100000000000" w:firstRow="1" w:lastRow="0" w:firstColumn="0" w:lastColumn="0" w:oddVBand="0" w:evenVBand="0" w:oddHBand="0" w:evenHBand="0" w:firstRowFirstColumn="0" w:firstRowLastColumn="0" w:lastRowFirstColumn="0" w:lastRowLastColumn="0"/>
              <w:rPr>
                <w:rFonts w:cs="Calibri"/>
                <w:color w:val="FFFFFF"/>
              </w:rPr>
            </w:pPr>
            <w:r w:rsidRPr="001C54BB">
              <w:rPr>
                <w:rFonts w:cs="Calibri"/>
                <w:color w:val="FFFFFF"/>
              </w:rPr>
              <w:t>Error Message</w:t>
            </w:r>
          </w:p>
        </w:tc>
      </w:tr>
      <w:tr w:rsidR="00F70C7D" w:rsidRPr="000B68C9" w14:paraId="5BEBF861" w14:textId="77777777" w:rsidTr="00CE433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63" w:type="dxa"/>
            <w:noWrap/>
            <w:hideMark/>
          </w:tcPr>
          <w:p w14:paraId="68EAE70D" w14:textId="7E7691F8" w:rsidR="00F70C7D" w:rsidRPr="001C54BB" w:rsidRDefault="00F70C7D" w:rsidP="005A23B6">
            <w:pPr>
              <w:spacing w:after="0"/>
              <w:jc w:val="left"/>
              <w:rPr>
                <w:rFonts w:cs="Calibri"/>
                <w:color w:val="000000"/>
              </w:rPr>
            </w:pPr>
            <w:r>
              <w:rPr>
                <w:rFonts w:cs="Calibri"/>
                <w:color w:val="000000"/>
              </w:rPr>
              <w:t>Mailbox</w:t>
            </w:r>
          </w:p>
        </w:tc>
        <w:tc>
          <w:tcPr>
            <w:tcW w:w="7917" w:type="dxa"/>
            <w:noWrap/>
          </w:tcPr>
          <w:p w14:paraId="605C0B8E" w14:textId="2FA875EA" w:rsidR="00F70C7D" w:rsidRPr="00B121C1" w:rsidRDefault="00F70C7D" w:rsidP="007D3B2D">
            <w:pPr>
              <w:spacing w:after="0"/>
              <w:jc w:val="left"/>
              <w:cnfStyle w:val="000000100000" w:firstRow="0" w:lastRow="0" w:firstColumn="0" w:lastColumn="0" w:oddVBand="0" w:evenVBand="0" w:oddHBand="1" w:evenHBand="0" w:firstRowFirstColumn="0" w:firstRowLastColumn="0" w:lastRowFirstColumn="0" w:lastRowLastColumn="0"/>
              <w:rPr>
                <w:rFonts w:cs="Calibri"/>
                <w:color w:val="000000"/>
              </w:rPr>
            </w:pPr>
            <w:r w:rsidRPr="00B121C1">
              <w:rPr>
                <w:rFonts w:cs="Calibri"/>
                <w:color w:val="000000"/>
              </w:rPr>
              <w:t>Error - to Import Data correctly: Failed url-http://</w:t>
            </w:r>
            <w:r>
              <w:rPr>
                <w:rFonts w:cs="Calibri"/>
                <w:color w:val="000000"/>
              </w:rPr>
              <w:t>&lt;url&gt;</w:t>
            </w:r>
            <w:r w:rsidRPr="00B121C1">
              <w:rPr>
                <w:rFonts w:cs="Calibri"/>
                <w:color w:val="000000"/>
              </w:rPr>
              <w:t xml:space="preserve"> /Saviynt/PS/executepsscript with Error Message-"Exception: Powershell script taking too long System.TimeoutException: Powershell script taking too long\r\n   at MVC_FIM.Services.PowerShellService.fnExecuteScript(String ScriptName)"</w:t>
            </w:r>
          </w:p>
          <w:p w14:paraId="4D48417C" w14:textId="77777777" w:rsidR="00F70C7D" w:rsidRPr="001C54BB" w:rsidRDefault="00F70C7D" w:rsidP="005A23B6">
            <w:pPr>
              <w:spacing w:after="0"/>
              <w:jc w:val="left"/>
              <w:cnfStyle w:val="000000100000" w:firstRow="0" w:lastRow="0" w:firstColumn="0" w:lastColumn="0" w:oddVBand="0" w:evenVBand="0" w:oddHBand="1" w:evenHBand="0" w:firstRowFirstColumn="0" w:firstRowLastColumn="0" w:lastRowFirstColumn="0" w:lastRowLastColumn="0"/>
              <w:rPr>
                <w:rFonts w:cs="Calibri"/>
                <w:color w:val="000000"/>
              </w:rPr>
            </w:pPr>
          </w:p>
        </w:tc>
      </w:tr>
      <w:tr w:rsidR="00996B74" w:rsidRPr="000B68C9" w14:paraId="5CB00529" w14:textId="77777777" w:rsidTr="00CE433E">
        <w:trPr>
          <w:trHeight w:val="300"/>
        </w:trPr>
        <w:tc>
          <w:tcPr>
            <w:cnfStyle w:val="001000000000" w:firstRow="0" w:lastRow="0" w:firstColumn="1" w:lastColumn="0" w:oddVBand="0" w:evenVBand="0" w:oddHBand="0" w:evenHBand="0" w:firstRowFirstColumn="0" w:firstRowLastColumn="0" w:lastRowFirstColumn="0" w:lastRowLastColumn="0"/>
            <w:tcW w:w="1163" w:type="dxa"/>
            <w:noWrap/>
          </w:tcPr>
          <w:p w14:paraId="38CFE19F" w14:textId="1B406AE3" w:rsidR="00996B74" w:rsidRDefault="00996B74" w:rsidP="005A23B6">
            <w:pPr>
              <w:spacing w:after="0"/>
              <w:jc w:val="left"/>
              <w:rPr>
                <w:rFonts w:cs="Calibri"/>
                <w:color w:val="000000"/>
              </w:rPr>
            </w:pPr>
            <w:r>
              <w:rPr>
                <w:rFonts w:cs="Calibri"/>
                <w:color w:val="000000"/>
              </w:rPr>
              <w:t>Mailbox</w:t>
            </w:r>
          </w:p>
        </w:tc>
        <w:tc>
          <w:tcPr>
            <w:tcW w:w="7917" w:type="dxa"/>
            <w:noWrap/>
          </w:tcPr>
          <w:p w14:paraId="1A0F6C07" w14:textId="581DCD82" w:rsidR="00996B74" w:rsidRPr="00B121C1" w:rsidRDefault="00996B74" w:rsidP="007D3B2D">
            <w:pPr>
              <w:spacing w:after="0"/>
              <w:jc w:val="left"/>
              <w:cnfStyle w:val="000000000000" w:firstRow="0" w:lastRow="0" w:firstColumn="0" w:lastColumn="0" w:oddVBand="0" w:evenVBand="0" w:oddHBand="0" w:evenHBand="0" w:firstRowFirstColumn="0" w:firstRowLastColumn="0" w:lastRowFirstColumn="0" w:lastRowLastColumn="0"/>
              <w:rPr>
                <w:rFonts w:cs="Calibri"/>
                <w:color w:val="000000"/>
              </w:rPr>
            </w:pPr>
            <w:r>
              <w:rPr>
                <w:rFonts w:ascii="Arial" w:hAnsi="Arial" w:cs="Arial"/>
                <w:color w:val="000000"/>
                <w:sz w:val="18"/>
                <w:szCs w:val="18"/>
                <w:shd w:val="clear" w:color="auto" w:fill="FFFFFF"/>
              </w:rPr>
              <w:t>Error - Failed to Connect or Import Windows Data : Failed : HTTP error code : 500</w:t>
            </w:r>
          </w:p>
        </w:tc>
      </w:tr>
    </w:tbl>
    <w:p w14:paraId="5778317B" w14:textId="5D2680B7" w:rsidR="00A85558" w:rsidRDefault="00A85558" w:rsidP="00A85558"/>
    <w:p w14:paraId="56A57D03" w14:textId="5F45658E" w:rsidR="00F70C7D" w:rsidRDefault="00F70C7D" w:rsidP="00F70C7D">
      <w:pPr>
        <w:pStyle w:val="Heading4"/>
        <w:rPr>
          <w:sz w:val="18"/>
        </w:rPr>
      </w:pPr>
      <w:r>
        <w:rPr>
          <w:sz w:val="18"/>
        </w:rPr>
        <w:t>Hormel</w:t>
      </w:r>
      <w:r w:rsidRPr="00B121C1">
        <w:rPr>
          <w:sz w:val="18"/>
        </w:rPr>
        <w:t xml:space="preserve"> </w:t>
      </w:r>
      <w:r>
        <w:rPr>
          <w:sz w:val="18"/>
        </w:rPr>
        <w:t xml:space="preserve">Oracle HCM Atom Feed </w:t>
      </w:r>
      <w:r w:rsidRPr="00B121C1">
        <w:rPr>
          <w:sz w:val="18"/>
        </w:rPr>
        <w:t>Reconciliation Failure</w:t>
      </w:r>
    </w:p>
    <w:p w14:paraId="6B2E9480" w14:textId="348B806A" w:rsidR="00F70C7D" w:rsidRDefault="00F70C7D" w:rsidP="00F70C7D">
      <w:r>
        <w:t>This section describe about some sample task failure error are captured in Saviynt that are sent IAM Admin for Oracle HCM Atom Feed job failed.</w:t>
      </w:r>
    </w:p>
    <w:tbl>
      <w:tblPr>
        <w:tblStyle w:val="GridTable4-Accent513"/>
        <w:tblW w:w="9080" w:type="dxa"/>
        <w:tblLook w:val="04A0" w:firstRow="1" w:lastRow="0" w:firstColumn="1" w:lastColumn="0" w:noHBand="0" w:noVBand="1"/>
      </w:tblPr>
      <w:tblGrid>
        <w:gridCol w:w="1652"/>
        <w:gridCol w:w="7428"/>
      </w:tblGrid>
      <w:tr w:rsidR="00CE433E" w:rsidRPr="000B68C9" w14:paraId="751432D2" w14:textId="77777777" w:rsidTr="0062458E">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35" w:type="dxa"/>
            <w:noWrap/>
            <w:hideMark/>
          </w:tcPr>
          <w:p w14:paraId="185C4633" w14:textId="77777777" w:rsidR="00CE433E" w:rsidRPr="001C54BB" w:rsidRDefault="00CE433E" w:rsidP="00EE3376">
            <w:pPr>
              <w:spacing w:after="0"/>
              <w:jc w:val="center"/>
              <w:rPr>
                <w:rFonts w:cs="Calibri"/>
                <w:color w:val="FFFFFF"/>
              </w:rPr>
            </w:pPr>
            <w:r>
              <w:rPr>
                <w:rFonts w:cs="Calibri"/>
                <w:color w:val="FFFFFF"/>
              </w:rPr>
              <w:t>Endpoint</w:t>
            </w:r>
            <w:r w:rsidRPr="001C54BB">
              <w:rPr>
                <w:rFonts w:cs="Calibri"/>
                <w:color w:val="FFFFFF"/>
              </w:rPr>
              <w:t xml:space="preserve"> Name</w:t>
            </w:r>
          </w:p>
        </w:tc>
        <w:tc>
          <w:tcPr>
            <w:tcW w:w="6745" w:type="dxa"/>
            <w:noWrap/>
            <w:hideMark/>
          </w:tcPr>
          <w:p w14:paraId="26FDE3AD" w14:textId="77777777" w:rsidR="00CE433E" w:rsidRPr="001C54BB" w:rsidRDefault="00CE433E" w:rsidP="00EE3376">
            <w:pPr>
              <w:spacing w:after="0"/>
              <w:jc w:val="center"/>
              <w:cnfStyle w:val="100000000000" w:firstRow="1" w:lastRow="0" w:firstColumn="0" w:lastColumn="0" w:oddVBand="0" w:evenVBand="0" w:oddHBand="0" w:evenHBand="0" w:firstRowFirstColumn="0" w:firstRowLastColumn="0" w:lastRowFirstColumn="0" w:lastRowLastColumn="0"/>
              <w:rPr>
                <w:rFonts w:cs="Calibri"/>
                <w:color w:val="FFFFFF"/>
              </w:rPr>
            </w:pPr>
            <w:r w:rsidRPr="001C54BB">
              <w:rPr>
                <w:rFonts w:cs="Calibri"/>
                <w:color w:val="FFFFFF"/>
              </w:rPr>
              <w:t>Error Message</w:t>
            </w:r>
          </w:p>
        </w:tc>
      </w:tr>
      <w:tr w:rsidR="00CE433E" w:rsidRPr="000B68C9" w14:paraId="3FDC163D" w14:textId="77777777" w:rsidTr="006245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5" w:type="dxa"/>
            <w:noWrap/>
          </w:tcPr>
          <w:p w14:paraId="1478A796" w14:textId="77777777" w:rsidR="00CE433E" w:rsidRDefault="00CE433E" w:rsidP="00EE3376">
            <w:pPr>
              <w:spacing w:after="0"/>
              <w:jc w:val="left"/>
              <w:rPr>
                <w:rFonts w:cs="Calibri"/>
                <w:color w:val="000000"/>
              </w:rPr>
            </w:pPr>
            <w:r>
              <w:rPr>
                <w:rFonts w:cs="Calibri"/>
                <w:color w:val="000000"/>
              </w:rPr>
              <w:t>Oracle HCM Atom Feed Job</w:t>
            </w:r>
          </w:p>
        </w:tc>
        <w:tc>
          <w:tcPr>
            <w:tcW w:w="6745" w:type="dxa"/>
            <w:noWrap/>
          </w:tcPr>
          <w:p w14:paraId="73C1CF9A" w14:textId="77777777" w:rsidR="00CE433E" w:rsidRPr="00F70C7D" w:rsidRDefault="00CE433E" w:rsidP="00EE3376">
            <w:pPr>
              <w:spacing w:after="0"/>
              <w:jc w:val="left"/>
              <w:cnfStyle w:val="000000100000" w:firstRow="0" w:lastRow="0" w:firstColumn="0" w:lastColumn="0" w:oddVBand="0" w:evenVBand="0" w:oddHBand="1" w:evenHBand="0" w:firstRowFirstColumn="0" w:firstRowLastColumn="0" w:lastRowFirstColumn="0" w:lastRowLastColumn="0"/>
              <w:rPr>
                <w:rFonts w:cs="Calibri"/>
                <w:color w:val="000000"/>
              </w:rPr>
            </w:pPr>
            <w:r w:rsidRPr="00F70C7D">
              <w:rPr>
                <w:rFonts w:cs="Calibri"/>
                <w:color w:val="000000"/>
              </w:rPr>
              <w:t>Error - to Import Data correctly: Failed url-https://ekkh-test.fa.us2.oraclecloud.com/hcmRestApi/resources/latest/emps/?onlyData=true&amp;totalResults=true&amp;limit=1&amp;expand=assignments with Error Message-</w:t>
            </w:r>
          </w:p>
          <w:p w14:paraId="6D46324C" w14:textId="77777777" w:rsidR="00CE433E" w:rsidRPr="00F70C7D" w:rsidRDefault="00CE433E" w:rsidP="00EE3376">
            <w:pPr>
              <w:spacing w:after="0"/>
              <w:jc w:val="left"/>
              <w:cnfStyle w:val="000000100000" w:firstRow="0" w:lastRow="0" w:firstColumn="0" w:lastColumn="0" w:oddVBand="0" w:evenVBand="0" w:oddHBand="1" w:evenHBand="0" w:firstRowFirstColumn="0" w:firstRowLastColumn="0" w:lastRowFirstColumn="0" w:lastRowLastColumn="0"/>
              <w:rPr>
                <w:rFonts w:cs="Calibri"/>
                <w:color w:val="000000"/>
              </w:rPr>
            </w:pPr>
            <w:r w:rsidRPr="00F70C7D">
              <w:rPr>
                <w:rFonts w:cs="Calibri"/>
                <w:color w:val="000000"/>
              </w:rPr>
              <w:t>Internal Server Error</w:t>
            </w:r>
          </w:p>
          <w:p w14:paraId="39047A7B" w14:textId="77777777" w:rsidR="00CE433E" w:rsidRPr="00F70C7D" w:rsidRDefault="00CE433E" w:rsidP="00EE3376">
            <w:pPr>
              <w:spacing w:after="0"/>
              <w:jc w:val="left"/>
              <w:cnfStyle w:val="000000100000" w:firstRow="0" w:lastRow="0" w:firstColumn="0" w:lastColumn="0" w:oddVBand="0" w:evenVBand="0" w:oddHBand="1" w:evenHBand="0" w:firstRowFirstColumn="0" w:firstRowLastColumn="0" w:lastRowFirstColumn="0" w:lastRowLastColumn="0"/>
              <w:rPr>
                <w:rFonts w:cs="Calibri"/>
                <w:color w:val="000000"/>
              </w:rPr>
            </w:pPr>
            <w:r w:rsidRPr="00F70C7D">
              <w:rPr>
                <w:rFonts w:cs="Calibri"/>
                <w:color w:val="000000"/>
              </w:rPr>
              <w:t>The server encountered an unknown error, possibly due to misconfiguration. Contact the server administrator: [no address given]</w:t>
            </w:r>
          </w:p>
          <w:p w14:paraId="7BDB97AC" w14:textId="77777777" w:rsidR="00CE433E" w:rsidRPr="00F70C7D" w:rsidRDefault="00CE433E" w:rsidP="00EE3376">
            <w:pPr>
              <w:spacing w:after="0"/>
              <w:jc w:val="left"/>
              <w:cnfStyle w:val="000000100000" w:firstRow="0" w:lastRow="0" w:firstColumn="0" w:lastColumn="0" w:oddVBand="0" w:evenVBand="0" w:oddHBand="1" w:evenHBand="0" w:firstRowFirstColumn="0" w:firstRowLastColumn="0" w:lastRowFirstColumn="0" w:lastRowLastColumn="0"/>
              <w:rPr>
                <w:rFonts w:cs="Calibri"/>
                <w:color w:val="000000"/>
              </w:rPr>
            </w:pPr>
            <w:r w:rsidRPr="00F70C7D">
              <w:rPr>
                <w:rFonts w:cs="Calibri"/>
                <w:color w:val="000000"/>
              </w:rPr>
              <w:t>More information about this error may be available in the server error log.</w:t>
            </w:r>
          </w:p>
          <w:p w14:paraId="32569D44" w14:textId="77777777" w:rsidR="00CE433E" w:rsidRPr="00B121C1" w:rsidRDefault="00CE433E" w:rsidP="00EE3376">
            <w:pPr>
              <w:spacing w:after="0"/>
              <w:jc w:val="left"/>
              <w:cnfStyle w:val="000000100000" w:firstRow="0" w:lastRow="0" w:firstColumn="0" w:lastColumn="0" w:oddVBand="0" w:evenVBand="0" w:oddHBand="1" w:evenHBand="0" w:firstRowFirstColumn="0" w:firstRowLastColumn="0" w:lastRowFirstColumn="0" w:lastRowLastColumn="0"/>
              <w:rPr>
                <w:rFonts w:cs="Calibri"/>
                <w:color w:val="000000"/>
              </w:rPr>
            </w:pPr>
          </w:p>
        </w:tc>
      </w:tr>
      <w:tr w:rsidR="00CE433E" w:rsidRPr="000B68C9" w14:paraId="7C5E5954" w14:textId="77777777" w:rsidTr="0062458E">
        <w:trPr>
          <w:trHeight w:val="300"/>
        </w:trPr>
        <w:tc>
          <w:tcPr>
            <w:cnfStyle w:val="001000000000" w:firstRow="0" w:lastRow="0" w:firstColumn="1" w:lastColumn="0" w:oddVBand="0" w:evenVBand="0" w:oddHBand="0" w:evenHBand="0" w:firstRowFirstColumn="0" w:firstRowLastColumn="0" w:lastRowFirstColumn="0" w:lastRowLastColumn="0"/>
            <w:tcW w:w="2335" w:type="dxa"/>
            <w:noWrap/>
          </w:tcPr>
          <w:p w14:paraId="794E0882" w14:textId="77777777" w:rsidR="00CE433E" w:rsidRDefault="00CE433E" w:rsidP="00EE3376">
            <w:pPr>
              <w:spacing w:after="0"/>
              <w:jc w:val="left"/>
              <w:rPr>
                <w:rFonts w:cs="Calibri"/>
                <w:color w:val="000000"/>
              </w:rPr>
            </w:pPr>
            <w:r>
              <w:rPr>
                <w:rFonts w:cs="Calibri"/>
                <w:color w:val="000000"/>
              </w:rPr>
              <w:t>Oracle HCM Atom Feed Job</w:t>
            </w:r>
          </w:p>
        </w:tc>
        <w:tc>
          <w:tcPr>
            <w:tcW w:w="6745" w:type="dxa"/>
            <w:noWrap/>
          </w:tcPr>
          <w:p w14:paraId="41A96813" w14:textId="77777777" w:rsidR="00CE433E" w:rsidRDefault="00CE433E" w:rsidP="00EE3376">
            <w:pPr>
              <w:spacing w:after="0"/>
              <w:jc w:val="left"/>
              <w:cnfStyle w:val="000000000000" w:firstRow="0" w:lastRow="0" w:firstColumn="0" w:lastColumn="0" w:oddVBand="0" w:evenVBand="0" w:oddHBand="0" w:evenHBand="0" w:firstRowFirstColumn="0" w:firstRowLastColumn="0" w:lastRowFirstColumn="0" w:lastRowLastColumn="0"/>
              <w:rPr>
                <w:rFonts w:cs="Calibri"/>
                <w:color w:val="000000"/>
              </w:rPr>
            </w:pPr>
            <w:r w:rsidRPr="00F70C7D">
              <w:rPr>
                <w:rFonts w:cs="Calibri"/>
                <w:color w:val="000000"/>
              </w:rPr>
              <w:t>Error - to Import Data correctly: Failed url-https://ekkh-test.fa.us2.oraclecloud.com/hcmRestApi/resources/latest/emps/?onlyData=true&amp;totalResults=true&amp;limit=1&amp;expand=assignments with Error Message-</w:t>
            </w:r>
          </w:p>
          <w:p w14:paraId="1B0A7CB1" w14:textId="77777777" w:rsidR="00CE433E" w:rsidRPr="00F70C7D" w:rsidRDefault="00CE433E" w:rsidP="00EE3376">
            <w:pPr>
              <w:spacing w:after="0"/>
              <w:jc w:val="left"/>
              <w:cnfStyle w:val="000000000000" w:firstRow="0" w:lastRow="0" w:firstColumn="0" w:lastColumn="0" w:oddVBand="0" w:evenVBand="0" w:oddHBand="0" w:evenHBand="0" w:firstRowFirstColumn="0" w:firstRowLastColumn="0" w:lastRowFirstColumn="0" w:lastRowLastColumn="0"/>
              <w:rPr>
                <w:rFonts w:cs="Calibri"/>
                <w:color w:val="000000"/>
              </w:rPr>
            </w:pPr>
            <w:r w:rsidRPr="00F70C7D">
              <w:rPr>
                <w:rFonts w:cs="Calibri"/>
                <w:color w:val="000000"/>
              </w:rPr>
              <w:t>The cloud service you are trying to access is currently undergoing maintenance. Rest assured, we will get you up and running again as soon as possible. We apologize for the inconvenience.</w:t>
            </w:r>
          </w:p>
        </w:tc>
      </w:tr>
      <w:tr w:rsidR="00CE433E" w:rsidRPr="000B68C9" w14:paraId="1E5DB548" w14:textId="77777777" w:rsidTr="006245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5" w:type="dxa"/>
            <w:noWrap/>
          </w:tcPr>
          <w:p w14:paraId="4A95F336" w14:textId="77777777" w:rsidR="00CE433E" w:rsidRDefault="00CE433E" w:rsidP="00EE3376">
            <w:pPr>
              <w:spacing w:after="0"/>
              <w:jc w:val="left"/>
              <w:rPr>
                <w:rFonts w:cs="Calibri"/>
                <w:color w:val="000000"/>
              </w:rPr>
            </w:pPr>
            <w:r>
              <w:rPr>
                <w:rFonts w:cs="Calibri"/>
                <w:color w:val="000000"/>
              </w:rPr>
              <w:t>Oracle HCM Atom Feed Job</w:t>
            </w:r>
          </w:p>
        </w:tc>
        <w:tc>
          <w:tcPr>
            <w:tcW w:w="6745" w:type="dxa"/>
            <w:noWrap/>
          </w:tcPr>
          <w:p w14:paraId="75A036A8" w14:textId="77777777" w:rsidR="00CE433E" w:rsidRPr="00F70C7D" w:rsidRDefault="00CE433E" w:rsidP="00EE3376">
            <w:pPr>
              <w:spacing w:after="0"/>
              <w:jc w:val="left"/>
              <w:cnfStyle w:val="000000100000" w:firstRow="0" w:lastRow="0" w:firstColumn="0" w:lastColumn="0" w:oddVBand="0" w:evenVBand="0" w:oddHBand="1" w:evenHBand="0" w:firstRowFirstColumn="0" w:firstRowLastColumn="0" w:lastRowFirstColumn="0" w:lastRowLastColumn="0"/>
              <w:rPr>
                <w:rFonts w:cs="Calibri"/>
                <w:color w:val="000000"/>
              </w:rPr>
            </w:pPr>
            <w:r w:rsidRPr="00D62DE5">
              <w:rPr>
                <w:rFonts w:cs="Calibri"/>
                <w:color w:val="000000"/>
              </w:rPr>
              <w:t>Error - to Import Data correctly: Error in Users Import - Error while processing data: null</w:t>
            </w:r>
          </w:p>
        </w:tc>
      </w:tr>
    </w:tbl>
    <w:p w14:paraId="66CA3DFE" w14:textId="77777777" w:rsidR="00F70C7D" w:rsidRDefault="00F70C7D" w:rsidP="00F70C7D"/>
    <w:p w14:paraId="5534D7C2" w14:textId="2D5F111F" w:rsidR="00A1260C" w:rsidRDefault="00A1260C" w:rsidP="00A1260C">
      <w:pPr>
        <w:spacing w:after="0"/>
      </w:pPr>
      <w:r>
        <w:t>IAM Admin need to check logs referred in section 7.1.3 to trouble the issue.</w:t>
      </w:r>
    </w:p>
    <w:p w14:paraId="3942E705" w14:textId="77777777" w:rsidR="00F70C7D" w:rsidRDefault="00F70C7D" w:rsidP="00AF79CB">
      <w:pPr>
        <w:spacing w:after="0"/>
      </w:pPr>
    </w:p>
    <w:p w14:paraId="3F9F2BB8" w14:textId="77777777" w:rsidR="009F75CC" w:rsidRPr="00AE3C3C" w:rsidRDefault="009F75CC" w:rsidP="009F75CC">
      <w:pPr>
        <w:pStyle w:val="Heading3"/>
        <w:rPr>
          <w:szCs w:val="20"/>
        </w:rPr>
      </w:pPr>
      <w:bookmarkStart w:id="1177" w:name="_Toc47544718"/>
      <w:bookmarkStart w:id="1178" w:name="_Toc61521817"/>
      <w:r w:rsidRPr="00AE3C3C">
        <w:rPr>
          <w:szCs w:val="20"/>
        </w:rPr>
        <w:t>Connection Failure</w:t>
      </w:r>
      <w:bookmarkEnd w:id="1177"/>
      <w:bookmarkEnd w:id="1178"/>
    </w:p>
    <w:p w14:paraId="585D0769" w14:textId="360A16A7" w:rsidR="009F75CC" w:rsidRPr="00AE3C3C" w:rsidRDefault="009F75CC" w:rsidP="009F75CC">
      <w:pPr>
        <w:rPr>
          <w:rFonts w:asciiTheme="minorHAnsi" w:hAnsiTheme="minorHAnsi" w:cstheme="minorHAnsi"/>
        </w:rPr>
      </w:pPr>
      <w:r w:rsidRPr="00AE3C3C">
        <w:rPr>
          <w:rFonts w:asciiTheme="minorHAnsi" w:hAnsiTheme="minorHAnsi" w:cstheme="minorHAnsi"/>
        </w:rPr>
        <w:t>Connection to target applications such as Active Directory</w:t>
      </w:r>
      <w:r w:rsidR="00F02B76">
        <w:rPr>
          <w:rFonts w:asciiTheme="minorHAnsi" w:hAnsiTheme="minorHAnsi" w:cstheme="minorHAnsi"/>
        </w:rPr>
        <w:t xml:space="preserve">, </w:t>
      </w:r>
      <w:r>
        <w:rPr>
          <w:rFonts w:asciiTheme="minorHAnsi" w:hAnsiTheme="minorHAnsi" w:cstheme="minorHAnsi"/>
        </w:rPr>
        <w:t xml:space="preserve">Mailbox , </w:t>
      </w:r>
      <w:r w:rsidR="00FD1543">
        <w:rPr>
          <w:rFonts w:asciiTheme="minorHAnsi" w:hAnsiTheme="minorHAnsi" w:cstheme="minorHAnsi"/>
        </w:rPr>
        <w:t xml:space="preserve">and </w:t>
      </w:r>
      <w:r>
        <w:rPr>
          <w:rFonts w:asciiTheme="minorHAnsi" w:hAnsiTheme="minorHAnsi" w:cstheme="minorHAnsi"/>
        </w:rPr>
        <w:t>Oracle HCM</w:t>
      </w:r>
      <w:r w:rsidR="00FD1543">
        <w:rPr>
          <w:rFonts w:asciiTheme="minorHAnsi" w:hAnsiTheme="minorHAnsi" w:cstheme="minorHAnsi"/>
        </w:rPr>
        <w:t xml:space="preserve"> </w:t>
      </w:r>
      <w:r w:rsidRPr="00AE3C3C">
        <w:rPr>
          <w:rFonts w:asciiTheme="minorHAnsi" w:hAnsiTheme="minorHAnsi" w:cstheme="minorHAnsi"/>
        </w:rPr>
        <w:t xml:space="preserve">may fail due to authentication failure or service account being disabled or locked out. </w:t>
      </w:r>
    </w:p>
    <w:p w14:paraId="03F2319F" w14:textId="77777777" w:rsidR="009F75CC" w:rsidRPr="00AE3C3C" w:rsidRDefault="009F75CC" w:rsidP="009F75CC">
      <w:pPr>
        <w:rPr>
          <w:rFonts w:asciiTheme="minorHAnsi" w:hAnsiTheme="minorHAnsi" w:cstheme="minorHAnsi"/>
        </w:rPr>
      </w:pPr>
      <w:r w:rsidRPr="00AE3C3C">
        <w:rPr>
          <w:rFonts w:asciiTheme="minorHAnsi" w:hAnsiTheme="minorHAnsi" w:cstheme="minorHAnsi"/>
        </w:rPr>
        <w:t>For connection failure, try reconfiguring username and password for the given application</w:t>
      </w:r>
      <w:r>
        <w:rPr>
          <w:rFonts w:asciiTheme="minorHAnsi" w:hAnsiTheme="minorHAnsi" w:cstheme="minorHAnsi"/>
        </w:rPr>
        <w:t xml:space="preserve">. </w:t>
      </w:r>
    </w:p>
    <w:p w14:paraId="7D665881" w14:textId="13646F71" w:rsidR="009F75CC" w:rsidRDefault="009F75CC" w:rsidP="009F75CC">
      <w:pPr>
        <w:rPr>
          <w:rFonts w:asciiTheme="minorHAnsi" w:hAnsiTheme="minorHAnsi" w:cstheme="minorHAnsi"/>
        </w:rPr>
      </w:pPr>
      <w:r w:rsidRPr="00AE3C3C">
        <w:rPr>
          <w:rFonts w:asciiTheme="minorHAnsi" w:hAnsiTheme="minorHAnsi" w:cstheme="minorHAnsi"/>
        </w:rPr>
        <w:t>If service account is being disabled or locked out, then contact respective application administrator to resolve this issue.</w:t>
      </w:r>
    </w:p>
    <w:p w14:paraId="2B1D30D7" w14:textId="77777777" w:rsidR="009F75CC" w:rsidRDefault="009F75CC" w:rsidP="00B61CF8">
      <w:pPr>
        <w:pStyle w:val="Heading2"/>
      </w:pPr>
      <w:bookmarkStart w:id="1179" w:name="_Toc47544728"/>
      <w:bookmarkStart w:id="1180" w:name="_Toc61521818"/>
      <w:r>
        <w:t>Saviynt</w:t>
      </w:r>
      <w:r w:rsidRPr="00AE3C3C">
        <w:t xml:space="preserve"> Support</w:t>
      </w:r>
      <w:bookmarkEnd w:id="1179"/>
      <w:bookmarkEnd w:id="1180"/>
      <w:r w:rsidRPr="00AE3C3C">
        <w:t xml:space="preserve"> </w:t>
      </w:r>
    </w:p>
    <w:p w14:paraId="19E76C11" w14:textId="77777777" w:rsidR="009F75CC" w:rsidRDefault="009F75CC" w:rsidP="009F75CC">
      <w:pPr>
        <w:rPr>
          <w:rFonts w:asciiTheme="minorHAnsi" w:hAnsiTheme="minorHAnsi" w:cstheme="minorHAnsi"/>
        </w:rPr>
      </w:pPr>
      <w:r>
        <w:t>Saviynt</w:t>
      </w:r>
      <w:r w:rsidRPr="00AE3C3C">
        <w:rPr>
          <w:rFonts w:asciiTheme="minorHAnsi" w:hAnsiTheme="minorHAnsi" w:cstheme="minorHAnsi"/>
        </w:rPr>
        <w:t xml:space="preserve"> Support central is a one stop portal to raise any support ticket with the vendor regarding any critical bugs or issues that happens in the environment. Below are the steps to raise support ticket with </w:t>
      </w:r>
      <w:r>
        <w:rPr>
          <w:rFonts w:asciiTheme="minorHAnsi" w:hAnsiTheme="minorHAnsi" w:cstheme="minorHAnsi"/>
        </w:rPr>
        <w:t>Saviynt.</w:t>
      </w:r>
    </w:p>
    <w:p w14:paraId="5E299859" w14:textId="77777777" w:rsidR="009F75CC" w:rsidRDefault="009F75CC" w:rsidP="009F75CC">
      <w:pPr>
        <w:pStyle w:val="Heading3"/>
      </w:pPr>
      <w:bookmarkStart w:id="1181" w:name="_Toc61521819"/>
      <w:r>
        <w:t>Submit Ticket in Saviynt</w:t>
      </w:r>
      <w:r w:rsidRPr="00AE3C3C">
        <w:t xml:space="preserve"> Support</w:t>
      </w:r>
      <w:bookmarkEnd w:id="1181"/>
      <w:r>
        <w:t xml:space="preserve"> </w:t>
      </w:r>
    </w:p>
    <w:p w14:paraId="7CC675CE" w14:textId="6AE31056" w:rsidR="009F75CC" w:rsidRDefault="009F75CC" w:rsidP="00207D43">
      <w:pPr>
        <w:pStyle w:val="ListParagraph"/>
        <w:numPr>
          <w:ilvl w:val="0"/>
          <w:numId w:val="56"/>
        </w:numPr>
      </w:pPr>
      <w:r>
        <w:t>Login into Saviynt Freshdesk [</w:t>
      </w:r>
      <w:hyperlink r:id="rId251" w:history="1">
        <w:r w:rsidRPr="00A622FD">
          <w:rPr>
            <w:rStyle w:val="Hyperlink"/>
            <w:sz w:val="18"/>
            <w:szCs w:val="18"/>
          </w:rPr>
          <w:t>https://saviynt.freshdesk.com/support/login</w:t>
        </w:r>
      </w:hyperlink>
      <w:r>
        <w:t xml:space="preserve">] using username and password. And click on </w:t>
      </w:r>
      <w:r>
        <w:rPr>
          <w:rFonts w:ascii="Wingdings" w:eastAsia="Wingdings" w:hAnsi="Wingdings" w:cs="Wingdings"/>
        </w:rPr>
        <w:t>à</w:t>
      </w:r>
      <w:r>
        <w:t xml:space="preserve"> Login button.</w:t>
      </w:r>
    </w:p>
    <w:p w14:paraId="64A25A1E" w14:textId="77777777" w:rsidR="009F75CC" w:rsidRDefault="009F75CC" w:rsidP="009F75CC">
      <w:pPr>
        <w:pStyle w:val="ListParagraph"/>
        <w:ind w:left="1440"/>
      </w:pPr>
    </w:p>
    <w:p w14:paraId="43681B86" w14:textId="0B791160" w:rsidR="009F75CC" w:rsidRDefault="009F75CC" w:rsidP="009F75CC">
      <w:pPr>
        <w:pStyle w:val="Caption"/>
      </w:pPr>
      <w:bookmarkStart w:id="1182" w:name="_Toc61522077"/>
      <w:r>
        <w:t xml:space="preserve">Figure </w:t>
      </w:r>
      <w:r w:rsidR="00BC222A">
        <w:fldChar w:fldCharType="begin"/>
      </w:r>
      <w:r w:rsidR="00BC222A">
        <w:instrText xml:space="preserve"> SEQ Figure \* ARABIC </w:instrText>
      </w:r>
      <w:r w:rsidR="00BC222A">
        <w:fldChar w:fldCharType="separate"/>
      </w:r>
      <w:r w:rsidR="00C825B7">
        <w:rPr>
          <w:noProof/>
        </w:rPr>
        <w:t>253</w:t>
      </w:r>
      <w:r w:rsidR="00BC222A">
        <w:rPr>
          <w:noProof/>
        </w:rPr>
        <w:fldChar w:fldCharType="end"/>
      </w:r>
      <w:r>
        <w:t xml:space="preserve"> : Saviynt Support</w:t>
      </w:r>
      <w:bookmarkEnd w:id="1182"/>
    </w:p>
    <w:p w14:paraId="0BF4A95E" w14:textId="77777777" w:rsidR="009F75CC" w:rsidRDefault="009F75CC" w:rsidP="007A2607">
      <w:pPr>
        <w:pStyle w:val="ListParagraph"/>
        <w:ind w:left="1170"/>
      </w:pPr>
      <w:r>
        <w:rPr>
          <w:noProof/>
        </w:rPr>
        <w:drawing>
          <wp:inline distT="0" distB="0" distL="0" distR="0" wp14:anchorId="171A18C4" wp14:editId="59D4D4CF">
            <wp:extent cx="4276904" cy="2942908"/>
            <wp:effectExtent l="19050" t="19050" r="9525" b="1016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98363" cy="2957674"/>
                    </a:xfrm>
                    <a:prstGeom prst="rect">
                      <a:avLst/>
                    </a:prstGeom>
                    <a:noFill/>
                    <a:ln cmpd="sng">
                      <a:solidFill>
                        <a:srgbClr val="5B9BD5"/>
                      </a:solidFill>
                    </a:ln>
                  </pic:spPr>
                </pic:pic>
              </a:graphicData>
            </a:graphic>
          </wp:inline>
        </w:drawing>
      </w:r>
    </w:p>
    <w:p w14:paraId="44122BC7" w14:textId="77777777" w:rsidR="009F75CC" w:rsidRDefault="009F75CC" w:rsidP="009F75CC">
      <w:pPr>
        <w:pStyle w:val="ListParagraph"/>
        <w:ind w:left="1440"/>
      </w:pPr>
    </w:p>
    <w:p w14:paraId="082646B7" w14:textId="77777777" w:rsidR="009F75CC" w:rsidRDefault="009F75CC" w:rsidP="00207D43">
      <w:pPr>
        <w:pStyle w:val="ListParagraph"/>
        <w:numPr>
          <w:ilvl w:val="0"/>
          <w:numId w:val="56"/>
        </w:numPr>
      </w:pPr>
      <w:r>
        <w:t xml:space="preserve">After login into Saviynt Click on </w:t>
      </w:r>
      <w:r>
        <w:rPr>
          <w:rFonts w:ascii="Wingdings" w:eastAsia="Wingdings" w:hAnsi="Wingdings" w:cs="Wingdings"/>
        </w:rPr>
        <w:t>à</w:t>
      </w:r>
      <w:r>
        <w:t xml:space="preserve"> Submit a ticket.</w:t>
      </w:r>
    </w:p>
    <w:p w14:paraId="3F7390A7" w14:textId="77777777" w:rsidR="009F75CC" w:rsidRDefault="009F75CC" w:rsidP="009F75CC">
      <w:pPr>
        <w:pStyle w:val="ListParagraph"/>
        <w:ind w:left="1440"/>
      </w:pPr>
    </w:p>
    <w:p w14:paraId="4F813D05" w14:textId="20FD206A" w:rsidR="009F75CC" w:rsidRDefault="009F75CC" w:rsidP="009F75CC">
      <w:pPr>
        <w:pStyle w:val="Caption"/>
      </w:pPr>
      <w:bookmarkStart w:id="1183" w:name="_Toc61522078"/>
      <w:r>
        <w:t xml:space="preserve">Figure </w:t>
      </w:r>
      <w:r w:rsidR="00BC222A">
        <w:fldChar w:fldCharType="begin"/>
      </w:r>
      <w:r w:rsidR="00BC222A">
        <w:instrText xml:space="preserve"> SEQ Figure \* ARABIC </w:instrText>
      </w:r>
      <w:r w:rsidR="00BC222A">
        <w:fldChar w:fldCharType="separate"/>
      </w:r>
      <w:r w:rsidR="00C825B7">
        <w:rPr>
          <w:noProof/>
        </w:rPr>
        <w:t>254</w:t>
      </w:r>
      <w:r w:rsidR="00BC222A">
        <w:rPr>
          <w:noProof/>
        </w:rPr>
        <w:fldChar w:fldCharType="end"/>
      </w:r>
      <w:r>
        <w:t xml:space="preserve"> : Submit a ticket</w:t>
      </w:r>
      <w:bookmarkEnd w:id="1183"/>
    </w:p>
    <w:p w14:paraId="2C0EC74D" w14:textId="77777777" w:rsidR="009F75CC" w:rsidRDefault="009F75CC" w:rsidP="009F75CC">
      <w:pPr>
        <w:pStyle w:val="ListParagraph"/>
        <w:ind w:left="1440"/>
      </w:pPr>
      <w:r>
        <w:rPr>
          <w:noProof/>
        </w:rPr>
        <w:drawing>
          <wp:inline distT="0" distB="0" distL="0" distR="0" wp14:anchorId="0AB73FB3" wp14:editId="2797552E">
            <wp:extent cx="4101796" cy="2367609"/>
            <wp:effectExtent l="19050" t="19050" r="13335" b="1397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4127681" cy="2382550"/>
                    </a:xfrm>
                    <a:prstGeom prst="rect">
                      <a:avLst/>
                    </a:prstGeom>
                    <a:noFill/>
                    <a:ln cmpd="sng">
                      <a:solidFill>
                        <a:srgbClr val="5B9BD5"/>
                      </a:solidFill>
                    </a:ln>
                  </pic:spPr>
                </pic:pic>
              </a:graphicData>
            </a:graphic>
          </wp:inline>
        </w:drawing>
      </w:r>
    </w:p>
    <w:p w14:paraId="4E00B0AF" w14:textId="77777777" w:rsidR="009F75CC" w:rsidRDefault="009F75CC" w:rsidP="009F75CC">
      <w:pPr>
        <w:pStyle w:val="ListParagraph"/>
        <w:ind w:left="1440"/>
      </w:pPr>
    </w:p>
    <w:p w14:paraId="0B871001" w14:textId="77777777" w:rsidR="009F75CC" w:rsidRDefault="009F75CC" w:rsidP="00207D43">
      <w:pPr>
        <w:pStyle w:val="ListParagraph"/>
        <w:numPr>
          <w:ilvl w:val="0"/>
          <w:numId w:val="56"/>
        </w:numPr>
      </w:pPr>
      <w:r w:rsidRPr="00AE3C3C">
        <w:rPr>
          <w:rFonts w:asciiTheme="minorHAnsi" w:eastAsia="Times New Roman" w:hAnsiTheme="minorHAnsi" w:cstheme="minorHAnsi"/>
          <w:szCs w:val="20"/>
          <w:lang w:val="en-GB"/>
        </w:rPr>
        <w:t>Describe error as detailed as possible</w:t>
      </w:r>
      <w:r>
        <w:t xml:space="preserve"> detail in description section. And submit request. For priority refer 7.3.2 Saviynt SLA Definition Section.</w:t>
      </w:r>
    </w:p>
    <w:p w14:paraId="0CA6FABC" w14:textId="29C3FC41" w:rsidR="009F75CC" w:rsidRDefault="009F75CC" w:rsidP="009F75CC">
      <w:pPr>
        <w:pStyle w:val="Caption"/>
      </w:pPr>
      <w:bookmarkStart w:id="1184" w:name="_Toc61522079"/>
      <w:r>
        <w:t xml:space="preserve">Figure </w:t>
      </w:r>
      <w:r w:rsidR="00BC222A">
        <w:fldChar w:fldCharType="begin"/>
      </w:r>
      <w:r w:rsidR="00BC222A">
        <w:instrText xml:space="preserve"> SEQ Figure \* ARABIC </w:instrText>
      </w:r>
      <w:r w:rsidR="00BC222A">
        <w:fldChar w:fldCharType="separate"/>
      </w:r>
      <w:r w:rsidR="00C825B7">
        <w:rPr>
          <w:noProof/>
        </w:rPr>
        <w:t>255</w:t>
      </w:r>
      <w:r w:rsidR="00BC222A">
        <w:rPr>
          <w:noProof/>
        </w:rPr>
        <w:fldChar w:fldCharType="end"/>
      </w:r>
      <w:r>
        <w:t xml:space="preserve"> : Submit ticket</w:t>
      </w:r>
      <w:bookmarkEnd w:id="1184"/>
    </w:p>
    <w:p w14:paraId="7CEDBEBB" w14:textId="77777777" w:rsidR="009F75CC" w:rsidRDefault="009F75CC" w:rsidP="00B121C1">
      <w:pPr>
        <w:pStyle w:val="ListParagraph"/>
        <w:ind w:left="1440"/>
        <w:jc w:val="both"/>
      </w:pPr>
      <w:r>
        <w:rPr>
          <w:noProof/>
        </w:rPr>
        <w:drawing>
          <wp:inline distT="0" distB="0" distL="0" distR="0" wp14:anchorId="0D4A0E71" wp14:editId="57BA49B1">
            <wp:extent cx="4138930" cy="5348080"/>
            <wp:effectExtent l="19050" t="19050" r="13970" b="24130"/>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253">
                      <a:extLst>
                        <a:ext uri="{28A0092B-C50C-407E-A947-70E740481C1C}">
                          <a14:useLocalDpi xmlns:a14="http://schemas.microsoft.com/office/drawing/2010/main" val="0"/>
                        </a:ext>
                      </a:extLst>
                    </a:blip>
                    <a:srcRect t="10001"/>
                    <a:stretch/>
                  </pic:blipFill>
                  <pic:spPr bwMode="auto">
                    <a:xfrm>
                      <a:off x="0" y="0"/>
                      <a:ext cx="4192972" cy="5417910"/>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7BB143A" w14:textId="77777777" w:rsidR="009F75CC" w:rsidRDefault="009F75CC" w:rsidP="009F75CC">
      <w:pPr>
        <w:pStyle w:val="ListParagraph"/>
        <w:ind w:left="1440"/>
      </w:pPr>
    </w:p>
    <w:p w14:paraId="6F03DE7E" w14:textId="77777777" w:rsidR="009F75CC" w:rsidRPr="00AE3C3C" w:rsidRDefault="009F75CC" w:rsidP="009F75CC">
      <w:pPr>
        <w:pStyle w:val="Heading3"/>
      </w:pPr>
      <w:bookmarkStart w:id="1185" w:name="_Toc61521820"/>
      <w:r>
        <w:t>Saviynt SLA Definition</w:t>
      </w:r>
      <w:bookmarkEnd w:id="1185"/>
      <w:r>
        <w:t xml:space="preserve">  </w:t>
      </w:r>
    </w:p>
    <w:p w14:paraId="027B776C" w14:textId="52BDF7B4" w:rsidR="009F75CC" w:rsidRDefault="009F75CC" w:rsidP="009F75CC">
      <w:pPr>
        <w:pStyle w:val="Caption"/>
      </w:pPr>
      <w:bookmarkStart w:id="1186" w:name="_Toc61522080"/>
      <w:r>
        <w:t xml:space="preserve">Figure </w:t>
      </w:r>
      <w:r w:rsidR="00BC222A">
        <w:fldChar w:fldCharType="begin"/>
      </w:r>
      <w:r w:rsidR="00BC222A">
        <w:instrText xml:space="preserve"> SEQ Figure \* ARABIC </w:instrText>
      </w:r>
      <w:r w:rsidR="00BC222A">
        <w:fldChar w:fldCharType="separate"/>
      </w:r>
      <w:r w:rsidR="00C825B7">
        <w:rPr>
          <w:noProof/>
        </w:rPr>
        <w:t>256</w:t>
      </w:r>
      <w:r w:rsidR="00BC222A">
        <w:rPr>
          <w:noProof/>
        </w:rPr>
        <w:fldChar w:fldCharType="end"/>
      </w:r>
      <w:r>
        <w:t xml:space="preserve"> : Saviynt SLA Definition</w:t>
      </w:r>
      <w:bookmarkEnd w:id="1186"/>
    </w:p>
    <w:tbl>
      <w:tblPr>
        <w:tblStyle w:val="GridTable4-Accent1"/>
        <w:tblW w:w="9715" w:type="dxa"/>
        <w:tblLook w:val="04A0" w:firstRow="1" w:lastRow="0" w:firstColumn="1" w:lastColumn="0" w:noHBand="0" w:noVBand="1"/>
      </w:tblPr>
      <w:tblGrid>
        <w:gridCol w:w="1500"/>
        <w:gridCol w:w="8215"/>
      </w:tblGrid>
      <w:tr w:rsidR="009F75CC" w:rsidRPr="004C553D" w14:paraId="338BE175" w14:textId="77777777" w:rsidTr="00C037BD">
        <w:trPr>
          <w:cnfStyle w:val="100000000000" w:firstRow="1" w:lastRow="0" w:firstColumn="0" w:lastColumn="0" w:oddVBand="0" w:evenVBand="0" w:oddHBand="0"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500" w:type="dxa"/>
            <w:hideMark/>
          </w:tcPr>
          <w:p w14:paraId="55A11039" w14:textId="77777777" w:rsidR="009F75CC" w:rsidRPr="004C553D" w:rsidRDefault="009F75CC" w:rsidP="00C037BD">
            <w:pPr>
              <w:spacing w:after="0"/>
              <w:jc w:val="center"/>
              <w:rPr>
                <w:rFonts w:asciiTheme="minorHAnsi" w:hAnsiTheme="minorHAnsi" w:cstheme="minorHAnsi"/>
              </w:rPr>
            </w:pPr>
            <w:r w:rsidRPr="004C553D">
              <w:rPr>
                <w:rFonts w:asciiTheme="minorHAnsi" w:hAnsiTheme="minorHAnsi" w:cstheme="minorHAnsi"/>
              </w:rPr>
              <w:t>Severity</w:t>
            </w:r>
          </w:p>
        </w:tc>
        <w:tc>
          <w:tcPr>
            <w:tcW w:w="8215" w:type="dxa"/>
            <w:hideMark/>
          </w:tcPr>
          <w:p w14:paraId="1EF83813" w14:textId="77777777" w:rsidR="009F75CC" w:rsidRPr="004C553D" w:rsidRDefault="009F75CC" w:rsidP="00C037BD">
            <w:pPr>
              <w:spacing w:after="0"/>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4C553D">
              <w:rPr>
                <w:rFonts w:asciiTheme="minorHAnsi" w:hAnsiTheme="minorHAnsi" w:cstheme="minorHAnsi"/>
              </w:rPr>
              <w:t>Description</w:t>
            </w:r>
          </w:p>
        </w:tc>
      </w:tr>
      <w:tr w:rsidR="009F75CC" w:rsidRPr="004C553D" w14:paraId="1046DFB3" w14:textId="77777777" w:rsidTr="00C037BD">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500" w:type="dxa"/>
            <w:hideMark/>
          </w:tcPr>
          <w:p w14:paraId="185513F5" w14:textId="77777777" w:rsidR="009F75CC" w:rsidRPr="004C553D" w:rsidRDefault="009F75CC" w:rsidP="00C037BD">
            <w:pPr>
              <w:spacing w:after="0"/>
              <w:jc w:val="center"/>
              <w:rPr>
                <w:rFonts w:asciiTheme="minorHAnsi" w:hAnsiTheme="minorHAnsi" w:cstheme="minorHAnsi"/>
                <w:color w:val="000000" w:themeColor="text1"/>
              </w:rPr>
            </w:pPr>
            <w:r w:rsidRPr="004C553D">
              <w:rPr>
                <w:rFonts w:asciiTheme="minorHAnsi" w:hAnsiTheme="minorHAnsi" w:cstheme="minorHAnsi"/>
                <w:color w:val="000000" w:themeColor="text1"/>
              </w:rPr>
              <w:t>Urgent</w:t>
            </w:r>
          </w:p>
        </w:tc>
        <w:tc>
          <w:tcPr>
            <w:tcW w:w="8215" w:type="dxa"/>
            <w:hideMark/>
          </w:tcPr>
          <w:p w14:paraId="12EB584D" w14:textId="77777777" w:rsidR="009F75CC" w:rsidRPr="004C553D" w:rsidRDefault="009F75CC" w:rsidP="00C037BD">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4C553D">
              <w:rPr>
                <w:rFonts w:asciiTheme="minorHAnsi" w:hAnsiTheme="minorHAnsi" w:cstheme="minorHAnsi"/>
                <w:color w:val="000000" w:themeColor="text1"/>
              </w:rPr>
              <w:t>•Production system is unavailable and / or not operational due to unplanned outage and service needs to be restored immediately</w:t>
            </w:r>
          </w:p>
          <w:p w14:paraId="69A74196" w14:textId="77777777" w:rsidR="009F75CC" w:rsidRPr="004C553D" w:rsidRDefault="009F75CC" w:rsidP="00C037BD">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4C553D">
              <w:rPr>
                <w:rFonts w:asciiTheme="minorHAnsi" w:hAnsiTheme="minorHAnsi" w:cstheme="minorHAnsi"/>
                <w:color w:val="000000" w:themeColor="text1"/>
              </w:rPr>
              <w:t>•Multiple functions of application are not working completely and has major financial impact</w:t>
            </w:r>
          </w:p>
          <w:p w14:paraId="508BF97F" w14:textId="77777777" w:rsidR="009F75CC" w:rsidRPr="004C553D" w:rsidRDefault="009F75CC" w:rsidP="00C037BD">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4C553D">
              <w:rPr>
                <w:rFonts w:asciiTheme="minorHAnsi" w:hAnsiTheme="minorHAnsi" w:cstheme="minorHAnsi"/>
                <w:color w:val="000000" w:themeColor="text1"/>
              </w:rPr>
              <w:t>•Overall system performance is slow / below baseline during normal load conditions and application is not available for major group of users</w:t>
            </w:r>
          </w:p>
          <w:p w14:paraId="24EF6D75" w14:textId="77777777" w:rsidR="009F75CC" w:rsidRPr="004C553D" w:rsidRDefault="009F75CC" w:rsidP="00C037BD">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4C553D">
              <w:rPr>
                <w:rFonts w:asciiTheme="minorHAnsi" w:hAnsiTheme="minorHAnsi" w:cstheme="minorHAnsi"/>
                <w:color w:val="000000" w:themeColor="text1"/>
              </w:rPr>
              <w:t>•E.g. certification service is unavailable during active access certification cycle</w:t>
            </w:r>
          </w:p>
        </w:tc>
      </w:tr>
      <w:tr w:rsidR="009F75CC" w:rsidRPr="004C553D" w14:paraId="6210D4FF" w14:textId="77777777" w:rsidTr="00C037BD">
        <w:trPr>
          <w:trHeight w:val="936"/>
        </w:trPr>
        <w:tc>
          <w:tcPr>
            <w:cnfStyle w:val="001000000000" w:firstRow="0" w:lastRow="0" w:firstColumn="1" w:lastColumn="0" w:oddVBand="0" w:evenVBand="0" w:oddHBand="0" w:evenHBand="0" w:firstRowFirstColumn="0" w:firstRowLastColumn="0" w:lastRowFirstColumn="0" w:lastRowLastColumn="0"/>
            <w:tcW w:w="1500" w:type="dxa"/>
            <w:hideMark/>
          </w:tcPr>
          <w:p w14:paraId="0A00805E" w14:textId="77777777" w:rsidR="009F75CC" w:rsidRPr="004C553D" w:rsidRDefault="009F75CC" w:rsidP="00C037BD">
            <w:pPr>
              <w:spacing w:after="0"/>
              <w:jc w:val="center"/>
              <w:rPr>
                <w:rFonts w:asciiTheme="minorHAnsi" w:hAnsiTheme="minorHAnsi" w:cstheme="minorHAnsi"/>
                <w:color w:val="000000" w:themeColor="text1"/>
              </w:rPr>
            </w:pPr>
            <w:r w:rsidRPr="004C553D">
              <w:rPr>
                <w:rFonts w:asciiTheme="minorHAnsi" w:hAnsiTheme="minorHAnsi" w:cstheme="minorHAnsi"/>
                <w:color w:val="000000" w:themeColor="text1"/>
              </w:rPr>
              <w:t>High</w:t>
            </w:r>
          </w:p>
        </w:tc>
        <w:tc>
          <w:tcPr>
            <w:tcW w:w="8215" w:type="dxa"/>
            <w:hideMark/>
          </w:tcPr>
          <w:p w14:paraId="50493B50" w14:textId="77777777" w:rsidR="009F75CC" w:rsidRPr="004C553D" w:rsidRDefault="009F75CC" w:rsidP="00C037BD">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4C553D">
              <w:rPr>
                <w:rFonts w:asciiTheme="minorHAnsi" w:hAnsiTheme="minorHAnsi" w:cstheme="minorHAnsi"/>
                <w:color w:val="000000" w:themeColor="text1"/>
              </w:rPr>
              <w:t>•One of the critical functions of the system is not working as expected</w:t>
            </w:r>
          </w:p>
          <w:p w14:paraId="24754980" w14:textId="77777777" w:rsidR="009F75CC" w:rsidRPr="004C553D" w:rsidRDefault="009F75CC" w:rsidP="00C037BD">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4C553D">
              <w:rPr>
                <w:rFonts w:asciiTheme="minorHAnsi" w:hAnsiTheme="minorHAnsi" w:cstheme="minorHAnsi"/>
                <w:color w:val="000000" w:themeColor="text1"/>
              </w:rPr>
              <w:t>•Important functions of applications are accessible but multiple users are unable to access some services of the application</w:t>
            </w:r>
          </w:p>
          <w:p w14:paraId="42917A62" w14:textId="77777777" w:rsidR="009F75CC" w:rsidRPr="004C553D" w:rsidRDefault="009F75CC" w:rsidP="00C037BD">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4C553D">
              <w:rPr>
                <w:rFonts w:asciiTheme="minorHAnsi" w:hAnsiTheme="minorHAnsi" w:cstheme="minorHAnsi"/>
                <w:color w:val="000000" w:themeColor="text1"/>
              </w:rPr>
              <w:t>•E.g. password sync is operational, but access provisioning service might be down</w:t>
            </w:r>
          </w:p>
        </w:tc>
      </w:tr>
      <w:tr w:rsidR="009F75CC" w:rsidRPr="004C553D" w14:paraId="0D919EBE" w14:textId="77777777" w:rsidTr="00C037BD">
        <w:trPr>
          <w:cnfStyle w:val="000000100000" w:firstRow="0" w:lastRow="0" w:firstColumn="0" w:lastColumn="0" w:oddVBand="0" w:evenVBand="0" w:oddHBand="1" w:evenHBand="0" w:firstRowFirstColumn="0" w:firstRowLastColumn="0" w:lastRowFirstColumn="0" w:lastRowLastColumn="0"/>
          <w:trHeight w:val="936"/>
        </w:trPr>
        <w:tc>
          <w:tcPr>
            <w:cnfStyle w:val="001000000000" w:firstRow="0" w:lastRow="0" w:firstColumn="1" w:lastColumn="0" w:oddVBand="0" w:evenVBand="0" w:oddHBand="0" w:evenHBand="0" w:firstRowFirstColumn="0" w:firstRowLastColumn="0" w:lastRowFirstColumn="0" w:lastRowLastColumn="0"/>
            <w:tcW w:w="1500" w:type="dxa"/>
            <w:hideMark/>
          </w:tcPr>
          <w:p w14:paraId="3AC81AD8" w14:textId="77777777" w:rsidR="009F75CC" w:rsidRPr="004C553D" w:rsidRDefault="009F75CC" w:rsidP="00C037BD">
            <w:pPr>
              <w:spacing w:after="0"/>
              <w:jc w:val="center"/>
              <w:rPr>
                <w:rFonts w:asciiTheme="minorHAnsi" w:hAnsiTheme="minorHAnsi" w:cstheme="minorHAnsi"/>
                <w:color w:val="000000" w:themeColor="text1"/>
              </w:rPr>
            </w:pPr>
            <w:r w:rsidRPr="004C553D">
              <w:rPr>
                <w:rFonts w:asciiTheme="minorHAnsi" w:hAnsiTheme="minorHAnsi" w:cstheme="minorHAnsi"/>
                <w:color w:val="000000" w:themeColor="text1"/>
              </w:rPr>
              <w:t>Medium</w:t>
            </w:r>
          </w:p>
        </w:tc>
        <w:tc>
          <w:tcPr>
            <w:tcW w:w="8215" w:type="dxa"/>
            <w:hideMark/>
          </w:tcPr>
          <w:p w14:paraId="29BAB300" w14:textId="77777777" w:rsidR="009F75CC" w:rsidRPr="004C553D" w:rsidRDefault="009F75CC" w:rsidP="00C037BD">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4C553D">
              <w:rPr>
                <w:rFonts w:asciiTheme="minorHAnsi" w:hAnsiTheme="minorHAnsi" w:cstheme="minorHAnsi"/>
                <w:color w:val="000000" w:themeColor="text1"/>
              </w:rPr>
              <w:t>•Non-critical service impacted</w:t>
            </w:r>
          </w:p>
          <w:p w14:paraId="7A71DB5E" w14:textId="77777777" w:rsidR="009F75CC" w:rsidRPr="004C553D" w:rsidRDefault="009F75CC" w:rsidP="00C037BD">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4C553D">
              <w:rPr>
                <w:rFonts w:asciiTheme="minorHAnsi" w:hAnsiTheme="minorHAnsi" w:cstheme="minorHAnsi"/>
                <w:color w:val="000000" w:themeColor="text1"/>
              </w:rPr>
              <w:t>•Only a small set of users impacted</w:t>
            </w:r>
          </w:p>
          <w:p w14:paraId="7CF99337" w14:textId="77777777" w:rsidR="009F75CC" w:rsidRPr="004C553D" w:rsidRDefault="009F75CC" w:rsidP="00C037BD">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4C553D">
              <w:rPr>
                <w:rFonts w:asciiTheme="minorHAnsi" w:hAnsiTheme="minorHAnsi" w:cstheme="minorHAnsi"/>
                <w:color w:val="000000" w:themeColor="text1"/>
              </w:rPr>
              <w:t>•E.g. configuration not working as expected impacting a small set of users but can be achieved through a workaround in SSM</w:t>
            </w:r>
          </w:p>
        </w:tc>
      </w:tr>
      <w:tr w:rsidR="009F75CC" w:rsidRPr="004C553D" w14:paraId="4BB8C2EE" w14:textId="77777777" w:rsidTr="00C037BD">
        <w:trPr>
          <w:trHeight w:val="936"/>
        </w:trPr>
        <w:tc>
          <w:tcPr>
            <w:cnfStyle w:val="001000000000" w:firstRow="0" w:lastRow="0" w:firstColumn="1" w:lastColumn="0" w:oddVBand="0" w:evenVBand="0" w:oddHBand="0" w:evenHBand="0" w:firstRowFirstColumn="0" w:firstRowLastColumn="0" w:lastRowFirstColumn="0" w:lastRowLastColumn="0"/>
            <w:tcW w:w="1500" w:type="dxa"/>
            <w:hideMark/>
          </w:tcPr>
          <w:p w14:paraId="268398F2" w14:textId="77777777" w:rsidR="009F75CC" w:rsidRPr="004C553D" w:rsidRDefault="009F75CC" w:rsidP="00C037BD">
            <w:pPr>
              <w:spacing w:after="0"/>
              <w:jc w:val="center"/>
              <w:rPr>
                <w:rFonts w:asciiTheme="minorHAnsi" w:hAnsiTheme="minorHAnsi" w:cstheme="minorHAnsi"/>
                <w:color w:val="000000" w:themeColor="text1"/>
              </w:rPr>
            </w:pPr>
            <w:r w:rsidRPr="004C553D">
              <w:rPr>
                <w:rFonts w:asciiTheme="minorHAnsi" w:hAnsiTheme="minorHAnsi" w:cstheme="minorHAnsi"/>
                <w:color w:val="000000" w:themeColor="text1"/>
              </w:rPr>
              <w:t>Low</w:t>
            </w:r>
          </w:p>
        </w:tc>
        <w:tc>
          <w:tcPr>
            <w:tcW w:w="8215" w:type="dxa"/>
            <w:hideMark/>
          </w:tcPr>
          <w:p w14:paraId="218F3F0D" w14:textId="77777777" w:rsidR="009F75CC" w:rsidRPr="004C553D" w:rsidRDefault="009F75CC" w:rsidP="00C037BD">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4C553D">
              <w:rPr>
                <w:rFonts w:asciiTheme="minorHAnsi" w:hAnsiTheme="minorHAnsi" w:cstheme="minorHAnsi"/>
                <w:color w:val="000000" w:themeColor="text1"/>
              </w:rPr>
              <w:t>•Informational Requests, Issues impacting Individual users, Data Change requests</w:t>
            </w:r>
          </w:p>
          <w:p w14:paraId="0F72A5F9" w14:textId="77777777" w:rsidR="009F75CC" w:rsidRPr="004C553D" w:rsidRDefault="009F75CC" w:rsidP="00C037BD">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4C553D">
              <w:rPr>
                <w:rFonts w:asciiTheme="minorHAnsi" w:hAnsiTheme="minorHAnsi" w:cstheme="minorHAnsi"/>
                <w:color w:val="000000" w:themeColor="text1"/>
              </w:rPr>
              <w:t>•Customer can access all business resources</w:t>
            </w:r>
          </w:p>
          <w:p w14:paraId="3C56098A" w14:textId="77777777" w:rsidR="009F75CC" w:rsidRPr="004C553D" w:rsidRDefault="009F75CC" w:rsidP="00C037BD">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4C553D">
              <w:rPr>
                <w:rFonts w:asciiTheme="minorHAnsi" w:hAnsiTheme="minorHAnsi" w:cstheme="minorHAnsi"/>
                <w:color w:val="000000" w:themeColor="text1"/>
              </w:rPr>
              <w:t>•E.g. Request for Data changes including changes to reports, dashboards, configuration changes etc.; feature Enhancements (No SLA)</w:t>
            </w:r>
          </w:p>
        </w:tc>
      </w:tr>
    </w:tbl>
    <w:p w14:paraId="0A1B0F76" w14:textId="77777777" w:rsidR="009F75CC" w:rsidRDefault="009F75CC" w:rsidP="009F75CC">
      <w:pPr>
        <w:pStyle w:val="ListParagraph"/>
        <w:ind w:left="1440"/>
      </w:pPr>
    </w:p>
    <w:p w14:paraId="4B2CE407" w14:textId="77777777" w:rsidR="009F75CC" w:rsidRDefault="009F75CC" w:rsidP="009F75CC">
      <w:pPr>
        <w:pStyle w:val="Heading3"/>
      </w:pPr>
      <w:bookmarkStart w:id="1187" w:name="_Toc61521821"/>
      <w:r>
        <w:t>Saviynt Helpline</w:t>
      </w:r>
      <w:bookmarkEnd w:id="1187"/>
    </w:p>
    <w:p w14:paraId="1434C94C" w14:textId="77777777" w:rsidR="009F75CC" w:rsidRPr="009E6F7D" w:rsidRDefault="009F75CC" w:rsidP="009F75CC">
      <w:r>
        <w:t>Below are Saviynt helpline telephone number region wise.</w:t>
      </w:r>
    </w:p>
    <w:p w14:paraId="481B198A" w14:textId="77777777" w:rsidR="009F75CC" w:rsidRPr="009A6D53" w:rsidRDefault="009F75CC" w:rsidP="00207D43">
      <w:pPr>
        <w:numPr>
          <w:ilvl w:val="0"/>
          <w:numId w:val="58"/>
        </w:numPr>
        <w:shd w:val="clear" w:color="auto" w:fill="FFFFFF"/>
        <w:spacing w:before="100" w:beforeAutospacing="1" w:after="188"/>
        <w:ind w:left="360"/>
        <w:jc w:val="left"/>
        <w:rPr>
          <w:rFonts w:asciiTheme="minorHAnsi" w:hAnsiTheme="minorHAnsi" w:cstheme="minorHAnsi"/>
          <w:color w:val="444444"/>
        </w:rPr>
      </w:pPr>
      <w:r w:rsidRPr="009A6D53">
        <w:rPr>
          <w:rFonts w:asciiTheme="minorHAnsi" w:hAnsiTheme="minorHAnsi" w:cstheme="minorHAnsi"/>
          <w:color w:val="444444"/>
        </w:rPr>
        <w:t>Australia:        +61390685719</w:t>
      </w:r>
    </w:p>
    <w:p w14:paraId="52AF8E0F" w14:textId="77777777" w:rsidR="009F75CC" w:rsidRPr="009A6D53" w:rsidRDefault="009F75CC" w:rsidP="00207D43">
      <w:pPr>
        <w:numPr>
          <w:ilvl w:val="0"/>
          <w:numId w:val="58"/>
        </w:numPr>
        <w:shd w:val="clear" w:color="auto" w:fill="FFFFFF"/>
        <w:spacing w:before="100" w:beforeAutospacing="1" w:after="188"/>
        <w:ind w:left="360"/>
        <w:jc w:val="left"/>
        <w:rPr>
          <w:rFonts w:asciiTheme="minorHAnsi" w:hAnsiTheme="minorHAnsi" w:cstheme="minorHAnsi"/>
          <w:color w:val="444444"/>
        </w:rPr>
      </w:pPr>
      <w:r w:rsidRPr="009A6D53">
        <w:rPr>
          <w:rFonts w:asciiTheme="minorHAnsi" w:hAnsiTheme="minorHAnsi" w:cstheme="minorHAnsi"/>
          <w:color w:val="444444"/>
        </w:rPr>
        <w:t>UK:                 +441983217784</w:t>
      </w:r>
    </w:p>
    <w:p w14:paraId="33E9C7DE" w14:textId="77777777" w:rsidR="009F75CC" w:rsidRPr="009A6D53" w:rsidRDefault="009F75CC" w:rsidP="00207D43">
      <w:pPr>
        <w:numPr>
          <w:ilvl w:val="0"/>
          <w:numId w:val="58"/>
        </w:numPr>
        <w:shd w:val="clear" w:color="auto" w:fill="FFFFFF"/>
        <w:spacing w:before="100" w:beforeAutospacing="1" w:after="188"/>
        <w:ind w:left="360"/>
        <w:jc w:val="left"/>
        <w:rPr>
          <w:rFonts w:asciiTheme="minorHAnsi" w:hAnsiTheme="minorHAnsi" w:cstheme="minorHAnsi"/>
          <w:color w:val="444444"/>
        </w:rPr>
      </w:pPr>
      <w:r w:rsidRPr="009A6D53">
        <w:rPr>
          <w:rFonts w:asciiTheme="minorHAnsi" w:hAnsiTheme="minorHAnsi" w:cstheme="minorHAnsi"/>
          <w:color w:val="444444"/>
        </w:rPr>
        <w:t>US Toll Free:  +1-(855) 856-4368</w:t>
      </w:r>
    </w:p>
    <w:p w14:paraId="2AA55123" w14:textId="77777777" w:rsidR="009F75CC" w:rsidRPr="00AE3C3C" w:rsidRDefault="009F75CC" w:rsidP="00B61CF8">
      <w:pPr>
        <w:pStyle w:val="Heading2"/>
      </w:pPr>
      <w:bookmarkStart w:id="1188" w:name="_Toc47544729"/>
      <w:bookmarkStart w:id="1189" w:name="_Toc61521822"/>
      <w:r>
        <w:t>Saviynt</w:t>
      </w:r>
      <w:r w:rsidRPr="00AE3C3C">
        <w:t xml:space="preserve"> Community</w:t>
      </w:r>
      <w:bookmarkEnd w:id="1188"/>
      <w:bookmarkEnd w:id="1189"/>
    </w:p>
    <w:p w14:paraId="23267C1D" w14:textId="77777777" w:rsidR="009F75CC" w:rsidRPr="00AE3C3C" w:rsidRDefault="009F75CC" w:rsidP="009F75CC">
      <w:pPr>
        <w:spacing w:after="0"/>
        <w:jc w:val="left"/>
        <w:rPr>
          <w:rFonts w:asciiTheme="minorHAnsi" w:hAnsiTheme="minorHAnsi" w:cstheme="minorHAnsi"/>
        </w:rPr>
      </w:pPr>
      <w:r>
        <w:rPr>
          <w:rFonts w:asciiTheme="minorHAnsi" w:hAnsiTheme="minorHAnsi" w:cstheme="minorHAnsi"/>
        </w:rPr>
        <w:t xml:space="preserve">Saviynt </w:t>
      </w:r>
      <w:r w:rsidRPr="00AE3C3C">
        <w:rPr>
          <w:rFonts w:asciiTheme="minorHAnsi" w:hAnsiTheme="minorHAnsi" w:cstheme="minorHAnsi"/>
        </w:rPr>
        <w:t xml:space="preserve">community is a one stop solution to connect to all community members who are using </w:t>
      </w:r>
      <w:r>
        <w:rPr>
          <w:rFonts w:asciiTheme="minorHAnsi" w:hAnsiTheme="minorHAnsi" w:cstheme="minorHAnsi"/>
        </w:rPr>
        <w:t>Saviynt</w:t>
      </w:r>
      <w:r w:rsidRPr="00AE3C3C">
        <w:rPr>
          <w:rFonts w:asciiTheme="minorHAnsi" w:hAnsiTheme="minorHAnsi" w:cstheme="minorHAnsi"/>
        </w:rPr>
        <w:t xml:space="preserve"> </w:t>
      </w:r>
      <w:r>
        <w:rPr>
          <w:rFonts w:asciiTheme="minorHAnsi" w:hAnsiTheme="minorHAnsi" w:cstheme="minorHAnsi"/>
        </w:rPr>
        <w:t xml:space="preserve">Security Manager </w:t>
      </w:r>
      <w:r w:rsidRPr="00AE3C3C">
        <w:rPr>
          <w:rFonts w:asciiTheme="minorHAnsi" w:hAnsiTheme="minorHAnsi" w:cstheme="minorHAnsi"/>
        </w:rPr>
        <w:t xml:space="preserve">in their environment. This community provides access to </w:t>
      </w:r>
      <w:r>
        <w:rPr>
          <w:rFonts w:asciiTheme="minorHAnsi" w:hAnsiTheme="minorHAnsi" w:cstheme="minorHAnsi"/>
        </w:rPr>
        <w:t>couple</w:t>
      </w:r>
      <w:r w:rsidRPr="00AE3C3C">
        <w:rPr>
          <w:rFonts w:asciiTheme="minorHAnsi" w:hAnsiTheme="minorHAnsi" w:cstheme="minorHAnsi"/>
        </w:rPr>
        <w:t xml:space="preserve"> of posts that provides solutions to different errors, new requirements and designs from community members all over the world. So, here any query related to error can be posted to find solution from experts.</w:t>
      </w:r>
    </w:p>
    <w:p w14:paraId="16743A8E" w14:textId="5CD4956C" w:rsidR="009F75CC" w:rsidRPr="00AE3C3C" w:rsidRDefault="009F75CC" w:rsidP="009F75CC">
      <w:pPr>
        <w:spacing w:after="0"/>
        <w:jc w:val="left"/>
        <w:rPr>
          <w:rFonts w:asciiTheme="minorHAnsi" w:hAnsiTheme="minorHAnsi" w:cstheme="minorHAnsi"/>
        </w:rPr>
      </w:pPr>
      <w:r w:rsidRPr="00AE3C3C">
        <w:rPr>
          <w:rFonts w:asciiTheme="minorHAnsi" w:hAnsiTheme="minorHAnsi" w:cstheme="minorHAnsi"/>
        </w:rPr>
        <w:t>This is accessible through URL</w:t>
      </w:r>
      <w:r>
        <w:rPr>
          <w:rFonts w:asciiTheme="minorHAnsi" w:hAnsiTheme="minorHAnsi" w:cstheme="minorHAnsi"/>
        </w:rPr>
        <w:t xml:space="preserve"> : [</w:t>
      </w:r>
      <w:hyperlink r:id="rId254" w:history="1">
        <w:r w:rsidRPr="00216A39">
          <w:rPr>
            <w:rStyle w:val="Hyperlink"/>
          </w:rPr>
          <w:t>https://saviynt.freshdesk.com/support/discussions</w:t>
        </w:r>
      </w:hyperlink>
      <w:r>
        <w:t>]</w:t>
      </w:r>
    </w:p>
    <w:p w14:paraId="03F72125" w14:textId="77777777" w:rsidR="009F75CC" w:rsidRDefault="009F75CC" w:rsidP="009F75CC">
      <w:pPr>
        <w:spacing w:after="0"/>
        <w:jc w:val="left"/>
        <w:rPr>
          <w:rFonts w:asciiTheme="minorHAnsi" w:hAnsiTheme="minorHAnsi" w:cstheme="minorHAnsi"/>
        </w:rPr>
      </w:pPr>
    </w:p>
    <w:p w14:paraId="3ABF4DD3" w14:textId="627532B0" w:rsidR="009F75CC" w:rsidRDefault="009F75CC" w:rsidP="00207D43">
      <w:pPr>
        <w:pStyle w:val="ListParagraph"/>
        <w:numPr>
          <w:ilvl w:val="0"/>
          <w:numId w:val="57"/>
        </w:numPr>
      </w:pPr>
      <w:r>
        <w:t>Login into Saviynt Freshdesk [</w:t>
      </w:r>
      <w:hyperlink r:id="rId255" w:history="1">
        <w:r w:rsidRPr="00A622FD">
          <w:rPr>
            <w:rStyle w:val="Hyperlink"/>
            <w:sz w:val="18"/>
            <w:szCs w:val="18"/>
          </w:rPr>
          <w:t>https://saviynt.freshdesk.com/support/login</w:t>
        </w:r>
      </w:hyperlink>
      <w:r>
        <w:t xml:space="preserve">] using username and password. And click on </w:t>
      </w:r>
      <w:r>
        <w:rPr>
          <w:rFonts w:ascii="Wingdings" w:eastAsia="Wingdings" w:hAnsi="Wingdings" w:cs="Wingdings"/>
        </w:rPr>
        <w:t>à</w:t>
      </w:r>
      <w:r>
        <w:t xml:space="preserve"> Login button.</w:t>
      </w:r>
    </w:p>
    <w:p w14:paraId="58197922" w14:textId="77777777" w:rsidR="009F75CC" w:rsidRDefault="009F75CC" w:rsidP="009F75CC">
      <w:pPr>
        <w:pStyle w:val="ListParagraph"/>
        <w:ind w:left="1440"/>
      </w:pPr>
    </w:p>
    <w:p w14:paraId="6448F341" w14:textId="77777777" w:rsidR="009F75CC" w:rsidRDefault="009F75CC" w:rsidP="009F75CC">
      <w:pPr>
        <w:pStyle w:val="ListParagraph"/>
        <w:ind w:left="1440"/>
      </w:pPr>
      <w:r>
        <w:rPr>
          <w:noProof/>
        </w:rPr>
        <w:drawing>
          <wp:inline distT="0" distB="0" distL="0" distR="0" wp14:anchorId="676090BD" wp14:editId="51E7CB95">
            <wp:extent cx="4095750" cy="2913931"/>
            <wp:effectExtent l="19050" t="19050" r="19050" b="2032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16812" cy="2928916"/>
                    </a:xfrm>
                    <a:prstGeom prst="rect">
                      <a:avLst/>
                    </a:prstGeom>
                    <a:noFill/>
                    <a:ln cmpd="sng">
                      <a:solidFill>
                        <a:srgbClr val="5B9BD5"/>
                      </a:solidFill>
                    </a:ln>
                  </pic:spPr>
                </pic:pic>
              </a:graphicData>
            </a:graphic>
          </wp:inline>
        </w:drawing>
      </w:r>
    </w:p>
    <w:p w14:paraId="5DA8DFA6" w14:textId="77777777" w:rsidR="009F75CC" w:rsidRDefault="009F75CC" w:rsidP="009F75CC">
      <w:pPr>
        <w:pStyle w:val="ListParagraph"/>
        <w:ind w:left="1440"/>
      </w:pPr>
    </w:p>
    <w:p w14:paraId="3298D7BF" w14:textId="77777777" w:rsidR="009F75CC" w:rsidRDefault="009F75CC" w:rsidP="00207D43">
      <w:pPr>
        <w:pStyle w:val="ListParagraph"/>
        <w:numPr>
          <w:ilvl w:val="0"/>
          <w:numId w:val="57"/>
        </w:numPr>
      </w:pPr>
      <w:r>
        <w:t xml:space="preserve">After login into Saviynt Click on </w:t>
      </w:r>
      <w:r>
        <w:rPr>
          <w:rFonts w:ascii="Wingdings" w:eastAsia="Wingdings" w:hAnsi="Wingdings" w:cs="Wingdings"/>
        </w:rPr>
        <w:t>à</w:t>
      </w:r>
      <w:r>
        <w:t xml:space="preserve"> Community forums.</w:t>
      </w:r>
    </w:p>
    <w:p w14:paraId="2C997834" w14:textId="77777777" w:rsidR="009F75CC" w:rsidRDefault="009F75CC" w:rsidP="009F75CC">
      <w:pPr>
        <w:pStyle w:val="ListParagraph"/>
        <w:ind w:left="1440"/>
      </w:pPr>
    </w:p>
    <w:p w14:paraId="16A5371D" w14:textId="340A0CB8" w:rsidR="009F75CC" w:rsidRDefault="009F75CC" w:rsidP="009F75CC">
      <w:pPr>
        <w:pStyle w:val="Caption"/>
      </w:pPr>
      <w:bookmarkStart w:id="1190" w:name="_Toc61522081"/>
      <w:r>
        <w:t xml:space="preserve">Figure </w:t>
      </w:r>
      <w:r w:rsidR="00BC222A">
        <w:fldChar w:fldCharType="begin"/>
      </w:r>
      <w:r w:rsidR="00BC222A">
        <w:instrText xml:space="preserve"> SEQ Figure \* ARABIC </w:instrText>
      </w:r>
      <w:r w:rsidR="00BC222A">
        <w:fldChar w:fldCharType="separate"/>
      </w:r>
      <w:r w:rsidR="00C825B7">
        <w:rPr>
          <w:noProof/>
        </w:rPr>
        <w:t>257</w:t>
      </w:r>
      <w:r w:rsidR="00BC222A">
        <w:rPr>
          <w:noProof/>
        </w:rPr>
        <w:fldChar w:fldCharType="end"/>
      </w:r>
      <w:r>
        <w:t xml:space="preserve"> : Community Forums</w:t>
      </w:r>
      <w:bookmarkEnd w:id="1190"/>
    </w:p>
    <w:p w14:paraId="5B400D4E" w14:textId="77777777" w:rsidR="009F75CC" w:rsidRDefault="009F75CC" w:rsidP="009F75CC">
      <w:pPr>
        <w:pStyle w:val="ListParagraph"/>
        <w:ind w:left="1440"/>
      </w:pPr>
      <w:r>
        <w:rPr>
          <w:noProof/>
        </w:rPr>
        <w:drawing>
          <wp:inline distT="0" distB="0" distL="0" distR="0" wp14:anchorId="00610B41" wp14:editId="282A7C95">
            <wp:extent cx="4095750" cy="2447925"/>
            <wp:effectExtent l="19050" t="19050" r="19050" b="28575"/>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104267" cy="2453015"/>
                    </a:xfrm>
                    <a:prstGeom prst="rect">
                      <a:avLst/>
                    </a:prstGeom>
                    <a:noFill/>
                    <a:ln cmpd="sng">
                      <a:solidFill>
                        <a:srgbClr val="5B9BD5"/>
                      </a:solidFill>
                    </a:ln>
                  </pic:spPr>
                </pic:pic>
              </a:graphicData>
            </a:graphic>
          </wp:inline>
        </w:drawing>
      </w:r>
    </w:p>
    <w:p w14:paraId="434B44E6" w14:textId="77777777" w:rsidR="009F75CC" w:rsidRDefault="009F75CC" w:rsidP="009F75CC">
      <w:pPr>
        <w:spacing w:after="0"/>
        <w:jc w:val="left"/>
        <w:rPr>
          <w:rFonts w:asciiTheme="minorHAnsi" w:hAnsiTheme="minorHAnsi" w:cstheme="minorHAnsi"/>
        </w:rPr>
      </w:pPr>
    </w:p>
    <w:p w14:paraId="399F040C" w14:textId="77777777" w:rsidR="009F75CC" w:rsidRDefault="009F75CC" w:rsidP="00207D43">
      <w:pPr>
        <w:pStyle w:val="ListParagraph"/>
        <w:numPr>
          <w:ilvl w:val="0"/>
          <w:numId w:val="57"/>
        </w:numPr>
        <w:rPr>
          <w:rFonts w:asciiTheme="minorHAnsi" w:hAnsiTheme="minorHAnsi" w:cstheme="minorHAnsi"/>
        </w:rPr>
      </w:pPr>
      <w:r w:rsidRPr="004F253B">
        <w:rPr>
          <w:rFonts w:asciiTheme="minorHAnsi" w:hAnsiTheme="minorHAnsi" w:cstheme="minorHAnsi"/>
        </w:rPr>
        <w:t>After successful login, the home page looks like below where we can search our contents and queries on forum</w:t>
      </w:r>
    </w:p>
    <w:p w14:paraId="246B07B1" w14:textId="77777777" w:rsidR="009F75CC" w:rsidRDefault="009F75CC" w:rsidP="009F75CC">
      <w:pPr>
        <w:rPr>
          <w:rFonts w:asciiTheme="minorHAnsi" w:hAnsiTheme="minorHAnsi" w:cstheme="minorHAnsi"/>
        </w:rPr>
      </w:pPr>
    </w:p>
    <w:p w14:paraId="3912E825" w14:textId="1B315FFF" w:rsidR="009F75CC" w:rsidRDefault="009F75CC" w:rsidP="009F75CC">
      <w:pPr>
        <w:pStyle w:val="Caption"/>
      </w:pPr>
      <w:bookmarkStart w:id="1191" w:name="_Toc61522082"/>
      <w:r>
        <w:t xml:space="preserve">Figure </w:t>
      </w:r>
      <w:r w:rsidR="00BC222A">
        <w:fldChar w:fldCharType="begin"/>
      </w:r>
      <w:r w:rsidR="00BC222A">
        <w:instrText xml:space="preserve"> SEQ Figure \* ARABIC </w:instrText>
      </w:r>
      <w:r w:rsidR="00BC222A">
        <w:fldChar w:fldCharType="separate"/>
      </w:r>
      <w:r w:rsidR="00C825B7">
        <w:rPr>
          <w:noProof/>
        </w:rPr>
        <w:t>258</w:t>
      </w:r>
      <w:r w:rsidR="00BC222A">
        <w:rPr>
          <w:noProof/>
        </w:rPr>
        <w:fldChar w:fldCharType="end"/>
      </w:r>
      <w:r>
        <w:t xml:space="preserve"> : Saviynt User Community Forums</w:t>
      </w:r>
      <w:bookmarkEnd w:id="1191"/>
    </w:p>
    <w:p w14:paraId="25609AED" w14:textId="77777777" w:rsidR="009F75CC" w:rsidRPr="004F253B" w:rsidRDefault="009F75CC" w:rsidP="009F75CC">
      <w:pPr>
        <w:ind w:left="1440"/>
        <w:rPr>
          <w:rFonts w:asciiTheme="minorHAnsi" w:hAnsiTheme="minorHAnsi" w:cstheme="minorHAnsi"/>
        </w:rPr>
      </w:pPr>
      <w:r w:rsidRPr="004F253B">
        <w:rPr>
          <w:rFonts w:asciiTheme="minorHAnsi" w:hAnsiTheme="minorHAnsi" w:cstheme="minorHAnsi"/>
          <w:noProof/>
        </w:rPr>
        <w:drawing>
          <wp:inline distT="0" distB="0" distL="0" distR="0" wp14:anchorId="6DA9EFE3" wp14:editId="1D8D21A8">
            <wp:extent cx="4069871" cy="3565525"/>
            <wp:effectExtent l="19050" t="19050" r="26035" b="15875"/>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l="4253"/>
                    <a:stretch/>
                  </pic:blipFill>
                  <pic:spPr bwMode="auto">
                    <a:xfrm>
                      <a:off x="0" y="0"/>
                      <a:ext cx="4076100" cy="3570982"/>
                    </a:xfrm>
                    <a:prstGeom prst="rect">
                      <a:avLst/>
                    </a:prstGeom>
                    <a:ln cmpd="sng">
                      <a:solidFill>
                        <a:srgbClr val="5B9BD5"/>
                      </a:solidFill>
                    </a:ln>
                    <a:extLst>
                      <a:ext uri="{53640926-AAD7-44D8-BBD7-CCE9431645EC}">
                        <a14:shadowObscured xmlns:a14="http://schemas.microsoft.com/office/drawing/2010/main"/>
                      </a:ext>
                    </a:extLst>
                  </pic:spPr>
                </pic:pic>
              </a:graphicData>
            </a:graphic>
          </wp:inline>
        </w:drawing>
      </w:r>
    </w:p>
    <w:p w14:paraId="06243484" w14:textId="214282B3" w:rsidR="00990B23" w:rsidRDefault="00990B23" w:rsidP="009F75CC">
      <w:r>
        <w:br w:type="page"/>
      </w:r>
    </w:p>
    <w:p w14:paraId="35FF6B32" w14:textId="77777777" w:rsidR="009F75CC" w:rsidRPr="00AE3C3C" w:rsidRDefault="009F75CC" w:rsidP="009F75CC">
      <w:pPr>
        <w:pStyle w:val="Heading1"/>
      </w:pPr>
      <w:bookmarkStart w:id="1192" w:name="_Toc47544730"/>
      <w:bookmarkStart w:id="1193" w:name="_Toc61521823"/>
      <w:r w:rsidRPr="00AE3C3C">
        <w:t>Frequency Asked Questions (FAQs)</w:t>
      </w:r>
      <w:bookmarkEnd w:id="1192"/>
      <w:bookmarkEnd w:id="1193"/>
    </w:p>
    <w:p w14:paraId="22C01C55" w14:textId="77777777" w:rsidR="009F75CC" w:rsidRDefault="009F75CC" w:rsidP="009F75CC">
      <w:pPr>
        <w:rPr>
          <w:rFonts w:asciiTheme="minorHAnsi" w:hAnsiTheme="minorHAnsi" w:cstheme="minorHAnsi"/>
        </w:rPr>
      </w:pPr>
      <w:r w:rsidRPr="00AE3C3C">
        <w:rPr>
          <w:rFonts w:asciiTheme="minorHAnsi" w:hAnsiTheme="minorHAnsi" w:cstheme="minorHAnsi"/>
        </w:rPr>
        <w:t>Below are the frequently asked questions and answers.</w:t>
      </w:r>
    </w:p>
    <w:p w14:paraId="69B3D02F" w14:textId="5383525C" w:rsidR="00C556E2" w:rsidRDefault="00C556E2" w:rsidP="00207D43">
      <w:pPr>
        <w:pStyle w:val="ListParagraph"/>
        <w:numPr>
          <w:ilvl w:val="0"/>
          <w:numId w:val="69"/>
        </w:numPr>
        <w:spacing w:after="240"/>
        <w:ind w:left="540" w:hanging="540"/>
        <w:rPr>
          <w:rFonts w:asciiTheme="minorHAnsi" w:hAnsiTheme="minorHAnsi" w:cstheme="minorHAnsi"/>
          <w:szCs w:val="20"/>
        </w:rPr>
      </w:pPr>
      <w:r>
        <w:rPr>
          <w:rFonts w:asciiTheme="minorHAnsi" w:hAnsiTheme="minorHAnsi" w:cstheme="minorHAnsi"/>
          <w:szCs w:val="20"/>
        </w:rPr>
        <w:t>What is the authentication source of Saviynt?</w:t>
      </w:r>
      <w:r>
        <w:rPr>
          <w:rFonts w:asciiTheme="minorHAnsi" w:hAnsiTheme="minorHAnsi" w:cstheme="minorHAnsi"/>
          <w:szCs w:val="20"/>
        </w:rPr>
        <w:br/>
      </w:r>
      <w:r>
        <w:rPr>
          <w:rFonts w:asciiTheme="minorHAnsi" w:hAnsiTheme="minorHAnsi" w:cstheme="minorHAnsi"/>
          <w:b/>
          <w:szCs w:val="20"/>
        </w:rPr>
        <w:t>Answer</w:t>
      </w:r>
      <w:r>
        <w:rPr>
          <w:rFonts w:asciiTheme="minorHAnsi" w:hAnsiTheme="minorHAnsi" w:cstheme="minorHAnsi"/>
          <w:szCs w:val="20"/>
        </w:rPr>
        <w:t xml:space="preserve">: </w:t>
      </w:r>
      <w:r w:rsidR="006F76D4">
        <w:rPr>
          <w:rFonts w:asciiTheme="minorHAnsi" w:hAnsiTheme="minorHAnsi" w:cstheme="minorHAnsi"/>
          <w:szCs w:val="20"/>
        </w:rPr>
        <w:t>Saviynt has SSO integration with Azure.</w:t>
      </w:r>
    </w:p>
    <w:p w14:paraId="32468AA5" w14:textId="3356FC7E" w:rsidR="00C556E2" w:rsidRDefault="00C556E2" w:rsidP="00207D43">
      <w:pPr>
        <w:pStyle w:val="ListParagraph"/>
        <w:numPr>
          <w:ilvl w:val="0"/>
          <w:numId w:val="69"/>
        </w:numPr>
        <w:spacing w:after="240"/>
        <w:ind w:left="540" w:hanging="540"/>
        <w:rPr>
          <w:rFonts w:asciiTheme="minorHAnsi" w:hAnsiTheme="minorHAnsi" w:cstheme="minorHAnsi"/>
          <w:szCs w:val="20"/>
        </w:rPr>
      </w:pPr>
      <w:r>
        <w:rPr>
          <w:rFonts w:asciiTheme="minorHAnsi" w:hAnsiTheme="minorHAnsi" w:cstheme="minorHAnsi"/>
          <w:szCs w:val="20"/>
        </w:rPr>
        <w:t>What happens if the user was previously created with an incorrect last name?</w:t>
      </w:r>
      <w:r>
        <w:rPr>
          <w:rFonts w:asciiTheme="minorHAnsi" w:hAnsiTheme="minorHAnsi" w:cstheme="minorHAnsi"/>
          <w:szCs w:val="20"/>
        </w:rPr>
        <w:br/>
      </w:r>
      <w:r>
        <w:rPr>
          <w:rFonts w:asciiTheme="minorHAnsi" w:hAnsiTheme="minorHAnsi" w:cstheme="minorHAnsi"/>
          <w:b/>
          <w:szCs w:val="20"/>
        </w:rPr>
        <w:t>Answer</w:t>
      </w:r>
      <w:r>
        <w:rPr>
          <w:rFonts w:asciiTheme="minorHAnsi" w:hAnsiTheme="minorHAnsi" w:cstheme="minorHAnsi"/>
          <w:szCs w:val="20"/>
        </w:rPr>
        <w:t xml:space="preserve">: </w:t>
      </w:r>
      <w:r w:rsidR="00C30E45">
        <w:rPr>
          <w:rFonts w:asciiTheme="minorHAnsi" w:hAnsiTheme="minorHAnsi" w:cstheme="minorHAnsi"/>
          <w:szCs w:val="20"/>
        </w:rPr>
        <w:t>Once HR corrects user’s last name into Oracle HCM then it gets sync into Saviynt and last name is also gets sync in Active Directory</w:t>
      </w:r>
      <w:r>
        <w:rPr>
          <w:rFonts w:asciiTheme="minorHAnsi" w:hAnsiTheme="minorHAnsi" w:cstheme="minorHAnsi"/>
          <w:szCs w:val="20"/>
        </w:rPr>
        <w:t>.</w:t>
      </w:r>
      <w:r w:rsidR="00C30E45">
        <w:rPr>
          <w:rFonts w:asciiTheme="minorHAnsi" w:hAnsiTheme="minorHAnsi" w:cstheme="minorHAnsi"/>
          <w:szCs w:val="20"/>
        </w:rPr>
        <w:t xml:space="preserve"> Note that change in display name and CN must be manually edited into Saviynt as per mentioned in section 5.4.11.</w:t>
      </w:r>
    </w:p>
    <w:p w14:paraId="5741A12D" w14:textId="77777777" w:rsidR="00C556E2" w:rsidRDefault="00C556E2" w:rsidP="00207D43">
      <w:pPr>
        <w:pStyle w:val="ListParagraph"/>
        <w:numPr>
          <w:ilvl w:val="0"/>
          <w:numId w:val="69"/>
        </w:numPr>
        <w:spacing w:after="240"/>
        <w:ind w:left="540" w:hanging="540"/>
        <w:rPr>
          <w:rFonts w:asciiTheme="minorHAnsi" w:hAnsiTheme="minorHAnsi" w:cstheme="minorHAnsi"/>
          <w:szCs w:val="20"/>
        </w:rPr>
      </w:pPr>
      <w:r>
        <w:rPr>
          <w:rFonts w:asciiTheme="minorHAnsi" w:hAnsiTheme="minorHAnsi" w:cstheme="minorHAnsi"/>
          <w:szCs w:val="20"/>
        </w:rPr>
        <w:t>Does Saviynt shows the expired/inactive profiles?</w:t>
      </w:r>
      <w:r>
        <w:rPr>
          <w:rFonts w:asciiTheme="minorHAnsi" w:hAnsiTheme="minorHAnsi" w:cstheme="minorHAnsi"/>
          <w:szCs w:val="20"/>
        </w:rPr>
        <w:br/>
      </w:r>
      <w:r>
        <w:rPr>
          <w:rFonts w:asciiTheme="minorHAnsi" w:hAnsiTheme="minorHAnsi" w:cstheme="minorHAnsi"/>
          <w:b/>
          <w:szCs w:val="20"/>
        </w:rPr>
        <w:t>Answer</w:t>
      </w:r>
      <w:r>
        <w:rPr>
          <w:rFonts w:asciiTheme="minorHAnsi" w:hAnsiTheme="minorHAnsi" w:cstheme="minorHAnsi"/>
          <w:szCs w:val="20"/>
        </w:rPr>
        <w:t>: Saviynt contains all the active and inactive users of US Employee and Other Users.</w:t>
      </w:r>
    </w:p>
    <w:p w14:paraId="0BD10EE5" w14:textId="5C1D0290" w:rsidR="00C556E2" w:rsidRDefault="00C556E2" w:rsidP="00207D43">
      <w:pPr>
        <w:pStyle w:val="ListParagraph"/>
        <w:numPr>
          <w:ilvl w:val="0"/>
          <w:numId w:val="69"/>
        </w:numPr>
        <w:spacing w:after="240"/>
        <w:ind w:left="540" w:hanging="540"/>
        <w:rPr>
          <w:rFonts w:asciiTheme="minorHAnsi" w:hAnsiTheme="minorHAnsi" w:cstheme="minorHAnsi"/>
          <w:szCs w:val="20"/>
        </w:rPr>
      </w:pPr>
      <w:r>
        <w:rPr>
          <w:rFonts w:asciiTheme="minorHAnsi" w:hAnsiTheme="minorHAnsi" w:cstheme="minorHAnsi"/>
          <w:szCs w:val="20"/>
        </w:rPr>
        <w:t>How quickly will the changes in the user profile be pushed from Saviynt to the target systems (e.g. – Active Directory)?</w:t>
      </w:r>
      <w:r>
        <w:rPr>
          <w:rFonts w:asciiTheme="minorHAnsi" w:hAnsiTheme="minorHAnsi" w:cstheme="minorHAnsi"/>
          <w:szCs w:val="20"/>
        </w:rPr>
        <w:br/>
      </w:r>
      <w:r>
        <w:rPr>
          <w:rFonts w:asciiTheme="minorHAnsi" w:hAnsiTheme="minorHAnsi" w:cstheme="minorHAnsi"/>
          <w:b/>
          <w:szCs w:val="20"/>
        </w:rPr>
        <w:t>Answer</w:t>
      </w:r>
      <w:r>
        <w:rPr>
          <w:rFonts w:asciiTheme="minorHAnsi" w:hAnsiTheme="minorHAnsi" w:cstheme="minorHAnsi"/>
          <w:szCs w:val="20"/>
        </w:rPr>
        <w:t xml:space="preserve">: Profile changes are pushed from Saviynt to AD at the time of submission (within 15 min). As per </w:t>
      </w:r>
      <w:r w:rsidR="00372D14">
        <w:rPr>
          <w:rFonts w:asciiTheme="minorHAnsi" w:hAnsiTheme="minorHAnsi" w:cstheme="minorHAnsi"/>
          <w:szCs w:val="20"/>
        </w:rPr>
        <w:t>Hormel</w:t>
      </w:r>
      <w:r>
        <w:rPr>
          <w:rFonts w:asciiTheme="minorHAnsi" w:hAnsiTheme="minorHAnsi" w:cstheme="minorHAnsi"/>
          <w:szCs w:val="20"/>
        </w:rPr>
        <w:t xml:space="preserve"> team, there is a 30 minutes delay to sync data from on premise AD with Azure AD (in turn O365).</w:t>
      </w:r>
    </w:p>
    <w:p w14:paraId="6E352EF8" w14:textId="77777777" w:rsidR="00C556E2" w:rsidRDefault="00C556E2" w:rsidP="00207D43">
      <w:pPr>
        <w:pStyle w:val="ListParagraph"/>
        <w:numPr>
          <w:ilvl w:val="0"/>
          <w:numId w:val="69"/>
        </w:numPr>
        <w:spacing w:after="240"/>
        <w:ind w:left="540" w:hanging="540"/>
        <w:rPr>
          <w:rFonts w:asciiTheme="minorHAnsi" w:hAnsiTheme="minorHAnsi" w:cstheme="minorHAnsi"/>
          <w:szCs w:val="20"/>
        </w:rPr>
      </w:pPr>
      <w:r>
        <w:rPr>
          <w:rFonts w:asciiTheme="minorHAnsi" w:hAnsiTheme="minorHAnsi" w:cstheme="minorHAnsi"/>
          <w:szCs w:val="20"/>
        </w:rPr>
        <w:t>Is the Password reset be automated for both US Employee and Other Users?</w:t>
      </w:r>
      <w:r>
        <w:rPr>
          <w:rFonts w:asciiTheme="minorHAnsi" w:hAnsiTheme="minorHAnsi" w:cstheme="minorHAnsi"/>
          <w:szCs w:val="20"/>
        </w:rPr>
        <w:br/>
      </w:r>
      <w:r>
        <w:rPr>
          <w:rFonts w:asciiTheme="minorHAnsi" w:hAnsiTheme="minorHAnsi" w:cstheme="minorHAnsi"/>
          <w:b/>
          <w:szCs w:val="20"/>
        </w:rPr>
        <w:t>Answer</w:t>
      </w:r>
      <w:r>
        <w:rPr>
          <w:rFonts w:asciiTheme="minorHAnsi" w:hAnsiTheme="minorHAnsi" w:cstheme="minorHAnsi"/>
          <w:szCs w:val="20"/>
        </w:rPr>
        <w:t>: Password reset process is the ad hoc request initiated by end user. When end user calls helpdesk validates the user and resets the user password.</w:t>
      </w:r>
    </w:p>
    <w:p w14:paraId="0957E0C0" w14:textId="77777777" w:rsidR="00C556E2" w:rsidRDefault="00C556E2" w:rsidP="00207D43">
      <w:pPr>
        <w:pStyle w:val="ListParagraph"/>
        <w:numPr>
          <w:ilvl w:val="0"/>
          <w:numId w:val="69"/>
        </w:numPr>
        <w:spacing w:after="240"/>
        <w:ind w:left="540" w:hanging="540"/>
        <w:rPr>
          <w:rFonts w:asciiTheme="minorHAnsi" w:hAnsiTheme="minorHAnsi" w:cstheme="minorHAnsi"/>
          <w:szCs w:val="20"/>
        </w:rPr>
      </w:pPr>
      <w:r>
        <w:rPr>
          <w:rFonts w:asciiTheme="minorHAnsi" w:hAnsiTheme="minorHAnsi" w:cstheme="minorHAnsi"/>
          <w:szCs w:val="20"/>
        </w:rPr>
        <w:t>When password is reset in Saviynt, does password be synced with all target systems?</w:t>
      </w:r>
      <w:r>
        <w:rPr>
          <w:rFonts w:asciiTheme="minorHAnsi" w:hAnsiTheme="minorHAnsi" w:cstheme="minorHAnsi"/>
          <w:szCs w:val="20"/>
        </w:rPr>
        <w:br/>
      </w:r>
      <w:r>
        <w:rPr>
          <w:rFonts w:asciiTheme="minorHAnsi" w:hAnsiTheme="minorHAnsi" w:cstheme="minorHAnsi"/>
          <w:b/>
          <w:szCs w:val="20"/>
        </w:rPr>
        <w:t>Answer</w:t>
      </w:r>
      <w:r>
        <w:rPr>
          <w:rFonts w:asciiTheme="minorHAnsi" w:hAnsiTheme="minorHAnsi" w:cstheme="minorHAnsi"/>
          <w:szCs w:val="20"/>
        </w:rPr>
        <w:t>: At present SSM will sync the password in AD.</w:t>
      </w:r>
    </w:p>
    <w:p w14:paraId="0B55D495" w14:textId="0E699A09" w:rsidR="00C556E2" w:rsidRDefault="00C556E2" w:rsidP="00207D43">
      <w:pPr>
        <w:pStyle w:val="ListParagraph"/>
        <w:numPr>
          <w:ilvl w:val="0"/>
          <w:numId w:val="69"/>
        </w:numPr>
        <w:spacing w:after="240"/>
        <w:ind w:left="540" w:hanging="540"/>
        <w:rPr>
          <w:rFonts w:asciiTheme="minorHAnsi" w:hAnsiTheme="minorHAnsi" w:cstheme="minorHAnsi"/>
          <w:szCs w:val="20"/>
        </w:rPr>
      </w:pPr>
      <w:r>
        <w:rPr>
          <w:rFonts w:asciiTheme="minorHAnsi" w:hAnsiTheme="minorHAnsi" w:cstheme="minorHAnsi"/>
          <w:szCs w:val="20"/>
        </w:rPr>
        <w:t>How far the future hire date? Is there any limit? Could be set 4 months from now?</w:t>
      </w:r>
      <w:r>
        <w:rPr>
          <w:rFonts w:asciiTheme="minorHAnsi" w:hAnsiTheme="minorHAnsi" w:cstheme="minorHAnsi"/>
          <w:szCs w:val="20"/>
        </w:rPr>
        <w:br/>
      </w:r>
      <w:r>
        <w:rPr>
          <w:rFonts w:asciiTheme="minorHAnsi" w:hAnsiTheme="minorHAnsi" w:cstheme="minorHAnsi"/>
          <w:b/>
          <w:szCs w:val="20"/>
        </w:rPr>
        <w:t>Answer</w:t>
      </w:r>
      <w:r>
        <w:rPr>
          <w:rFonts w:asciiTheme="minorHAnsi" w:hAnsiTheme="minorHAnsi" w:cstheme="minorHAnsi"/>
          <w:szCs w:val="20"/>
        </w:rPr>
        <w:t xml:space="preserve">: Future hire date user can be </w:t>
      </w:r>
      <w:r w:rsidR="0003705E">
        <w:rPr>
          <w:rFonts w:asciiTheme="minorHAnsi" w:hAnsiTheme="minorHAnsi" w:cstheme="minorHAnsi"/>
          <w:szCs w:val="20"/>
        </w:rPr>
        <w:t xml:space="preserve">onboarded into Saviynt upon 15 days ahead of current </w:t>
      </w:r>
      <w:r w:rsidR="00465696">
        <w:rPr>
          <w:rFonts w:asciiTheme="minorHAnsi" w:hAnsiTheme="minorHAnsi" w:cstheme="minorHAnsi"/>
          <w:szCs w:val="20"/>
        </w:rPr>
        <w:t>date. And</w:t>
      </w:r>
      <w:r>
        <w:rPr>
          <w:rFonts w:asciiTheme="minorHAnsi" w:hAnsiTheme="minorHAnsi" w:cstheme="minorHAnsi"/>
          <w:szCs w:val="20"/>
        </w:rPr>
        <w:t xml:space="preserve"> user account will be provisioned only when the hire date is within </w:t>
      </w:r>
      <w:r w:rsidR="003C7D9E">
        <w:rPr>
          <w:rFonts w:asciiTheme="minorHAnsi" w:hAnsiTheme="minorHAnsi" w:cstheme="minorHAnsi"/>
          <w:szCs w:val="20"/>
        </w:rPr>
        <w:t>15</w:t>
      </w:r>
      <w:r>
        <w:rPr>
          <w:rFonts w:asciiTheme="minorHAnsi" w:hAnsiTheme="minorHAnsi" w:cstheme="minorHAnsi"/>
          <w:szCs w:val="20"/>
        </w:rPr>
        <w:t xml:space="preserve"> days  from present day. Email notifications are sent on the d</w:t>
      </w:r>
      <w:r w:rsidR="00C21DFF">
        <w:rPr>
          <w:rFonts w:asciiTheme="minorHAnsi" w:hAnsiTheme="minorHAnsi" w:cstheme="minorHAnsi"/>
          <w:szCs w:val="20"/>
        </w:rPr>
        <w:t>ay</w:t>
      </w:r>
      <w:r>
        <w:rPr>
          <w:rFonts w:asciiTheme="minorHAnsi" w:hAnsiTheme="minorHAnsi" w:cstheme="minorHAnsi"/>
          <w:szCs w:val="20"/>
        </w:rPr>
        <w:t xml:space="preserve"> of </w:t>
      </w:r>
      <w:r w:rsidR="00C21DFF">
        <w:rPr>
          <w:rFonts w:asciiTheme="minorHAnsi" w:hAnsiTheme="minorHAnsi" w:cstheme="minorHAnsi"/>
          <w:szCs w:val="20"/>
        </w:rPr>
        <w:t>account creation</w:t>
      </w:r>
      <w:r>
        <w:rPr>
          <w:rFonts w:asciiTheme="minorHAnsi" w:hAnsiTheme="minorHAnsi" w:cstheme="minorHAnsi"/>
          <w:szCs w:val="20"/>
        </w:rPr>
        <w:t xml:space="preserve"> to </w:t>
      </w:r>
      <w:r w:rsidR="00D201CA">
        <w:rPr>
          <w:rFonts w:asciiTheme="minorHAnsi" w:hAnsiTheme="minorHAnsi" w:cstheme="minorHAnsi"/>
          <w:szCs w:val="20"/>
        </w:rPr>
        <w:t>Security team</w:t>
      </w:r>
      <w:r>
        <w:rPr>
          <w:rFonts w:asciiTheme="minorHAnsi" w:hAnsiTheme="minorHAnsi" w:cstheme="minorHAnsi"/>
          <w:szCs w:val="20"/>
        </w:rPr>
        <w:t>.</w:t>
      </w:r>
    </w:p>
    <w:p w14:paraId="76C91FC2" w14:textId="6C11246F" w:rsidR="00C556E2" w:rsidRDefault="00C556E2" w:rsidP="00207D43">
      <w:pPr>
        <w:pStyle w:val="ListParagraph"/>
        <w:numPr>
          <w:ilvl w:val="0"/>
          <w:numId w:val="69"/>
        </w:numPr>
        <w:spacing w:after="240"/>
        <w:ind w:left="540" w:hanging="540"/>
        <w:rPr>
          <w:rFonts w:asciiTheme="minorHAnsi" w:hAnsiTheme="minorHAnsi" w:cstheme="minorHAnsi"/>
          <w:szCs w:val="20"/>
        </w:rPr>
      </w:pPr>
      <w:r>
        <w:rPr>
          <w:rFonts w:asciiTheme="minorHAnsi" w:hAnsiTheme="minorHAnsi" w:cstheme="minorHAnsi"/>
          <w:szCs w:val="20"/>
        </w:rPr>
        <w:t xml:space="preserve">When we separate </w:t>
      </w:r>
      <w:r w:rsidR="00E235F5">
        <w:rPr>
          <w:rFonts w:asciiTheme="minorHAnsi" w:hAnsiTheme="minorHAnsi" w:cstheme="minorHAnsi"/>
          <w:szCs w:val="20"/>
        </w:rPr>
        <w:t>an</w:t>
      </w:r>
      <w:r>
        <w:rPr>
          <w:rFonts w:asciiTheme="minorHAnsi" w:hAnsiTheme="minorHAnsi" w:cstheme="minorHAnsi"/>
          <w:szCs w:val="20"/>
        </w:rPr>
        <w:t xml:space="preserve"> </w:t>
      </w:r>
      <w:r w:rsidR="00E235F5">
        <w:rPr>
          <w:rFonts w:asciiTheme="minorHAnsi" w:hAnsiTheme="minorHAnsi" w:cstheme="minorHAnsi"/>
          <w:szCs w:val="20"/>
        </w:rPr>
        <w:t>e</w:t>
      </w:r>
      <w:r>
        <w:rPr>
          <w:rFonts w:asciiTheme="minorHAnsi" w:hAnsiTheme="minorHAnsi" w:cstheme="minorHAnsi"/>
          <w:szCs w:val="20"/>
        </w:rPr>
        <w:t>mployee will the separation date be aligned with the time zone/region where the US Employee is located?</w:t>
      </w:r>
      <w:r>
        <w:rPr>
          <w:rFonts w:asciiTheme="minorHAnsi" w:hAnsiTheme="minorHAnsi" w:cstheme="minorHAnsi"/>
          <w:szCs w:val="20"/>
        </w:rPr>
        <w:br/>
      </w:r>
      <w:r>
        <w:rPr>
          <w:rFonts w:asciiTheme="minorHAnsi" w:hAnsiTheme="minorHAnsi" w:cstheme="minorHAnsi"/>
          <w:b/>
          <w:szCs w:val="20"/>
        </w:rPr>
        <w:t>Answer</w:t>
      </w:r>
      <w:r>
        <w:rPr>
          <w:rFonts w:asciiTheme="minorHAnsi" w:hAnsiTheme="minorHAnsi" w:cstheme="minorHAnsi"/>
          <w:szCs w:val="20"/>
        </w:rPr>
        <w:t xml:space="preserve">: </w:t>
      </w:r>
      <w:r w:rsidR="00FE67ED">
        <w:rPr>
          <w:rFonts w:asciiTheme="minorHAnsi" w:hAnsiTheme="minorHAnsi" w:cstheme="minorHAnsi"/>
          <w:szCs w:val="20"/>
        </w:rPr>
        <w:t>Suppose if employee is terminated on 12-Jan then user will be inactive on 13-Jan.Assuming as 12-Jan is last day of user.</w:t>
      </w:r>
    </w:p>
    <w:p w14:paraId="16E25D3D" w14:textId="77777777" w:rsidR="00C556E2" w:rsidRDefault="00C556E2" w:rsidP="00207D43">
      <w:pPr>
        <w:pStyle w:val="ListParagraph"/>
        <w:numPr>
          <w:ilvl w:val="0"/>
          <w:numId w:val="69"/>
        </w:numPr>
        <w:spacing w:after="240"/>
        <w:ind w:left="540" w:hanging="540"/>
        <w:rPr>
          <w:rFonts w:asciiTheme="minorHAnsi" w:hAnsiTheme="minorHAnsi" w:cstheme="minorHAnsi"/>
          <w:szCs w:val="20"/>
        </w:rPr>
      </w:pPr>
      <w:r>
        <w:rPr>
          <w:rFonts w:asciiTheme="minorHAnsi" w:hAnsiTheme="minorHAnsi" w:cstheme="minorHAnsi"/>
          <w:szCs w:val="20"/>
        </w:rPr>
        <w:t>Is there a way of seeing the status of the account, whether it is locked or unlocked?</w:t>
      </w:r>
      <w:r>
        <w:rPr>
          <w:rFonts w:asciiTheme="minorHAnsi" w:hAnsiTheme="minorHAnsi" w:cstheme="minorHAnsi"/>
          <w:szCs w:val="20"/>
        </w:rPr>
        <w:br/>
      </w:r>
      <w:r>
        <w:rPr>
          <w:rFonts w:asciiTheme="minorHAnsi" w:hAnsiTheme="minorHAnsi" w:cstheme="minorHAnsi"/>
          <w:b/>
          <w:szCs w:val="20"/>
        </w:rPr>
        <w:t>Answer</w:t>
      </w:r>
      <w:r>
        <w:rPr>
          <w:rFonts w:asciiTheme="minorHAnsi" w:hAnsiTheme="minorHAnsi" w:cstheme="minorHAnsi"/>
          <w:szCs w:val="20"/>
        </w:rPr>
        <w:t>: Currently Saviynt does not specify user’s account lockout status.</w:t>
      </w:r>
    </w:p>
    <w:p w14:paraId="051FB40C" w14:textId="77777777" w:rsidR="00C556E2" w:rsidRDefault="00C556E2" w:rsidP="00207D43">
      <w:pPr>
        <w:pStyle w:val="ListParagraph"/>
        <w:numPr>
          <w:ilvl w:val="0"/>
          <w:numId w:val="69"/>
        </w:numPr>
        <w:spacing w:after="240"/>
        <w:ind w:left="540" w:hanging="540"/>
        <w:rPr>
          <w:rFonts w:asciiTheme="minorHAnsi" w:hAnsiTheme="minorHAnsi" w:cstheme="minorHAnsi"/>
          <w:szCs w:val="20"/>
        </w:rPr>
      </w:pPr>
      <w:r>
        <w:rPr>
          <w:rFonts w:asciiTheme="minorHAnsi" w:hAnsiTheme="minorHAnsi" w:cstheme="minorHAnsi"/>
          <w:szCs w:val="20"/>
        </w:rPr>
        <w:t>If an account is locked and Helpdesk team unlocks it. How long it will take to replicate in other systems? For example, Active Directory?</w:t>
      </w:r>
      <w:r>
        <w:rPr>
          <w:rFonts w:asciiTheme="minorHAnsi" w:hAnsiTheme="minorHAnsi" w:cstheme="minorHAnsi"/>
          <w:szCs w:val="20"/>
        </w:rPr>
        <w:br/>
      </w:r>
      <w:r>
        <w:rPr>
          <w:rFonts w:asciiTheme="minorHAnsi" w:hAnsiTheme="minorHAnsi" w:cstheme="minorHAnsi"/>
          <w:b/>
          <w:szCs w:val="20"/>
        </w:rPr>
        <w:t>Answer</w:t>
      </w:r>
      <w:r>
        <w:rPr>
          <w:rFonts w:asciiTheme="minorHAnsi" w:hAnsiTheme="minorHAnsi" w:cstheme="minorHAnsi"/>
          <w:szCs w:val="20"/>
        </w:rPr>
        <w:t>: Saviynt pushes the account unlock almost instantly in AD. However, in some scenario, AD takes few minutes to sync the data in all Domain Controllers. Contact AD team for more information.</w:t>
      </w:r>
    </w:p>
    <w:p w14:paraId="00663A78" w14:textId="77777777" w:rsidR="00C556E2" w:rsidRDefault="00C556E2" w:rsidP="00207D43">
      <w:pPr>
        <w:pStyle w:val="ListParagraph"/>
        <w:numPr>
          <w:ilvl w:val="0"/>
          <w:numId w:val="69"/>
        </w:numPr>
        <w:spacing w:after="240"/>
        <w:ind w:left="540" w:hanging="540"/>
        <w:rPr>
          <w:rFonts w:asciiTheme="minorHAnsi" w:hAnsiTheme="minorHAnsi" w:cstheme="minorHAnsi"/>
          <w:szCs w:val="20"/>
        </w:rPr>
      </w:pPr>
      <w:r>
        <w:rPr>
          <w:rFonts w:asciiTheme="minorHAnsi" w:hAnsiTheme="minorHAnsi" w:cstheme="minorHAnsi"/>
          <w:szCs w:val="20"/>
        </w:rPr>
        <w:t>What if inactive status become "Active" and how would that occur? Could that be reactivated and what would be the Other User?</w:t>
      </w:r>
    </w:p>
    <w:p w14:paraId="1172CAA8" w14:textId="360D5F1E" w:rsidR="00C556E2" w:rsidRDefault="00C556E2" w:rsidP="00C556E2">
      <w:pPr>
        <w:pStyle w:val="ListParagraph"/>
        <w:spacing w:after="240"/>
        <w:ind w:left="540"/>
        <w:rPr>
          <w:rFonts w:asciiTheme="minorHAnsi" w:hAnsiTheme="minorHAnsi" w:cstheme="minorHAnsi"/>
          <w:szCs w:val="20"/>
        </w:rPr>
      </w:pPr>
      <w:r>
        <w:rPr>
          <w:rFonts w:asciiTheme="minorHAnsi" w:hAnsiTheme="minorHAnsi" w:cstheme="minorHAnsi"/>
          <w:b/>
          <w:szCs w:val="20"/>
        </w:rPr>
        <w:t>Answer</w:t>
      </w:r>
      <w:r>
        <w:rPr>
          <w:rFonts w:asciiTheme="minorHAnsi" w:hAnsiTheme="minorHAnsi" w:cstheme="minorHAnsi"/>
          <w:szCs w:val="20"/>
        </w:rPr>
        <w:t>: For</w:t>
      </w:r>
      <w:r w:rsidR="00A809ED">
        <w:rPr>
          <w:rFonts w:asciiTheme="minorHAnsi" w:hAnsiTheme="minorHAnsi" w:cstheme="minorHAnsi"/>
          <w:szCs w:val="20"/>
        </w:rPr>
        <w:t xml:space="preserve"> user</w:t>
      </w:r>
      <w:r>
        <w:rPr>
          <w:rFonts w:asciiTheme="minorHAnsi" w:hAnsiTheme="minorHAnsi" w:cstheme="minorHAnsi"/>
          <w:szCs w:val="20"/>
        </w:rPr>
        <w:t xml:space="preserve">, this status is driven from HR. Any updates to </w:t>
      </w:r>
      <w:r w:rsidR="00A809ED">
        <w:rPr>
          <w:rFonts w:asciiTheme="minorHAnsi" w:hAnsiTheme="minorHAnsi" w:cstheme="minorHAnsi"/>
          <w:szCs w:val="20"/>
        </w:rPr>
        <w:t>e</w:t>
      </w:r>
      <w:r>
        <w:rPr>
          <w:rFonts w:asciiTheme="minorHAnsi" w:hAnsiTheme="minorHAnsi" w:cstheme="minorHAnsi"/>
          <w:szCs w:val="20"/>
        </w:rPr>
        <w:t>mployee</w:t>
      </w:r>
      <w:r w:rsidR="00A809ED">
        <w:rPr>
          <w:rFonts w:asciiTheme="minorHAnsi" w:hAnsiTheme="minorHAnsi" w:cstheme="minorHAnsi"/>
          <w:szCs w:val="20"/>
        </w:rPr>
        <w:t>/contingent worker</w:t>
      </w:r>
      <w:r>
        <w:rPr>
          <w:rFonts w:asciiTheme="minorHAnsi" w:hAnsiTheme="minorHAnsi" w:cstheme="minorHAnsi"/>
          <w:szCs w:val="20"/>
        </w:rPr>
        <w:t xml:space="preserve"> employment status would have to be requested to HR.</w:t>
      </w:r>
    </w:p>
    <w:p w14:paraId="7BD54A72" w14:textId="77777777" w:rsidR="00C556E2" w:rsidRDefault="00C556E2" w:rsidP="00207D43">
      <w:pPr>
        <w:pStyle w:val="ListParagraph"/>
        <w:numPr>
          <w:ilvl w:val="0"/>
          <w:numId w:val="69"/>
        </w:numPr>
        <w:rPr>
          <w:rFonts w:asciiTheme="minorHAnsi" w:hAnsiTheme="minorHAnsi" w:cstheme="minorHAnsi"/>
          <w:szCs w:val="20"/>
        </w:rPr>
      </w:pPr>
      <w:r>
        <w:rPr>
          <w:rFonts w:asciiTheme="minorHAnsi" w:hAnsiTheme="minorHAnsi" w:cstheme="minorHAnsi"/>
          <w:szCs w:val="20"/>
        </w:rPr>
        <w:t xml:space="preserve">   Is Service/Elevated account are handled in Saviynt? </w:t>
      </w:r>
    </w:p>
    <w:p w14:paraId="4095F931" w14:textId="03ADFE43" w:rsidR="00C556E2" w:rsidRDefault="00C556E2" w:rsidP="00C556E2">
      <w:pPr>
        <w:pStyle w:val="ListParagraph"/>
        <w:ind w:left="360"/>
        <w:rPr>
          <w:rFonts w:asciiTheme="minorHAnsi" w:hAnsiTheme="minorHAnsi" w:cstheme="minorHAnsi"/>
          <w:szCs w:val="20"/>
        </w:rPr>
      </w:pPr>
      <w:r>
        <w:rPr>
          <w:rFonts w:asciiTheme="minorHAnsi" w:hAnsiTheme="minorHAnsi" w:cstheme="minorHAnsi"/>
          <w:szCs w:val="20"/>
        </w:rPr>
        <w:t xml:space="preserve">   </w:t>
      </w:r>
      <w:r>
        <w:rPr>
          <w:rFonts w:asciiTheme="minorHAnsi" w:hAnsiTheme="minorHAnsi" w:cstheme="minorHAnsi"/>
          <w:b/>
          <w:szCs w:val="20"/>
        </w:rPr>
        <w:t>Answer</w:t>
      </w:r>
      <w:r>
        <w:rPr>
          <w:rFonts w:asciiTheme="minorHAnsi" w:hAnsiTheme="minorHAnsi" w:cstheme="minorHAnsi"/>
          <w:szCs w:val="20"/>
        </w:rPr>
        <w:t>: All Service and Elevated account are not handled by Saviynt. And Currently it is out of scope.</w:t>
      </w:r>
    </w:p>
    <w:p w14:paraId="45000131" w14:textId="77777777" w:rsidR="00816906" w:rsidRDefault="00816906" w:rsidP="00C556E2">
      <w:pPr>
        <w:pStyle w:val="ListParagraph"/>
        <w:ind w:left="360"/>
        <w:rPr>
          <w:rFonts w:asciiTheme="minorHAnsi" w:hAnsiTheme="minorHAnsi" w:cstheme="minorHAnsi"/>
          <w:szCs w:val="20"/>
        </w:rPr>
      </w:pPr>
    </w:p>
    <w:p w14:paraId="25D1B751" w14:textId="77777777" w:rsidR="00C556E2" w:rsidRDefault="00C556E2" w:rsidP="00207D43">
      <w:pPr>
        <w:pStyle w:val="ListParagraph"/>
        <w:numPr>
          <w:ilvl w:val="0"/>
          <w:numId w:val="69"/>
        </w:numPr>
        <w:ind w:left="540" w:hanging="540"/>
        <w:rPr>
          <w:rFonts w:asciiTheme="minorHAnsi" w:hAnsiTheme="minorHAnsi" w:cstheme="minorHAnsi"/>
          <w:szCs w:val="20"/>
        </w:rPr>
      </w:pPr>
      <w:r>
        <w:rPr>
          <w:rFonts w:asciiTheme="minorHAnsi" w:hAnsiTheme="minorHAnsi" w:cstheme="minorHAnsi"/>
          <w:szCs w:val="20"/>
        </w:rPr>
        <w:t>How much time takes to sync password to Active Directory?</w:t>
      </w:r>
    </w:p>
    <w:p w14:paraId="797259EA" w14:textId="40EB3EBE" w:rsidR="00C556E2" w:rsidRDefault="00C556E2" w:rsidP="00816906">
      <w:pPr>
        <w:pStyle w:val="ListParagraph"/>
        <w:ind w:left="540"/>
        <w:rPr>
          <w:rFonts w:asciiTheme="minorHAnsi" w:hAnsiTheme="minorHAnsi" w:cstheme="minorHAnsi"/>
          <w:szCs w:val="20"/>
        </w:rPr>
      </w:pPr>
      <w:r>
        <w:rPr>
          <w:rFonts w:asciiTheme="minorHAnsi" w:hAnsiTheme="minorHAnsi" w:cstheme="minorHAnsi"/>
          <w:b/>
          <w:szCs w:val="20"/>
        </w:rPr>
        <w:t>Answer</w:t>
      </w:r>
      <w:r>
        <w:rPr>
          <w:rFonts w:asciiTheme="minorHAnsi" w:hAnsiTheme="minorHAnsi" w:cstheme="minorHAnsi"/>
          <w:szCs w:val="20"/>
        </w:rPr>
        <w:t xml:space="preserve">: Once user password is changed is sync to Active Directory within 1 min. </w:t>
      </w:r>
    </w:p>
    <w:p w14:paraId="1BD2DE7C" w14:textId="77777777" w:rsidR="00816906" w:rsidRDefault="00816906" w:rsidP="00816906">
      <w:pPr>
        <w:pStyle w:val="ListParagraph"/>
        <w:ind w:left="540"/>
        <w:rPr>
          <w:rFonts w:asciiTheme="minorHAnsi" w:hAnsiTheme="minorHAnsi" w:cstheme="minorHAnsi"/>
          <w:szCs w:val="20"/>
        </w:rPr>
      </w:pPr>
    </w:p>
    <w:p w14:paraId="1D64F3C4" w14:textId="2EA0AAB3" w:rsidR="00C556E2" w:rsidRDefault="00C556E2" w:rsidP="00207D43">
      <w:pPr>
        <w:pStyle w:val="ListParagraph"/>
        <w:numPr>
          <w:ilvl w:val="0"/>
          <w:numId w:val="69"/>
        </w:numPr>
        <w:rPr>
          <w:rFonts w:asciiTheme="minorHAnsi" w:hAnsiTheme="minorHAnsi" w:cstheme="minorHAnsi"/>
          <w:szCs w:val="20"/>
        </w:rPr>
      </w:pPr>
      <w:r>
        <w:rPr>
          <w:rFonts w:asciiTheme="minorHAnsi" w:hAnsiTheme="minorHAnsi" w:cstheme="minorHAnsi"/>
          <w:szCs w:val="20"/>
        </w:rPr>
        <w:t>How long failure task will remain in Pending Task queue ?</w:t>
      </w:r>
      <w:r w:rsidR="00D26566">
        <w:rPr>
          <w:rFonts w:asciiTheme="minorHAnsi" w:hAnsiTheme="minorHAnsi" w:cstheme="minorHAnsi"/>
          <w:szCs w:val="20"/>
        </w:rPr>
        <w:t xml:space="preserve"> </w:t>
      </w:r>
    </w:p>
    <w:p w14:paraId="44E87674" w14:textId="35793699" w:rsidR="00C556E2" w:rsidRDefault="00C556E2" w:rsidP="00C556E2">
      <w:pPr>
        <w:pStyle w:val="ListParagraph"/>
        <w:ind w:left="360"/>
        <w:rPr>
          <w:rFonts w:asciiTheme="minorHAnsi" w:hAnsiTheme="minorHAnsi" w:cstheme="minorHAnsi"/>
          <w:szCs w:val="20"/>
        </w:rPr>
      </w:pPr>
      <w:r>
        <w:rPr>
          <w:rFonts w:asciiTheme="minorHAnsi" w:hAnsiTheme="minorHAnsi" w:cstheme="minorHAnsi"/>
          <w:b/>
          <w:szCs w:val="20"/>
        </w:rPr>
        <w:t>Answer</w:t>
      </w:r>
      <w:r>
        <w:rPr>
          <w:rFonts w:asciiTheme="minorHAnsi" w:hAnsiTheme="minorHAnsi" w:cstheme="minorHAnsi"/>
          <w:szCs w:val="20"/>
        </w:rPr>
        <w:t xml:space="preserve">: For all application number of provisioning retry is up to </w:t>
      </w:r>
      <w:r w:rsidR="00214567">
        <w:rPr>
          <w:rFonts w:asciiTheme="minorHAnsi" w:hAnsiTheme="minorHAnsi" w:cstheme="minorHAnsi"/>
          <w:szCs w:val="20"/>
        </w:rPr>
        <w:t>2880</w:t>
      </w:r>
      <w:r>
        <w:rPr>
          <w:rFonts w:asciiTheme="minorHAnsi" w:hAnsiTheme="minorHAnsi" w:cstheme="minorHAnsi"/>
          <w:szCs w:val="20"/>
        </w:rPr>
        <w:t xml:space="preserve"> that is 3</w:t>
      </w:r>
      <w:r w:rsidR="00214567">
        <w:rPr>
          <w:rFonts w:asciiTheme="minorHAnsi" w:hAnsiTheme="minorHAnsi" w:cstheme="minorHAnsi"/>
          <w:szCs w:val="20"/>
        </w:rPr>
        <w:t>0</w:t>
      </w:r>
      <w:r>
        <w:rPr>
          <w:rFonts w:asciiTheme="minorHAnsi" w:hAnsiTheme="minorHAnsi" w:cstheme="minorHAnsi"/>
          <w:szCs w:val="20"/>
        </w:rPr>
        <w:t xml:space="preserve"> days. Except User </w:t>
      </w:r>
      <w:r w:rsidR="00CD3DA7">
        <w:rPr>
          <w:rFonts w:asciiTheme="minorHAnsi" w:hAnsiTheme="minorHAnsi" w:cstheme="minorHAnsi"/>
          <w:szCs w:val="20"/>
        </w:rPr>
        <w:t xml:space="preserve">Mailbox </w:t>
      </w:r>
      <w:r>
        <w:rPr>
          <w:rFonts w:asciiTheme="minorHAnsi" w:hAnsiTheme="minorHAnsi" w:cstheme="minorHAnsi"/>
          <w:szCs w:val="20"/>
        </w:rPr>
        <w:t xml:space="preserve">terminate endpoint has </w:t>
      </w:r>
      <w:r w:rsidR="00C21DFF">
        <w:rPr>
          <w:rFonts w:asciiTheme="minorHAnsi" w:hAnsiTheme="minorHAnsi" w:cstheme="minorHAnsi"/>
          <w:szCs w:val="20"/>
        </w:rPr>
        <w:t>3</w:t>
      </w:r>
      <w:r>
        <w:rPr>
          <w:rFonts w:asciiTheme="minorHAnsi" w:hAnsiTheme="minorHAnsi" w:cstheme="minorHAnsi"/>
          <w:szCs w:val="20"/>
        </w:rPr>
        <w:t xml:space="preserve"> retry count to execute PowerShell script. </w:t>
      </w:r>
    </w:p>
    <w:p w14:paraId="25150839" w14:textId="77777777" w:rsidR="00C556E2" w:rsidRDefault="00C556E2" w:rsidP="00C556E2">
      <w:pPr>
        <w:pStyle w:val="ListParagraph"/>
        <w:ind w:left="360"/>
        <w:rPr>
          <w:rFonts w:asciiTheme="minorHAnsi" w:hAnsiTheme="minorHAnsi" w:cstheme="minorHAnsi"/>
          <w:szCs w:val="20"/>
        </w:rPr>
      </w:pPr>
    </w:p>
    <w:p w14:paraId="32E94282" w14:textId="2C61317E" w:rsidR="00C556E2" w:rsidRDefault="00C556E2" w:rsidP="00207D43">
      <w:pPr>
        <w:pStyle w:val="ListParagraph"/>
        <w:numPr>
          <w:ilvl w:val="0"/>
          <w:numId w:val="69"/>
        </w:numPr>
        <w:rPr>
          <w:rFonts w:asciiTheme="minorHAnsi" w:hAnsiTheme="minorHAnsi" w:cstheme="minorHAnsi"/>
          <w:szCs w:val="20"/>
        </w:rPr>
      </w:pPr>
      <w:r>
        <w:rPr>
          <w:rFonts w:asciiTheme="minorHAnsi" w:hAnsiTheme="minorHAnsi" w:cstheme="minorHAnsi"/>
          <w:szCs w:val="20"/>
        </w:rPr>
        <w:t>How many reminder emails do assignee will receive if approver is not approved request?</w:t>
      </w:r>
    </w:p>
    <w:p w14:paraId="39A939DD" w14:textId="7475850C" w:rsidR="00C556E2" w:rsidRDefault="00C556E2" w:rsidP="00C556E2">
      <w:pPr>
        <w:pStyle w:val="ListParagraph"/>
        <w:ind w:left="360"/>
        <w:rPr>
          <w:rFonts w:asciiTheme="minorHAnsi" w:hAnsiTheme="minorHAnsi" w:cstheme="minorHAnsi"/>
          <w:szCs w:val="20"/>
        </w:rPr>
      </w:pPr>
      <w:r>
        <w:rPr>
          <w:rFonts w:asciiTheme="minorHAnsi" w:hAnsiTheme="minorHAnsi" w:cstheme="minorHAnsi"/>
          <w:b/>
          <w:szCs w:val="20"/>
        </w:rPr>
        <w:t>Answer</w:t>
      </w:r>
      <w:r>
        <w:rPr>
          <w:rFonts w:asciiTheme="minorHAnsi" w:hAnsiTheme="minorHAnsi" w:cstheme="minorHAnsi"/>
          <w:szCs w:val="20"/>
        </w:rPr>
        <w:t xml:space="preserve">: Assignee will receive </w:t>
      </w:r>
      <w:r w:rsidR="00515779">
        <w:rPr>
          <w:rFonts w:asciiTheme="minorHAnsi" w:hAnsiTheme="minorHAnsi" w:cstheme="minorHAnsi"/>
          <w:szCs w:val="20"/>
        </w:rPr>
        <w:t xml:space="preserve">reminder </w:t>
      </w:r>
      <w:r>
        <w:rPr>
          <w:rFonts w:asciiTheme="minorHAnsi" w:hAnsiTheme="minorHAnsi" w:cstheme="minorHAnsi"/>
          <w:szCs w:val="20"/>
        </w:rPr>
        <w:t xml:space="preserve">notification about request </w:t>
      </w:r>
      <w:r w:rsidR="00294E32">
        <w:rPr>
          <w:rFonts w:asciiTheme="minorHAnsi" w:hAnsiTheme="minorHAnsi" w:cstheme="minorHAnsi"/>
          <w:szCs w:val="20"/>
        </w:rPr>
        <w:t>on</w:t>
      </w:r>
      <w:r>
        <w:rPr>
          <w:rFonts w:asciiTheme="minorHAnsi" w:hAnsiTheme="minorHAnsi" w:cstheme="minorHAnsi"/>
          <w:szCs w:val="20"/>
        </w:rPr>
        <w:t xml:space="preserve"> </w:t>
      </w:r>
      <w:r w:rsidR="00294E32">
        <w:rPr>
          <w:rFonts w:asciiTheme="minorHAnsi" w:hAnsiTheme="minorHAnsi" w:cstheme="minorHAnsi"/>
          <w:szCs w:val="20"/>
        </w:rPr>
        <w:t>3</w:t>
      </w:r>
      <w:r w:rsidR="00294E32" w:rsidRPr="00294E32">
        <w:rPr>
          <w:rFonts w:asciiTheme="minorHAnsi" w:hAnsiTheme="minorHAnsi" w:cstheme="minorHAnsi"/>
          <w:szCs w:val="20"/>
          <w:vertAlign w:val="superscript"/>
        </w:rPr>
        <w:t>rd</w:t>
      </w:r>
      <w:r w:rsidR="00294E32">
        <w:rPr>
          <w:rFonts w:asciiTheme="minorHAnsi" w:hAnsiTheme="minorHAnsi" w:cstheme="minorHAnsi"/>
          <w:szCs w:val="20"/>
        </w:rPr>
        <w:t xml:space="preserve"> </w:t>
      </w:r>
      <w:r>
        <w:rPr>
          <w:rFonts w:asciiTheme="minorHAnsi" w:hAnsiTheme="minorHAnsi" w:cstheme="minorHAnsi"/>
          <w:szCs w:val="20"/>
        </w:rPr>
        <w:t>days</w:t>
      </w:r>
    </w:p>
    <w:p w14:paraId="2C1D9573" w14:textId="77777777" w:rsidR="00C556E2" w:rsidRDefault="00C556E2" w:rsidP="00C556E2">
      <w:pPr>
        <w:pStyle w:val="ListParagraph"/>
        <w:ind w:left="360"/>
        <w:rPr>
          <w:rFonts w:asciiTheme="minorHAnsi" w:hAnsiTheme="minorHAnsi" w:cstheme="minorHAnsi"/>
          <w:szCs w:val="20"/>
        </w:rPr>
      </w:pPr>
    </w:p>
    <w:p w14:paraId="05FB1F2B" w14:textId="77777777" w:rsidR="00C556E2" w:rsidRDefault="00C556E2" w:rsidP="00207D43">
      <w:pPr>
        <w:pStyle w:val="ListParagraph"/>
        <w:numPr>
          <w:ilvl w:val="0"/>
          <w:numId w:val="69"/>
        </w:numPr>
        <w:rPr>
          <w:rFonts w:asciiTheme="minorHAnsi" w:hAnsiTheme="minorHAnsi" w:cstheme="minorHAnsi"/>
          <w:szCs w:val="20"/>
        </w:rPr>
      </w:pPr>
      <w:r>
        <w:rPr>
          <w:rFonts w:asciiTheme="minorHAnsi" w:hAnsiTheme="minorHAnsi" w:cstheme="minorHAnsi"/>
          <w:szCs w:val="20"/>
        </w:rPr>
        <w:t xml:space="preserve">How long will request is active if approval do not approve it? </w:t>
      </w:r>
    </w:p>
    <w:p w14:paraId="0DE7658D" w14:textId="49FAFCF3" w:rsidR="00C556E2" w:rsidRDefault="00C556E2" w:rsidP="00C556E2">
      <w:pPr>
        <w:pStyle w:val="ListParagraph"/>
        <w:ind w:left="360"/>
        <w:rPr>
          <w:rFonts w:asciiTheme="minorHAnsi" w:hAnsiTheme="minorHAnsi" w:cstheme="minorHAnsi"/>
          <w:szCs w:val="20"/>
        </w:rPr>
      </w:pPr>
      <w:r>
        <w:rPr>
          <w:rFonts w:asciiTheme="minorHAnsi" w:hAnsiTheme="minorHAnsi" w:cstheme="minorHAnsi"/>
          <w:b/>
          <w:szCs w:val="20"/>
        </w:rPr>
        <w:t>Answer</w:t>
      </w:r>
      <w:r>
        <w:rPr>
          <w:rFonts w:asciiTheme="minorHAnsi" w:hAnsiTheme="minorHAnsi" w:cstheme="minorHAnsi"/>
          <w:szCs w:val="20"/>
        </w:rPr>
        <w:t xml:space="preserve">: Request will be auto expired if no action is taken within </w:t>
      </w:r>
      <w:r w:rsidR="006746B0">
        <w:rPr>
          <w:rFonts w:asciiTheme="minorHAnsi" w:hAnsiTheme="minorHAnsi" w:cstheme="minorHAnsi"/>
          <w:szCs w:val="20"/>
        </w:rPr>
        <w:t>1</w:t>
      </w:r>
      <w:r w:rsidR="00152DDB">
        <w:rPr>
          <w:rFonts w:asciiTheme="minorHAnsi" w:hAnsiTheme="minorHAnsi" w:cstheme="minorHAnsi"/>
          <w:szCs w:val="20"/>
        </w:rPr>
        <w:t>0</w:t>
      </w:r>
      <w:r>
        <w:rPr>
          <w:rFonts w:asciiTheme="minorHAnsi" w:hAnsiTheme="minorHAnsi" w:cstheme="minorHAnsi"/>
          <w:szCs w:val="20"/>
        </w:rPr>
        <w:t xml:space="preserve"> days.</w:t>
      </w:r>
    </w:p>
    <w:p w14:paraId="012F9D28" w14:textId="77777777" w:rsidR="00C556E2" w:rsidRDefault="00C556E2" w:rsidP="00C556E2">
      <w:pPr>
        <w:pStyle w:val="ListParagraph"/>
        <w:ind w:left="360"/>
        <w:rPr>
          <w:rFonts w:asciiTheme="minorHAnsi" w:hAnsiTheme="minorHAnsi" w:cstheme="minorHAnsi"/>
          <w:szCs w:val="20"/>
        </w:rPr>
      </w:pPr>
    </w:p>
    <w:p w14:paraId="1AACAD39" w14:textId="77777777" w:rsidR="00C556E2" w:rsidRDefault="00C556E2" w:rsidP="00207D43">
      <w:pPr>
        <w:pStyle w:val="ListParagraph"/>
        <w:numPr>
          <w:ilvl w:val="0"/>
          <w:numId w:val="69"/>
        </w:numPr>
        <w:rPr>
          <w:rFonts w:asciiTheme="minorHAnsi" w:hAnsiTheme="minorHAnsi" w:cstheme="minorHAnsi"/>
          <w:szCs w:val="20"/>
        </w:rPr>
      </w:pPr>
      <w:r>
        <w:rPr>
          <w:rFonts w:asciiTheme="minorHAnsi" w:hAnsiTheme="minorHAnsi" w:cstheme="minorHAnsi"/>
          <w:szCs w:val="20"/>
        </w:rPr>
        <w:t xml:space="preserve">Is there any audit report available in Saviynt to check user audit history ? </w:t>
      </w:r>
    </w:p>
    <w:p w14:paraId="6D7E2531" w14:textId="6BC36117" w:rsidR="00C556E2" w:rsidRDefault="00C556E2" w:rsidP="00C556E2">
      <w:pPr>
        <w:pStyle w:val="ListParagraph"/>
        <w:ind w:left="360"/>
        <w:rPr>
          <w:rFonts w:asciiTheme="minorHAnsi" w:hAnsiTheme="minorHAnsi" w:cstheme="minorHAnsi"/>
          <w:szCs w:val="20"/>
        </w:rPr>
      </w:pPr>
      <w:r>
        <w:rPr>
          <w:rFonts w:asciiTheme="minorHAnsi" w:hAnsiTheme="minorHAnsi" w:cstheme="minorHAnsi"/>
          <w:b/>
          <w:szCs w:val="20"/>
        </w:rPr>
        <w:t>Answer</w:t>
      </w:r>
      <w:r>
        <w:rPr>
          <w:rFonts w:asciiTheme="minorHAnsi" w:hAnsiTheme="minorHAnsi" w:cstheme="minorHAnsi"/>
          <w:szCs w:val="20"/>
        </w:rPr>
        <w:t xml:space="preserve">: Yes. There are many OOTB and customs reports available in Saviynt , where IAM admin can execute and view result and even download. Refer section </w:t>
      </w:r>
      <w:r w:rsidR="004A2E50">
        <w:rPr>
          <w:rFonts w:asciiTheme="minorHAnsi" w:hAnsiTheme="minorHAnsi" w:cstheme="minorHAnsi"/>
          <w:szCs w:val="20"/>
        </w:rPr>
        <w:t>7.1.2</w:t>
      </w:r>
      <w:r>
        <w:rPr>
          <w:rFonts w:asciiTheme="minorHAnsi" w:hAnsiTheme="minorHAnsi" w:cstheme="minorHAnsi"/>
          <w:szCs w:val="20"/>
        </w:rPr>
        <w:t xml:space="preserve">  </w:t>
      </w:r>
    </w:p>
    <w:p w14:paraId="1B65CB11" w14:textId="77777777" w:rsidR="00C556E2" w:rsidRDefault="00C556E2" w:rsidP="00C556E2">
      <w:pPr>
        <w:pStyle w:val="ListParagraph"/>
        <w:ind w:left="360"/>
        <w:rPr>
          <w:rFonts w:asciiTheme="minorHAnsi" w:hAnsiTheme="minorHAnsi" w:cstheme="minorHAnsi"/>
          <w:szCs w:val="20"/>
        </w:rPr>
      </w:pPr>
    </w:p>
    <w:p w14:paraId="591B2479" w14:textId="7A852B1E" w:rsidR="00C556E2" w:rsidRPr="00B121C1" w:rsidRDefault="00C556E2" w:rsidP="00207D43">
      <w:pPr>
        <w:pStyle w:val="ListParagraph"/>
        <w:numPr>
          <w:ilvl w:val="0"/>
          <w:numId w:val="69"/>
        </w:numPr>
        <w:rPr>
          <w:rFonts w:asciiTheme="minorHAnsi" w:hAnsiTheme="minorHAnsi" w:cstheme="minorHAnsi"/>
          <w:szCs w:val="20"/>
        </w:rPr>
      </w:pPr>
      <w:r w:rsidRPr="00B121C1">
        <w:rPr>
          <w:rFonts w:asciiTheme="minorHAnsi" w:hAnsiTheme="minorHAnsi" w:cstheme="minorHAnsi"/>
          <w:szCs w:val="20"/>
        </w:rPr>
        <w:t xml:space="preserve">What happens if the </w:t>
      </w:r>
      <w:r w:rsidR="00B82C55">
        <w:rPr>
          <w:rFonts w:asciiTheme="minorHAnsi" w:hAnsiTheme="minorHAnsi" w:cstheme="minorHAnsi"/>
          <w:szCs w:val="20"/>
        </w:rPr>
        <w:t>e</w:t>
      </w:r>
      <w:r>
        <w:rPr>
          <w:rFonts w:asciiTheme="minorHAnsi" w:hAnsiTheme="minorHAnsi" w:cstheme="minorHAnsi"/>
          <w:szCs w:val="20"/>
        </w:rPr>
        <w:t>mployee</w:t>
      </w:r>
      <w:r w:rsidR="00B82C55">
        <w:rPr>
          <w:rFonts w:asciiTheme="minorHAnsi" w:hAnsiTheme="minorHAnsi" w:cstheme="minorHAnsi"/>
          <w:szCs w:val="20"/>
        </w:rPr>
        <w:t xml:space="preserve">/contingent worker </w:t>
      </w:r>
      <w:r w:rsidRPr="00B121C1">
        <w:rPr>
          <w:rFonts w:asciiTheme="minorHAnsi" w:hAnsiTheme="minorHAnsi" w:cstheme="minorHAnsi"/>
          <w:szCs w:val="20"/>
        </w:rPr>
        <w:t xml:space="preserve"> user was previously created with an incorrect last name?</w:t>
      </w:r>
      <w:r w:rsidRPr="00B121C1">
        <w:rPr>
          <w:rFonts w:asciiTheme="minorHAnsi" w:hAnsiTheme="minorHAnsi" w:cstheme="minorHAnsi"/>
          <w:szCs w:val="20"/>
        </w:rPr>
        <w:br/>
      </w:r>
      <w:r w:rsidRPr="00B121C1">
        <w:rPr>
          <w:rFonts w:asciiTheme="minorHAnsi" w:hAnsiTheme="minorHAnsi" w:cstheme="minorHAnsi"/>
          <w:b/>
          <w:szCs w:val="20"/>
        </w:rPr>
        <w:t>Answer</w:t>
      </w:r>
      <w:r w:rsidRPr="00B121C1">
        <w:rPr>
          <w:rFonts w:asciiTheme="minorHAnsi" w:hAnsiTheme="minorHAnsi" w:cstheme="minorHAnsi"/>
          <w:szCs w:val="20"/>
        </w:rPr>
        <w:t xml:space="preserve">: </w:t>
      </w:r>
      <w:r>
        <w:rPr>
          <w:rFonts w:asciiTheme="minorHAnsi" w:hAnsiTheme="minorHAnsi" w:cstheme="minorHAnsi"/>
          <w:szCs w:val="20"/>
        </w:rPr>
        <w:t>HR</w:t>
      </w:r>
      <w:r w:rsidRPr="00B121C1">
        <w:rPr>
          <w:rFonts w:asciiTheme="minorHAnsi" w:hAnsiTheme="minorHAnsi" w:cstheme="minorHAnsi"/>
          <w:szCs w:val="20"/>
        </w:rPr>
        <w:t xml:space="preserve"> team </w:t>
      </w:r>
      <w:r>
        <w:rPr>
          <w:rFonts w:asciiTheme="minorHAnsi" w:hAnsiTheme="minorHAnsi" w:cstheme="minorHAnsi"/>
          <w:szCs w:val="20"/>
        </w:rPr>
        <w:t>must correct last name in Oracle HCM</w:t>
      </w:r>
      <w:r w:rsidRPr="00B121C1">
        <w:rPr>
          <w:rFonts w:asciiTheme="minorHAnsi" w:hAnsiTheme="minorHAnsi" w:cstheme="minorHAnsi"/>
          <w:szCs w:val="20"/>
        </w:rPr>
        <w:t>.</w:t>
      </w:r>
      <w:r w:rsidR="00B2067D">
        <w:rPr>
          <w:rFonts w:asciiTheme="minorHAnsi" w:hAnsiTheme="minorHAnsi" w:cstheme="minorHAnsi"/>
          <w:szCs w:val="20"/>
        </w:rPr>
        <w:t xml:space="preserve"> Saviynt will reconcile all record from Oracle HCM and corrected last name will update in Saviynt and SSM will trigger update task to update into downstream application.</w:t>
      </w:r>
    </w:p>
    <w:p w14:paraId="5C76EAD0" w14:textId="1FD45796" w:rsidR="00BD5F25" w:rsidRDefault="00BD5F25" w:rsidP="00C556E2">
      <w:pPr>
        <w:pStyle w:val="ListParagraph"/>
        <w:ind w:left="360"/>
        <w:rPr>
          <w:rFonts w:asciiTheme="minorHAnsi" w:hAnsiTheme="minorHAnsi" w:cstheme="minorHAnsi"/>
          <w:szCs w:val="20"/>
        </w:rPr>
      </w:pPr>
      <w:r>
        <w:rPr>
          <w:rFonts w:asciiTheme="minorHAnsi" w:hAnsiTheme="minorHAnsi" w:cstheme="minorHAnsi"/>
          <w:szCs w:val="20"/>
        </w:rPr>
        <w:br w:type="page"/>
      </w:r>
    </w:p>
    <w:p w14:paraId="7A9A8E6E" w14:textId="02B88842" w:rsidR="009F75CC" w:rsidRPr="00AE3C3C" w:rsidRDefault="00800B20" w:rsidP="00B121C1">
      <w:pPr>
        <w:pStyle w:val="Heading1"/>
      </w:pPr>
      <w:bookmarkStart w:id="1194" w:name="_Toc47544732"/>
      <w:bookmarkStart w:id="1195" w:name="_Toc61521824"/>
      <w:r>
        <w:t>R</w:t>
      </w:r>
      <w:bookmarkEnd w:id="1194"/>
      <w:r>
        <w:t>eference</w:t>
      </w:r>
      <w:bookmarkEnd w:id="1195"/>
    </w:p>
    <w:tbl>
      <w:tblPr>
        <w:tblStyle w:val="GridTable4-Accent1"/>
        <w:tblW w:w="0" w:type="auto"/>
        <w:tblLook w:val="04A0" w:firstRow="1" w:lastRow="0" w:firstColumn="1" w:lastColumn="0" w:noHBand="0" w:noVBand="1"/>
      </w:tblPr>
      <w:tblGrid>
        <w:gridCol w:w="2335"/>
        <w:gridCol w:w="6727"/>
      </w:tblGrid>
      <w:tr w:rsidR="009F75CC" w:rsidRPr="00AE3C3C" w14:paraId="73F5E039" w14:textId="77777777" w:rsidTr="00B121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16571E28" w14:textId="77773849" w:rsidR="009F75CC" w:rsidRPr="00AE3C3C" w:rsidRDefault="00B53833" w:rsidP="00C037BD">
            <w:pPr>
              <w:spacing w:after="0"/>
              <w:contextualSpacing/>
              <w:jc w:val="left"/>
              <w:rPr>
                <w:rFonts w:asciiTheme="minorHAnsi" w:hAnsiTheme="minorHAnsi" w:cstheme="minorHAnsi"/>
                <w:b w:val="0"/>
              </w:rPr>
            </w:pPr>
            <w:r>
              <w:rPr>
                <w:rFonts w:asciiTheme="minorHAnsi" w:hAnsiTheme="minorHAnsi" w:cstheme="minorHAnsi"/>
                <w:b w:val="0"/>
              </w:rPr>
              <w:t>Documents</w:t>
            </w:r>
          </w:p>
        </w:tc>
        <w:tc>
          <w:tcPr>
            <w:tcW w:w="6727" w:type="dxa"/>
          </w:tcPr>
          <w:p w14:paraId="272C9250" w14:textId="4862DADF" w:rsidR="009F75CC" w:rsidRPr="00AE3C3C" w:rsidRDefault="00B53833" w:rsidP="00C037BD">
            <w:pPr>
              <w:spacing w:after="0"/>
              <w:contextualSpacing/>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rPr>
            </w:pPr>
            <w:r>
              <w:rPr>
                <w:rFonts w:asciiTheme="minorHAnsi" w:hAnsiTheme="minorHAnsi" w:cstheme="minorHAnsi"/>
                <w:b w:val="0"/>
              </w:rPr>
              <w:t>Reference</w:t>
            </w:r>
          </w:p>
        </w:tc>
      </w:tr>
      <w:tr w:rsidR="009F75CC" w:rsidRPr="00AE3C3C" w14:paraId="46682628" w14:textId="77777777" w:rsidTr="00B12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3AA7F0C1" w14:textId="5BDD623F" w:rsidR="009F75CC" w:rsidRPr="00AE3C3C" w:rsidRDefault="00B53833" w:rsidP="00C037BD">
            <w:pPr>
              <w:spacing w:after="0"/>
              <w:contextualSpacing/>
              <w:jc w:val="left"/>
              <w:rPr>
                <w:rFonts w:cstheme="minorHAnsi"/>
              </w:rPr>
            </w:pPr>
            <w:r>
              <w:rPr>
                <w:rFonts w:cstheme="minorHAnsi"/>
              </w:rPr>
              <w:t>Requirement Guide</w:t>
            </w:r>
          </w:p>
        </w:tc>
        <w:tc>
          <w:tcPr>
            <w:tcW w:w="6727" w:type="dxa"/>
          </w:tcPr>
          <w:p w14:paraId="57CBF44E" w14:textId="7877CC9A" w:rsidR="009F75CC" w:rsidRPr="00AE3C3C" w:rsidRDefault="00B53833" w:rsidP="00C037BD">
            <w:pPr>
              <w:spacing w:after="0"/>
              <w:contextualSpacing/>
              <w:jc w:val="left"/>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&lt;Update link after document is uploaded into </w:t>
            </w:r>
            <w:r w:rsidR="00626E67">
              <w:rPr>
                <w:rFonts w:cstheme="minorHAnsi"/>
              </w:rPr>
              <w:t>FTP</w:t>
            </w:r>
            <w:r>
              <w:rPr>
                <w:rFonts w:cstheme="minorHAnsi"/>
              </w:rPr>
              <w:t>&gt;</w:t>
            </w:r>
          </w:p>
        </w:tc>
      </w:tr>
      <w:tr w:rsidR="009F75CC" w:rsidRPr="00AE3C3C" w14:paraId="647AC4C8" w14:textId="77777777" w:rsidTr="00B121C1">
        <w:tc>
          <w:tcPr>
            <w:cnfStyle w:val="001000000000" w:firstRow="0" w:lastRow="0" w:firstColumn="1" w:lastColumn="0" w:oddVBand="0" w:evenVBand="0" w:oddHBand="0" w:evenHBand="0" w:firstRowFirstColumn="0" w:firstRowLastColumn="0" w:lastRowFirstColumn="0" w:lastRowLastColumn="0"/>
            <w:tcW w:w="2335" w:type="dxa"/>
          </w:tcPr>
          <w:p w14:paraId="248CB3DC" w14:textId="38AFCE7E" w:rsidR="009F75CC" w:rsidRPr="00AE3C3C" w:rsidRDefault="00B53833" w:rsidP="00C037BD">
            <w:pPr>
              <w:spacing w:after="0"/>
              <w:contextualSpacing/>
              <w:jc w:val="left"/>
            </w:pPr>
            <w:r>
              <w:t>Design Document</w:t>
            </w:r>
          </w:p>
        </w:tc>
        <w:tc>
          <w:tcPr>
            <w:tcW w:w="6727" w:type="dxa"/>
          </w:tcPr>
          <w:p w14:paraId="44DCC4E8" w14:textId="1B81AE2B" w:rsidR="009F75CC" w:rsidRPr="00AE3C3C" w:rsidRDefault="00B53833" w:rsidP="00C037BD">
            <w:pPr>
              <w:spacing w:after="0"/>
              <w:contextualSpacing/>
              <w:jc w:val="left"/>
              <w:cnfStyle w:val="000000000000" w:firstRow="0" w:lastRow="0" w:firstColumn="0" w:lastColumn="0" w:oddVBand="0" w:evenVBand="0" w:oddHBand="0" w:evenHBand="0" w:firstRowFirstColumn="0" w:firstRowLastColumn="0" w:lastRowFirstColumn="0" w:lastRowLastColumn="0"/>
              <w:rPr>
                <w:rFonts w:cs="Arial"/>
              </w:rPr>
            </w:pPr>
            <w:r>
              <w:rPr>
                <w:rFonts w:cstheme="minorHAnsi"/>
              </w:rPr>
              <w:t xml:space="preserve">&lt;Update link after document is uploaded into </w:t>
            </w:r>
            <w:r w:rsidR="00626E67">
              <w:rPr>
                <w:rFonts w:cstheme="minorHAnsi"/>
              </w:rPr>
              <w:t xml:space="preserve">FTP </w:t>
            </w:r>
            <w:r>
              <w:rPr>
                <w:rFonts w:cstheme="minorHAnsi"/>
              </w:rPr>
              <w:t>&gt;</w:t>
            </w:r>
          </w:p>
        </w:tc>
      </w:tr>
      <w:tr w:rsidR="009F75CC" w:rsidRPr="00AE3C3C" w14:paraId="1938CA1E" w14:textId="77777777" w:rsidTr="00B12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54DC17F4" w14:textId="0AAA4D56" w:rsidR="00B53833" w:rsidRPr="00B121C1" w:rsidRDefault="00B53833" w:rsidP="00C037BD">
            <w:pPr>
              <w:spacing w:after="0"/>
              <w:contextualSpacing/>
              <w:jc w:val="left"/>
              <w:rPr>
                <w:b w:val="0"/>
                <w:bCs w:val="0"/>
              </w:rPr>
            </w:pPr>
            <w:r>
              <w:t>Configuration Guide</w:t>
            </w:r>
          </w:p>
        </w:tc>
        <w:tc>
          <w:tcPr>
            <w:tcW w:w="6727" w:type="dxa"/>
          </w:tcPr>
          <w:p w14:paraId="1A8FC9AE" w14:textId="0FF85D5A" w:rsidR="009F75CC" w:rsidRPr="00AE3C3C" w:rsidRDefault="00B53833" w:rsidP="00C037BD">
            <w:pPr>
              <w:spacing w:after="0"/>
              <w:contextualSpacing/>
              <w:jc w:val="left"/>
              <w:cnfStyle w:val="000000100000" w:firstRow="0" w:lastRow="0" w:firstColumn="0" w:lastColumn="0" w:oddVBand="0" w:evenVBand="0" w:oddHBand="1" w:evenHBand="0" w:firstRowFirstColumn="0" w:firstRowLastColumn="0" w:lastRowFirstColumn="0" w:lastRowLastColumn="0"/>
              <w:rPr>
                <w:rFonts w:cs="Arial"/>
              </w:rPr>
            </w:pPr>
            <w:r>
              <w:rPr>
                <w:rFonts w:cstheme="minorHAnsi"/>
              </w:rPr>
              <w:t xml:space="preserve">&lt;Update link after document is uploaded into </w:t>
            </w:r>
            <w:r w:rsidR="00626E67">
              <w:rPr>
                <w:rFonts w:cstheme="minorHAnsi"/>
              </w:rPr>
              <w:t xml:space="preserve">FTP </w:t>
            </w:r>
            <w:r>
              <w:rPr>
                <w:rFonts w:cstheme="minorHAnsi"/>
              </w:rPr>
              <w:t>&gt;</w:t>
            </w:r>
          </w:p>
        </w:tc>
      </w:tr>
      <w:tr w:rsidR="009F75CC" w:rsidRPr="00AE3C3C" w14:paraId="103821C8" w14:textId="77777777" w:rsidTr="00B121C1">
        <w:tc>
          <w:tcPr>
            <w:cnfStyle w:val="001000000000" w:firstRow="0" w:lastRow="0" w:firstColumn="1" w:lastColumn="0" w:oddVBand="0" w:evenVBand="0" w:oddHBand="0" w:evenHBand="0" w:firstRowFirstColumn="0" w:firstRowLastColumn="0" w:lastRowFirstColumn="0" w:lastRowLastColumn="0"/>
            <w:tcW w:w="2335" w:type="dxa"/>
          </w:tcPr>
          <w:p w14:paraId="32AE9354" w14:textId="40B39428" w:rsidR="009F75CC" w:rsidRPr="00AE3C3C" w:rsidRDefault="00B53833" w:rsidP="00C037BD">
            <w:pPr>
              <w:spacing w:after="0"/>
              <w:contextualSpacing/>
              <w:jc w:val="left"/>
              <w:rPr>
                <w:rFonts w:cstheme="minorHAnsi"/>
              </w:rPr>
            </w:pPr>
            <w:r>
              <w:rPr>
                <w:rFonts w:cstheme="minorHAnsi"/>
              </w:rPr>
              <w:t>Saviynt Documentation</w:t>
            </w:r>
          </w:p>
        </w:tc>
        <w:tc>
          <w:tcPr>
            <w:tcW w:w="6727" w:type="dxa"/>
          </w:tcPr>
          <w:p w14:paraId="6E56BA5B" w14:textId="1DC26A5F" w:rsidR="009F75CC" w:rsidRPr="00AE3C3C" w:rsidRDefault="00B53833" w:rsidP="00C037BD">
            <w:pPr>
              <w:spacing w:after="0"/>
              <w:contextualSpacing/>
              <w:jc w:val="left"/>
              <w:cnfStyle w:val="000000000000" w:firstRow="0" w:lastRow="0" w:firstColumn="0" w:lastColumn="0" w:oddVBand="0" w:evenVBand="0" w:oddHBand="0" w:evenHBand="0" w:firstRowFirstColumn="0" w:firstRowLastColumn="0" w:lastRowFirstColumn="0" w:lastRowLastColumn="0"/>
              <w:rPr>
                <w:rFonts w:cs="Arial"/>
              </w:rPr>
            </w:pPr>
            <w:hyperlink r:id="rId258" w:history="1">
              <w:r>
                <w:rPr>
                  <w:rStyle w:val="Hyperlink"/>
                </w:rPr>
                <w:t>https://saviynt.freshdesk.com/support/solutions</w:t>
              </w:r>
            </w:hyperlink>
          </w:p>
        </w:tc>
      </w:tr>
    </w:tbl>
    <w:p w14:paraId="65DE1BCA" w14:textId="77777777" w:rsidR="00C37313" w:rsidRPr="00AE3C3C" w:rsidRDefault="00C37313" w:rsidP="00B121C1">
      <w:pPr>
        <w:keepNext/>
        <w:keepLines/>
        <w:tabs>
          <w:tab w:val="left" w:pos="1800"/>
        </w:tabs>
        <w:spacing w:before="40" w:after="0" w:line="259" w:lineRule="auto"/>
        <w:ind w:right="-180"/>
        <w:jc w:val="left"/>
        <w:outlineLvl w:val="1"/>
      </w:pPr>
    </w:p>
    <w:sectPr w:rsidR="00C37313" w:rsidRPr="00AE3C3C" w:rsidSect="006B0706">
      <w:headerReference w:type="default" r:id="rId259"/>
      <w:footerReference w:type="default" r:id="rId260"/>
      <w:pgSz w:w="12240" w:h="15840" w:code="1"/>
      <w:pgMar w:top="1440" w:right="171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649" w:author="Rowden_Wesley_E" w:date="2021-02-22T15:27:00Z" w:initials="R">
    <w:p w14:paraId="11DA0F0B" w14:textId="21290883" w:rsidR="004B0B02" w:rsidRDefault="004B0B02">
      <w:pPr>
        <w:pStyle w:val="CommentText"/>
      </w:pPr>
      <w:r>
        <w:rPr>
          <w:rStyle w:val="CommentReference"/>
        </w:rPr>
        <w:annotationRef/>
      </w:r>
      <w:r>
        <w:rPr>
          <w:rStyle w:val="CommentReference"/>
        </w:rPr>
        <w:t>Diagrams changed to reflect addition of “and u.country = ‘US’ to restrict to US only.</w:t>
      </w:r>
    </w:p>
  </w:comment>
  <w:comment w:id="825" w:author="Rowden_Wesley_E" w:date="2021-02-22T15:39:00Z" w:initials="R">
    <w:p w14:paraId="01EEBC48" w14:textId="2116A347" w:rsidR="00690924" w:rsidRDefault="00690924">
      <w:pPr>
        <w:pStyle w:val="CommentText"/>
      </w:pPr>
      <w:r>
        <w:rPr>
          <w:rStyle w:val="CommentReference"/>
        </w:rPr>
        <w:annotationRef/>
      </w:r>
      <w:r>
        <w:t>Replace Reset Password screen to show the new maximum value of 32.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1DA0F0B" w15:done="0"/>
  <w15:commentEx w15:paraId="01EEBC4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3DE4BE0" w16cex:dateUtc="2021-02-22T21:27:00Z"/>
  <w16cex:commentExtensible w16cex:durableId="23DE4EBA" w16cex:dateUtc="2021-02-22T21: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1DA0F0B" w16cid:durableId="23DE4BE0"/>
  <w16cid:commentId w16cid:paraId="01EEBC48" w16cid:durableId="23DE4EB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F79662" w14:textId="77777777" w:rsidR="004B0B02" w:rsidRDefault="004B0B02" w:rsidP="000D7CEB">
      <w:pPr>
        <w:spacing w:after="0"/>
      </w:pPr>
      <w:r>
        <w:separator/>
      </w:r>
    </w:p>
    <w:p w14:paraId="1F512D6E" w14:textId="77777777" w:rsidR="004B0B02" w:rsidRDefault="004B0B02"/>
  </w:endnote>
  <w:endnote w:type="continuationSeparator" w:id="0">
    <w:p w14:paraId="66BA47E7" w14:textId="77777777" w:rsidR="004B0B02" w:rsidRDefault="004B0B02" w:rsidP="000D7CEB">
      <w:pPr>
        <w:spacing w:after="0"/>
      </w:pPr>
      <w:r>
        <w:continuationSeparator/>
      </w:r>
    </w:p>
    <w:p w14:paraId="13655365" w14:textId="77777777" w:rsidR="004B0B02" w:rsidRDefault="004B0B0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9999999">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Neue">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Borders>
        <w:top w:val="single" w:sz="4" w:space="0" w:color="000000"/>
      </w:tblBorders>
      <w:tblLook w:val="04A0" w:firstRow="1" w:lastRow="0" w:firstColumn="1" w:lastColumn="0" w:noHBand="0" w:noVBand="1"/>
    </w:tblPr>
    <w:tblGrid>
      <w:gridCol w:w="3024"/>
      <w:gridCol w:w="3042"/>
      <w:gridCol w:w="3024"/>
    </w:tblGrid>
    <w:tr w:rsidR="004B0B02" w14:paraId="2FA91989" w14:textId="77777777" w:rsidTr="000D7CEB">
      <w:tc>
        <w:tcPr>
          <w:tcW w:w="3117" w:type="dxa"/>
          <w:shd w:val="clear" w:color="auto" w:fill="auto"/>
        </w:tcPr>
        <w:p w14:paraId="45D006CC" w14:textId="77777777" w:rsidR="004B0B02" w:rsidRPr="00FB7A12" w:rsidRDefault="004B0B02" w:rsidP="000D7CEB">
          <w:pPr>
            <w:pStyle w:val="Footer"/>
            <w:spacing w:line="180" w:lineRule="exact"/>
            <w:rPr>
              <w:sz w:val="16"/>
              <w:lang w:eastAsia="en-GB"/>
            </w:rPr>
          </w:pPr>
        </w:p>
      </w:tc>
      <w:tc>
        <w:tcPr>
          <w:tcW w:w="3126" w:type="dxa"/>
          <w:shd w:val="clear" w:color="auto" w:fill="auto"/>
        </w:tcPr>
        <w:p w14:paraId="58A18AF6" w14:textId="77777777" w:rsidR="004B0B02" w:rsidRPr="00FB7A12" w:rsidRDefault="004B0B02" w:rsidP="000D7CEB">
          <w:pPr>
            <w:pStyle w:val="Footer"/>
            <w:spacing w:line="180" w:lineRule="exact"/>
            <w:jc w:val="center"/>
            <w:rPr>
              <w:sz w:val="16"/>
              <w:lang w:eastAsia="en-GB"/>
            </w:rPr>
          </w:pPr>
          <w:r w:rsidRPr="00FB7A12">
            <w:rPr>
              <w:sz w:val="16"/>
              <w:lang w:eastAsia="en-GB"/>
            </w:rPr>
            <w:t xml:space="preserve">Page </w:t>
          </w:r>
          <w:r w:rsidRPr="00FB7A12">
            <w:rPr>
              <w:sz w:val="16"/>
              <w:lang w:eastAsia="en-GB"/>
            </w:rPr>
            <w:fldChar w:fldCharType="begin"/>
          </w:r>
          <w:r w:rsidRPr="00FB7A12">
            <w:rPr>
              <w:sz w:val="16"/>
              <w:lang w:eastAsia="en-GB"/>
            </w:rPr>
            <w:instrText xml:space="preserve"> PAGE  \* Arabic  \* MERGEFORMAT </w:instrText>
          </w:r>
          <w:r w:rsidRPr="00FB7A12">
            <w:rPr>
              <w:sz w:val="16"/>
              <w:lang w:eastAsia="en-GB"/>
            </w:rPr>
            <w:fldChar w:fldCharType="separate"/>
          </w:r>
          <w:r>
            <w:rPr>
              <w:noProof/>
              <w:sz w:val="16"/>
              <w:lang w:eastAsia="en-GB"/>
            </w:rPr>
            <w:t>56</w:t>
          </w:r>
          <w:r w:rsidRPr="00FB7A12">
            <w:rPr>
              <w:sz w:val="16"/>
              <w:lang w:eastAsia="en-GB"/>
            </w:rPr>
            <w:fldChar w:fldCharType="end"/>
          </w:r>
          <w:r w:rsidRPr="00FB7A12">
            <w:rPr>
              <w:sz w:val="16"/>
              <w:lang w:eastAsia="en-GB"/>
            </w:rPr>
            <w:t xml:space="preserve"> of </w:t>
          </w:r>
          <w:r w:rsidRPr="00FB7A12">
            <w:rPr>
              <w:sz w:val="16"/>
              <w:lang w:eastAsia="en-GB"/>
            </w:rPr>
            <w:fldChar w:fldCharType="begin"/>
          </w:r>
          <w:r w:rsidRPr="00FB7A12">
            <w:rPr>
              <w:sz w:val="16"/>
              <w:lang w:eastAsia="en-GB"/>
            </w:rPr>
            <w:instrText xml:space="preserve"> NUMPAGES  \* Arabic  \* MERGEFORMAT </w:instrText>
          </w:r>
          <w:r w:rsidRPr="00FB7A12">
            <w:rPr>
              <w:sz w:val="16"/>
              <w:lang w:eastAsia="en-GB"/>
            </w:rPr>
            <w:fldChar w:fldCharType="separate"/>
          </w:r>
          <w:r>
            <w:rPr>
              <w:noProof/>
              <w:sz w:val="16"/>
              <w:lang w:eastAsia="en-GB"/>
            </w:rPr>
            <w:t>226</w:t>
          </w:r>
          <w:r w:rsidRPr="00FB7A12">
            <w:rPr>
              <w:sz w:val="16"/>
              <w:lang w:eastAsia="en-GB"/>
            </w:rPr>
            <w:fldChar w:fldCharType="end"/>
          </w:r>
        </w:p>
      </w:tc>
      <w:tc>
        <w:tcPr>
          <w:tcW w:w="3117" w:type="dxa"/>
          <w:shd w:val="clear" w:color="auto" w:fill="auto"/>
        </w:tcPr>
        <w:p w14:paraId="485CEAD0" w14:textId="77777777" w:rsidR="004B0B02" w:rsidRPr="00FB7A12" w:rsidRDefault="004B0B02" w:rsidP="000D7CEB">
          <w:pPr>
            <w:pStyle w:val="Footer"/>
            <w:jc w:val="right"/>
            <w:rPr>
              <w:sz w:val="16"/>
              <w:lang w:eastAsia="en-GB"/>
            </w:rPr>
          </w:pPr>
        </w:p>
      </w:tc>
    </w:tr>
  </w:tbl>
  <w:p w14:paraId="05456CCC" w14:textId="77777777" w:rsidR="004B0B02" w:rsidRDefault="004B0B02">
    <w:pPr>
      <w:pStyle w:val="Footer"/>
    </w:pPr>
  </w:p>
  <w:p w14:paraId="536B8149" w14:textId="77777777" w:rsidR="004B0B02" w:rsidRDefault="004B0B0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7269D5" w14:textId="77777777" w:rsidR="004B0B02" w:rsidRDefault="004B0B02" w:rsidP="000D7CEB">
      <w:pPr>
        <w:spacing w:after="0"/>
      </w:pPr>
      <w:r>
        <w:separator/>
      </w:r>
    </w:p>
    <w:p w14:paraId="1452ECFE" w14:textId="77777777" w:rsidR="004B0B02" w:rsidRDefault="004B0B02"/>
  </w:footnote>
  <w:footnote w:type="continuationSeparator" w:id="0">
    <w:p w14:paraId="49CF18CC" w14:textId="77777777" w:rsidR="004B0B02" w:rsidRDefault="004B0B02" w:rsidP="000D7CEB">
      <w:pPr>
        <w:spacing w:after="0"/>
      </w:pPr>
      <w:r>
        <w:continuationSeparator/>
      </w:r>
    </w:p>
    <w:p w14:paraId="28F72633" w14:textId="77777777" w:rsidR="004B0B02" w:rsidRDefault="004B0B0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BA52C3" w14:textId="0946ED8D" w:rsidR="004B0B02" w:rsidRDefault="004B0B02" w:rsidP="00D5357F">
    <w:pPr>
      <w:pStyle w:val="Header"/>
    </w:pPr>
    <w:r w:rsidRPr="00D65065">
      <w:rPr>
        <w:noProof/>
      </w:rPr>
      <w:drawing>
        <wp:anchor distT="0" distB="0" distL="114300" distR="114300" simplePos="0" relativeHeight="251661312" behindDoc="0" locked="0" layoutInCell="1" allowOverlap="1" wp14:anchorId="0113EB9B" wp14:editId="74424151">
          <wp:simplePos x="0" y="0"/>
          <wp:positionH relativeFrom="column">
            <wp:posOffset>5115464</wp:posOffset>
          </wp:positionH>
          <wp:positionV relativeFrom="paragraph">
            <wp:posOffset>17253</wp:posOffset>
          </wp:positionV>
          <wp:extent cx="755650" cy="323850"/>
          <wp:effectExtent l="0" t="0" r="6350" b="0"/>
          <wp:wrapNone/>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ynelee\Desktop\Gore_logo_fullcolor_calogo1934.jpg"/>
                  <pic:cNvPicPr>
                    <a:picLocks noChangeAspect="1" noChangeArrowheads="1"/>
                  </pic:cNvPicPr>
                </pic:nvPicPr>
                <pic:blipFill>
                  <a:blip r:embed="rId1"/>
                  <a:stretch>
                    <a:fillRect/>
                  </a:stretch>
                </pic:blipFill>
                <pic:spPr bwMode="auto">
                  <a:xfrm>
                    <a:off x="0" y="0"/>
                    <a:ext cx="755650" cy="323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5065">
      <w:rPr>
        <w:noProof/>
      </w:rPr>
      <w:drawing>
        <wp:anchor distT="0" distB="0" distL="114300" distR="114300" simplePos="0" relativeHeight="251659264" behindDoc="0" locked="0" layoutInCell="1" allowOverlap="1" wp14:anchorId="3DF4B2B8" wp14:editId="38719112">
          <wp:simplePos x="0" y="0"/>
          <wp:positionH relativeFrom="column">
            <wp:posOffset>5112689</wp:posOffset>
          </wp:positionH>
          <wp:positionV relativeFrom="paragraph">
            <wp:posOffset>14391</wp:posOffset>
          </wp:positionV>
          <wp:extent cx="755650" cy="377825"/>
          <wp:effectExtent l="0" t="0" r="6350" b="0"/>
          <wp:wrapNone/>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ynelee\Desktop\Gore_logo_fullcolor_calogo1934.jpg"/>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755650" cy="3778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3680940" wp14:editId="19378F6E">
          <wp:extent cx="920750" cy="428625"/>
          <wp:effectExtent l="0" t="0" r="0" b="9525"/>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934807" cy="435169"/>
                  </a:xfrm>
                  <a:prstGeom prst="rect">
                    <a:avLst/>
                  </a:prstGeom>
                </pic:spPr>
              </pic:pic>
            </a:graphicData>
          </a:graphic>
        </wp:inline>
      </w:drawing>
    </w:r>
    <w:r>
      <w:tab/>
    </w:r>
    <w:r>
      <w:tab/>
    </w:r>
  </w:p>
  <w:p w14:paraId="3DC07977" w14:textId="77777777" w:rsidR="004B0B02" w:rsidRDefault="004B0B02" w:rsidP="00D5357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D6C3CB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FA634D"/>
    <w:multiLevelType w:val="multilevel"/>
    <w:tmpl w:val="7C86BF8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 w15:restartNumberingAfterBreak="0">
    <w:nsid w:val="03655B4B"/>
    <w:multiLevelType w:val="multilevel"/>
    <w:tmpl w:val="3E220C4E"/>
    <w:lvl w:ilvl="0">
      <w:start w:val="1"/>
      <w:numFmt w:val="decimal"/>
      <w:lvlText w:val="%1."/>
      <w:lvlJc w:val="left"/>
      <w:pPr>
        <w:ind w:left="720" w:hanging="360"/>
      </w:pPr>
      <w:rPr>
        <w:rFonts w:asciiTheme="minorHAnsi" w:hAnsiTheme="minorHAnsi" w:cstheme="minorHAnsi"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 w15:restartNumberingAfterBreak="0">
    <w:nsid w:val="03CE30EC"/>
    <w:multiLevelType w:val="hybridMultilevel"/>
    <w:tmpl w:val="08E0B2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4060500"/>
    <w:multiLevelType w:val="multilevel"/>
    <w:tmpl w:val="15001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5067958"/>
    <w:multiLevelType w:val="multilevel"/>
    <w:tmpl w:val="F7A29F30"/>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6" w15:restartNumberingAfterBreak="0">
    <w:nsid w:val="06036045"/>
    <w:multiLevelType w:val="multilevel"/>
    <w:tmpl w:val="2E54AE7E"/>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7" w15:restartNumberingAfterBreak="0">
    <w:nsid w:val="067C6934"/>
    <w:multiLevelType w:val="hybridMultilevel"/>
    <w:tmpl w:val="7750C17E"/>
    <w:lvl w:ilvl="0" w:tplc="04090019">
      <w:start w:val="1"/>
      <w:numFmt w:val="lowerLetter"/>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6E65190"/>
    <w:multiLevelType w:val="hybridMultilevel"/>
    <w:tmpl w:val="1B063C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88B6B18"/>
    <w:multiLevelType w:val="multilevel"/>
    <w:tmpl w:val="8C762414"/>
    <w:lvl w:ilvl="0">
      <w:start w:val="1"/>
      <w:numFmt w:val="decimal"/>
      <w:lvlText w:val="%1."/>
      <w:lvlJc w:val="left"/>
      <w:pPr>
        <w:tabs>
          <w:tab w:val="num" w:pos="360"/>
        </w:tabs>
        <w:ind w:left="360" w:hanging="360"/>
      </w:pPr>
      <w:rPr>
        <w:rFonts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0" w15:restartNumberingAfterBreak="0">
    <w:nsid w:val="09763491"/>
    <w:multiLevelType w:val="multilevel"/>
    <w:tmpl w:val="CA522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9A5321F"/>
    <w:multiLevelType w:val="multilevel"/>
    <w:tmpl w:val="2E54AE7E"/>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2" w15:restartNumberingAfterBreak="0">
    <w:nsid w:val="0CD04603"/>
    <w:multiLevelType w:val="multilevel"/>
    <w:tmpl w:val="44AE443E"/>
    <w:lvl w:ilvl="0">
      <w:start w:val="1"/>
      <w:numFmt w:val="bullet"/>
      <w:lvlText w:val=""/>
      <w:lvlJc w:val="left"/>
      <w:pPr>
        <w:tabs>
          <w:tab w:val="num" w:pos="960"/>
        </w:tabs>
        <w:ind w:left="960" w:hanging="360"/>
      </w:pPr>
      <w:rPr>
        <w:rFonts w:ascii="Symbol" w:hAnsi="Symbol" w:hint="default"/>
        <w:sz w:val="20"/>
      </w:rPr>
    </w:lvl>
    <w:lvl w:ilvl="1" w:tentative="1">
      <w:start w:val="1"/>
      <w:numFmt w:val="bullet"/>
      <w:lvlText w:val=""/>
      <w:lvlJc w:val="left"/>
      <w:pPr>
        <w:tabs>
          <w:tab w:val="num" w:pos="1680"/>
        </w:tabs>
        <w:ind w:left="1680" w:hanging="360"/>
      </w:pPr>
      <w:rPr>
        <w:rFonts w:ascii="Symbol" w:hAnsi="Symbol" w:hint="default"/>
        <w:sz w:val="20"/>
      </w:rPr>
    </w:lvl>
    <w:lvl w:ilvl="2" w:tentative="1">
      <w:start w:val="1"/>
      <w:numFmt w:val="bullet"/>
      <w:lvlText w:val=""/>
      <w:lvlJc w:val="left"/>
      <w:pPr>
        <w:tabs>
          <w:tab w:val="num" w:pos="2400"/>
        </w:tabs>
        <w:ind w:left="2400" w:hanging="360"/>
      </w:pPr>
      <w:rPr>
        <w:rFonts w:ascii="Symbol" w:hAnsi="Symbol" w:hint="default"/>
        <w:sz w:val="20"/>
      </w:rPr>
    </w:lvl>
    <w:lvl w:ilvl="3" w:tentative="1">
      <w:start w:val="1"/>
      <w:numFmt w:val="bullet"/>
      <w:lvlText w:val=""/>
      <w:lvlJc w:val="left"/>
      <w:pPr>
        <w:tabs>
          <w:tab w:val="num" w:pos="3120"/>
        </w:tabs>
        <w:ind w:left="3120" w:hanging="360"/>
      </w:pPr>
      <w:rPr>
        <w:rFonts w:ascii="Symbol" w:hAnsi="Symbol" w:hint="default"/>
        <w:sz w:val="20"/>
      </w:rPr>
    </w:lvl>
    <w:lvl w:ilvl="4" w:tentative="1">
      <w:start w:val="1"/>
      <w:numFmt w:val="bullet"/>
      <w:lvlText w:val=""/>
      <w:lvlJc w:val="left"/>
      <w:pPr>
        <w:tabs>
          <w:tab w:val="num" w:pos="3840"/>
        </w:tabs>
        <w:ind w:left="3840" w:hanging="360"/>
      </w:pPr>
      <w:rPr>
        <w:rFonts w:ascii="Symbol" w:hAnsi="Symbol" w:hint="default"/>
        <w:sz w:val="20"/>
      </w:rPr>
    </w:lvl>
    <w:lvl w:ilvl="5" w:tentative="1">
      <w:start w:val="1"/>
      <w:numFmt w:val="bullet"/>
      <w:lvlText w:val=""/>
      <w:lvlJc w:val="left"/>
      <w:pPr>
        <w:tabs>
          <w:tab w:val="num" w:pos="4560"/>
        </w:tabs>
        <w:ind w:left="4560" w:hanging="360"/>
      </w:pPr>
      <w:rPr>
        <w:rFonts w:ascii="Symbol" w:hAnsi="Symbol" w:hint="default"/>
        <w:sz w:val="20"/>
      </w:rPr>
    </w:lvl>
    <w:lvl w:ilvl="6" w:tentative="1">
      <w:start w:val="1"/>
      <w:numFmt w:val="bullet"/>
      <w:lvlText w:val=""/>
      <w:lvlJc w:val="left"/>
      <w:pPr>
        <w:tabs>
          <w:tab w:val="num" w:pos="5280"/>
        </w:tabs>
        <w:ind w:left="5280" w:hanging="360"/>
      </w:pPr>
      <w:rPr>
        <w:rFonts w:ascii="Symbol" w:hAnsi="Symbol" w:hint="default"/>
        <w:sz w:val="20"/>
      </w:rPr>
    </w:lvl>
    <w:lvl w:ilvl="7" w:tentative="1">
      <w:start w:val="1"/>
      <w:numFmt w:val="bullet"/>
      <w:lvlText w:val=""/>
      <w:lvlJc w:val="left"/>
      <w:pPr>
        <w:tabs>
          <w:tab w:val="num" w:pos="6000"/>
        </w:tabs>
        <w:ind w:left="6000" w:hanging="360"/>
      </w:pPr>
      <w:rPr>
        <w:rFonts w:ascii="Symbol" w:hAnsi="Symbol" w:hint="default"/>
        <w:sz w:val="20"/>
      </w:rPr>
    </w:lvl>
    <w:lvl w:ilvl="8" w:tentative="1">
      <w:start w:val="1"/>
      <w:numFmt w:val="bullet"/>
      <w:lvlText w:val=""/>
      <w:lvlJc w:val="left"/>
      <w:pPr>
        <w:tabs>
          <w:tab w:val="num" w:pos="6720"/>
        </w:tabs>
        <w:ind w:left="6720" w:hanging="360"/>
      </w:pPr>
      <w:rPr>
        <w:rFonts w:ascii="Symbol" w:hAnsi="Symbol" w:hint="default"/>
        <w:sz w:val="20"/>
      </w:rPr>
    </w:lvl>
  </w:abstractNum>
  <w:abstractNum w:abstractNumId="13" w15:restartNumberingAfterBreak="0">
    <w:nsid w:val="0F9572A5"/>
    <w:multiLevelType w:val="hybridMultilevel"/>
    <w:tmpl w:val="3E220C4E"/>
    <w:lvl w:ilvl="0" w:tplc="C26AD678">
      <w:start w:val="1"/>
      <w:numFmt w:val="decimal"/>
      <w:lvlText w:val="%1."/>
      <w:lvlJc w:val="left"/>
      <w:pPr>
        <w:ind w:left="720" w:hanging="360"/>
      </w:pPr>
      <w:rPr>
        <w:rFonts w:asciiTheme="minorHAnsi" w:hAnsiTheme="minorHAnsi" w:cs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D3214B"/>
    <w:multiLevelType w:val="multilevel"/>
    <w:tmpl w:val="F9C0C1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3294BF2"/>
    <w:multiLevelType w:val="multilevel"/>
    <w:tmpl w:val="2E54AE7E"/>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6" w15:restartNumberingAfterBreak="0">
    <w:nsid w:val="14D144A8"/>
    <w:multiLevelType w:val="hybridMultilevel"/>
    <w:tmpl w:val="BC48CB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5FF07DB"/>
    <w:multiLevelType w:val="multilevel"/>
    <w:tmpl w:val="2E54AE7E"/>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8" w15:restartNumberingAfterBreak="0">
    <w:nsid w:val="16BE1A46"/>
    <w:multiLevelType w:val="singleLevel"/>
    <w:tmpl w:val="212878B8"/>
    <w:lvl w:ilvl="0">
      <w:start w:val="1"/>
      <w:numFmt w:val="decimal"/>
      <w:lvlText w:val="%1."/>
      <w:lvlJc w:val="left"/>
      <w:pPr>
        <w:ind w:left="720" w:hanging="360"/>
      </w:pPr>
      <w:rPr>
        <w:rFonts w:hint="default"/>
        <w:color w:val="auto"/>
        <w:sz w:val="20"/>
        <w:szCs w:val="20"/>
      </w:rPr>
    </w:lvl>
  </w:abstractNum>
  <w:abstractNum w:abstractNumId="19" w15:restartNumberingAfterBreak="0">
    <w:nsid w:val="170A1888"/>
    <w:multiLevelType w:val="multilevel"/>
    <w:tmpl w:val="8D6CDCA6"/>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75001C2"/>
    <w:multiLevelType w:val="hybridMultilevel"/>
    <w:tmpl w:val="233E60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7A70E61"/>
    <w:multiLevelType w:val="hybridMultilevel"/>
    <w:tmpl w:val="8BA6EFF8"/>
    <w:lvl w:ilvl="0" w:tplc="AEB02034">
      <w:start w:val="1"/>
      <w:numFmt w:val="decimal"/>
      <w:lvlText w:val="%1."/>
      <w:lvlJc w:val="left"/>
      <w:pPr>
        <w:ind w:left="720" w:hanging="360"/>
      </w:pPr>
      <w:rPr>
        <w:rFonts w:hint="default"/>
        <w:b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8051AE8"/>
    <w:multiLevelType w:val="hybridMultilevel"/>
    <w:tmpl w:val="E7E004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5F1D09"/>
    <w:multiLevelType w:val="multilevel"/>
    <w:tmpl w:val="D1C86244"/>
    <w:lvl w:ilvl="0">
      <w:start w:val="1"/>
      <w:numFmt w:val="decimal"/>
      <w:lvlText w:val="%1."/>
      <w:lvlJc w:val="left"/>
      <w:pPr>
        <w:tabs>
          <w:tab w:val="num" w:pos="340"/>
        </w:tabs>
        <w:ind w:left="340" w:hanging="340"/>
      </w:pPr>
      <w:rPr>
        <w:rFonts w:hint="default"/>
      </w:rPr>
    </w:lvl>
    <w:lvl w:ilvl="1">
      <w:start w:val="1"/>
      <w:numFmt w:val="lowerLetter"/>
      <w:lvlText w:val="—"/>
      <w:lvlJc w:val="left"/>
      <w:pPr>
        <w:tabs>
          <w:tab w:val="num" w:pos="680"/>
        </w:tabs>
        <w:ind w:left="680" w:hanging="340"/>
      </w:pPr>
      <w:rPr>
        <w:rFonts w:ascii="Arial" w:hAnsi="Arial" w:cs="Arial"/>
        <w:sz w:val="24"/>
      </w:rPr>
    </w:lvl>
    <w:lvl w:ilvl="2">
      <w:start w:val="1"/>
      <w:numFmt w:val="lowerRoman"/>
      <w:lvlText w:val="-"/>
      <w:lvlJc w:val="left"/>
      <w:pPr>
        <w:tabs>
          <w:tab w:val="num" w:pos="1020"/>
        </w:tabs>
        <w:ind w:left="1020" w:hanging="340"/>
      </w:pPr>
      <w:rPr>
        <w:rFonts w:ascii="9999999" w:hAnsi="9999999" w:hint="default"/>
      </w:rPr>
    </w:lvl>
    <w:lvl w:ilvl="3">
      <w:start w:val="1"/>
      <w:numFmt w:val="decimal"/>
      <w:lvlText w:val="—"/>
      <w:lvlJc w:val="left"/>
      <w:pPr>
        <w:tabs>
          <w:tab w:val="num" w:pos="1361"/>
        </w:tabs>
        <w:ind w:left="1361" w:hanging="341"/>
      </w:pPr>
      <w:rPr>
        <w:rFonts w:ascii="Arial" w:hAnsi="Arial" w:cs="Arial" w:hint="default"/>
      </w:rPr>
    </w:lvl>
    <w:lvl w:ilvl="4">
      <w:start w:val="1"/>
      <w:numFmt w:val="lowerLetter"/>
      <w:lvlText w:val="-"/>
      <w:lvlJc w:val="left"/>
      <w:pPr>
        <w:tabs>
          <w:tab w:val="num" w:pos="1701"/>
        </w:tabs>
        <w:ind w:left="1701" w:hanging="340"/>
      </w:pPr>
      <w:rPr>
        <w:rFonts w:ascii="9999999" w:hAnsi="9999999" w:hint="default"/>
      </w:rPr>
    </w:lvl>
    <w:lvl w:ilvl="5">
      <w:start w:val="1"/>
      <w:numFmt w:val="lowerRoman"/>
      <w:lvlText w:val="—"/>
      <w:lvlJc w:val="left"/>
      <w:pPr>
        <w:tabs>
          <w:tab w:val="num" w:pos="2041"/>
        </w:tabs>
        <w:ind w:left="2041" w:hanging="340"/>
      </w:pPr>
      <w:rPr>
        <w:rFonts w:ascii="Arial" w:hAnsi="Arial" w:cs="Arial" w:hint="default"/>
      </w:rPr>
    </w:lvl>
    <w:lvl w:ilvl="6">
      <w:start w:val="1"/>
      <w:numFmt w:val="decimal"/>
      <w:lvlText w:val="-"/>
      <w:lvlJc w:val="left"/>
      <w:pPr>
        <w:tabs>
          <w:tab w:val="num" w:pos="2381"/>
        </w:tabs>
        <w:ind w:left="2381" w:hanging="340"/>
      </w:pPr>
      <w:rPr>
        <w:rFonts w:ascii="9999999" w:hAnsi="9999999" w:hint="default"/>
      </w:rPr>
    </w:lvl>
    <w:lvl w:ilvl="7">
      <w:start w:val="1"/>
      <w:numFmt w:val="lowerLetter"/>
      <w:lvlText w:val="—"/>
      <w:lvlJc w:val="left"/>
      <w:pPr>
        <w:tabs>
          <w:tab w:val="num" w:pos="2721"/>
        </w:tabs>
        <w:ind w:left="2721" w:hanging="340"/>
      </w:pPr>
      <w:rPr>
        <w:rFonts w:ascii="Arial" w:hAnsi="Arial" w:cs="Arial" w:hint="default"/>
      </w:rPr>
    </w:lvl>
    <w:lvl w:ilvl="8">
      <w:start w:val="1"/>
      <w:numFmt w:val="lowerRoman"/>
      <w:lvlText w:val="-"/>
      <w:lvlJc w:val="left"/>
      <w:pPr>
        <w:tabs>
          <w:tab w:val="num" w:pos="3061"/>
        </w:tabs>
        <w:ind w:left="3061" w:hanging="340"/>
      </w:pPr>
      <w:rPr>
        <w:rFonts w:ascii="9999999" w:hAnsi="9999999" w:hint="default"/>
      </w:rPr>
    </w:lvl>
  </w:abstractNum>
  <w:abstractNum w:abstractNumId="24" w15:restartNumberingAfterBreak="0">
    <w:nsid w:val="192F4BA4"/>
    <w:multiLevelType w:val="multilevel"/>
    <w:tmpl w:val="D1C86244"/>
    <w:lvl w:ilvl="0">
      <w:start w:val="1"/>
      <w:numFmt w:val="decimal"/>
      <w:lvlText w:val="%1."/>
      <w:lvlJc w:val="left"/>
      <w:pPr>
        <w:tabs>
          <w:tab w:val="num" w:pos="340"/>
        </w:tabs>
        <w:ind w:left="340" w:hanging="340"/>
      </w:pPr>
      <w:rPr>
        <w:rFonts w:hint="default"/>
      </w:rPr>
    </w:lvl>
    <w:lvl w:ilvl="1">
      <w:start w:val="1"/>
      <w:numFmt w:val="lowerLetter"/>
      <w:lvlText w:val="—"/>
      <w:lvlJc w:val="left"/>
      <w:pPr>
        <w:tabs>
          <w:tab w:val="num" w:pos="680"/>
        </w:tabs>
        <w:ind w:left="680" w:hanging="340"/>
      </w:pPr>
      <w:rPr>
        <w:rFonts w:ascii="Arial" w:hAnsi="Arial" w:cs="Arial"/>
        <w:sz w:val="24"/>
      </w:rPr>
    </w:lvl>
    <w:lvl w:ilvl="2">
      <w:start w:val="1"/>
      <w:numFmt w:val="lowerRoman"/>
      <w:lvlText w:val="-"/>
      <w:lvlJc w:val="left"/>
      <w:pPr>
        <w:tabs>
          <w:tab w:val="num" w:pos="1020"/>
        </w:tabs>
        <w:ind w:left="1020" w:hanging="340"/>
      </w:pPr>
      <w:rPr>
        <w:rFonts w:ascii="9999999" w:hAnsi="9999999" w:hint="default"/>
      </w:rPr>
    </w:lvl>
    <w:lvl w:ilvl="3">
      <w:start w:val="1"/>
      <w:numFmt w:val="decimal"/>
      <w:lvlText w:val="—"/>
      <w:lvlJc w:val="left"/>
      <w:pPr>
        <w:tabs>
          <w:tab w:val="num" w:pos="1361"/>
        </w:tabs>
        <w:ind w:left="1361" w:hanging="341"/>
      </w:pPr>
      <w:rPr>
        <w:rFonts w:ascii="Arial" w:hAnsi="Arial" w:cs="Arial" w:hint="default"/>
      </w:rPr>
    </w:lvl>
    <w:lvl w:ilvl="4">
      <w:start w:val="1"/>
      <w:numFmt w:val="lowerLetter"/>
      <w:lvlText w:val="-"/>
      <w:lvlJc w:val="left"/>
      <w:pPr>
        <w:tabs>
          <w:tab w:val="num" w:pos="1701"/>
        </w:tabs>
        <w:ind w:left="1701" w:hanging="340"/>
      </w:pPr>
      <w:rPr>
        <w:rFonts w:ascii="9999999" w:hAnsi="9999999" w:hint="default"/>
      </w:rPr>
    </w:lvl>
    <w:lvl w:ilvl="5">
      <w:start w:val="1"/>
      <w:numFmt w:val="lowerRoman"/>
      <w:lvlText w:val="—"/>
      <w:lvlJc w:val="left"/>
      <w:pPr>
        <w:tabs>
          <w:tab w:val="num" w:pos="2041"/>
        </w:tabs>
        <w:ind w:left="2041" w:hanging="340"/>
      </w:pPr>
      <w:rPr>
        <w:rFonts w:ascii="Arial" w:hAnsi="Arial" w:cs="Arial" w:hint="default"/>
      </w:rPr>
    </w:lvl>
    <w:lvl w:ilvl="6">
      <w:start w:val="1"/>
      <w:numFmt w:val="decimal"/>
      <w:lvlText w:val="-"/>
      <w:lvlJc w:val="left"/>
      <w:pPr>
        <w:tabs>
          <w:tab w:val="num" w:pos="2381"/>
        </w:tabs>
        <w:ind w:left="2381" w:hanging="340"/>
      </w:pPr>
      <w:rPr>
        <w:rFonts w:ascii="9999999" w:hAnsi="9999999" w:hint="default"/>
      </w:rPr>
    </w:lvl>
    <w:lvl w:ilvl="7">
      <w:start w:val="1"/>
      <w:numFmt w:val="lowerLetter"/>
      <w:lvlText w:val="—"/>
      <w:lvlJc w:val="left"/>
      <w:pPr>
        <w:tabs>
          <w:tab w:val="num" w:pos="2721"/>
        </w:tabs>
        <w:ind w:left="2721" w:hanging="340"/>
      </w:pPr>
      <w:rPr>
        <w:rFonts w:ascii="Arial" w:hAnsi="Arial" w:cs="Arial" w:hint="default"/>
      </w:rPr>
    </w:lvl>
    <w:lvl w:ilvl="8">
      <w:start w:val="1"/>
      <w:numFmt w:val="lowerRoman"/>
      <w:lvlText w:val="-"/>
      <w:lvlJc w:val="left"/>
      <w:pPr>
        <w:tabs>
          <w:tab w:val="num" w:pos="3061"/>
        </w:tabs>
        <w:ind w:left="3061" w:hanging="340"/>
      </w:pPr>
      <w:rPr>
        <w:rFonts w:ascii="9999999" w:hAnsi="9999999" w:hint="default"/>
      </w:rPr>
    </w:lvl>
  </w:abstractNum>
  <w:abstractNum w:abstractNumId="25" w15:restartNumberingAfterBreak="0">
    <w:nsid w:val="198C3D96"/>
    <w:multiLevelType w:val="hybridMultilevel"/>
    <w:tmpl w:val="0700EAB0"/>
    <w:lvl w:ilvl="0" w:tplc="B4FCC416">
      <w:start w:val="1"/>
      <w:numFmt w:val="decimal"/>
      <w:suff w:val="space"/>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1A2663AC"/>
    <w:multiLevelType w:val="singleLevel"/>
    <w:tmpl w:val="212878B8"/>
    <w:lvl w:ilvl="0">
      <w:start w:val="1"/>
      <w:numFmt w:val="decimal"/>
      <w:lvlText w:val="%1."/>
      <w:lvlJc w:val="left"/>
      <w:pPr>
        <w:ind w:left="720" w:hanging="360"/>
      </w:pPr>
      <w:rPr>
        <w:rFonts w:hint="default"/>
        <w:color w:val="auto"/>
        <w:sz w:val="20"/>
        <w:szCs w:val="20"/>
      </w:rPr>
    </w:lvl>
  </w:abstractNum>
  <w:abstractNum w:abstractNumId="27" w15:restartNumberingAfterBreak="0">
    <w:nsid w:val="1A5B52FC"/>
    <w:multiLevelType w:val="multilevel"/>
    <w:tmpl w:val="7AC2EE7A"/>
    <w:lvl w:ilvl="0">
      <w:start w:val="1"/>
      <w:numFmt w:val="decimal"/>
      <w:lvlText w:val="%1."/>
      <w:lvlJc w:val="left"/>
      <w:pPr>
        <w:ind w:left="720" w:hanging="360"/>
      </w:pPr>
    </w:lvl>
    <w:lvl w:ilvl="1">
      <w:start w:val="1"/>
      <w:numFmt w:val="decimal"/>
      <w:lvlText w:val="%2."/>
      <w:lvlJc w:val="left"/>
      <w:pPr>
        <w:ind w:left="1440" w:hanging="360"/>
      </w:pPr>
      <w:rPr>
        <w:rFonts w:ascii="Calibri" w:eastAsia="Times New Roman" w:hAnsi="Calibri" w:cs="Times New Roman"/>
      </w:r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8" w15:restartNumberingAfterBreak="0">
    <w:nsid w:val="1A781A65"/>
    <w:multiLevelType w:val="hybridMultilevel"/>
    <w:tmpl w:val="F9304232"/>
    <w:lvl w:ilvl="0" w:tplc="0409000F">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9" w15:restartNumberingAfterBreak="0">
    <w:nsid w:val="1C62143D"/>
    <w:multiLevelType w:val="singleLevel"/>
    <w:tmpl w:val="212878B8"/>
    <w:lvl w:ilvl="0">
      <w:start w:val="1"/>
      <w:numFmt w:val="decimal"/>
      <w:lvlText w:val="%1."/>
      <w:lvlJc w:val="left"/>
      <w:pPr>
        <w:ind w:left="720" w:hanging="360"/>
      </w:pPr>
      <w:rPr>
        <w:rFonts w:hint="default"/>
        <w:color w:val="auto"/>
        <w:sz w:val="20"/>
        <w:szCs w:val="20"/>
      </w:rPr>
    </w:lvl>
  </w:abstractNum>
  <w:abstractNum w:abstractNumId="30" w15:restartNumberingAfterBreak="0">
    <w:nsid w:val="1DF20EA3"/>
    <w:multiLevelType w:val="hybridMultilevel"/>
    <w:tmpl w:val="4CF6F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E1242C2"/>
    <w:multiLevelType w:val="hybridMultilevel"/>
    <w:tmpl w:val="768A00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E251A9D"/>
    <w:multiLevelType w:val="multilevel"/>
    <w:tmpl w:val="C3ECC8BE"/>
    <w:lvl w:ilvl="0">
      <w:start w:val="1"/>
      <w:numFmt w:val="decimal"/>
      <w:lvlText w:val="%1."/>
      <w:lvlJc w:val="left"/>
      <w:pPr>
        <w:ind w:left="720" w:hanging="360"/>
      </w:pPr>
      <w:rPr>
        <w:rFonts w:asciiTheme="minorHAnsi" w:hAnsiTheme="minorHAnsi" w:cstheme="minorHAnsi"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3" w15:restartNumberingAfterBreak="0">
    <w:nsid w:val="1E560E3D"/>
    <w:multiLevelType w:val="hybridMultilevel"/>
    <w:tmpl w:val="BA8AD7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21AC011D"/>
    <w:multiLevelType w:val="hybridMultilevel"/>
    <w:tmpl w:val="4CF6F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2096AB1"/>
    <w:multiLevelType w:val="hybridMultilevel"/>
    <w:tmpl w:val="B838E7D4"/>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22F30071"/>
    <w:multiLevelType w:val="hybridMultilevel"/>
    <w:tmpl w:val="DC227CD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232D34A2"/>
    <w:multiLevelType w:val="multilevel"/>
    <w:tmpl w:val="7AC2EE7A"/>
    <w:lvl w:ilvl="0">
      <w:start w:val="1"/>
      <w:numFmt w:val="decimal"/>
      <w:lvlText w:val="%1."/>
      <w:lvlJc w:val="left"/>
      <w:pPr>
        <w:ind w:left="720" w:hanging="360"/>
      </w:pPr>
    </w:lvl>
    <w:lvl w:ilvl="1">
      <w:start w:val="1"/>
      <w:numFmt w:val="decimal"/>
      <w:lvlText w:val="%2."/>
      <w:lvlJc w:val="left"/>
      <w:pPr>
        <w:ind w:left="1440" w:hanging="360"/>
      </w:pPr>
      <w:rPr>
        <w:rFonts w:ascii="Calibri" w:eastAsia="Times New Roman" w:hAnsi="Calibri" w:cs="Times New Roman"/>
      </w:r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8" w15:restartNumberingAfterBreak="0">
    <w:nsid w:val="233C7724"/>
    <w:multiLevelType w:val="singleLevel"/>
    <w:tmpl w:val="AFDAEFB6"/>
    <w:lvl w:ilvl="0">
      <w:start w:val="1"/>
      <w:numFmt w:val="decimal"/>
      <w:lvlText w:val="%1."/>
      <w:lvlJc w:val="left"/>
      <w:pPr>
        <w:ind w:left="720" w:hanging="360"/>
      </w:pPr>
      <w:rPr>
        <w:rFonts w:hint="default"/>
        <w:color w:val="auto"/>
        <w:sz w:val="20"/>
        <w:szCs w:val="20"/>
      </w:rPr>
    </w:lvl>
  </w:abstractNum>
  <w:abstractNum w:abstractNumId="39" w15:restartNumberingAfterBreak="0">
    <w:nsid w:val="23703570"/>
    <w:multiLevelType w:val="hybridMultilevel"/>
    <w:tmpl w:val="3F782D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3C918E4"/>
    <w:multiLevelType w:val="multilevel"/>
    <w:tmpl w:val="D1C86244"/>
    <w:lvl w:ilvl="0">
      <w:start w:val="1"/>
      <w:numFmt w:val="decimal"/>
      <w:lvlText w:val="%1."/>
      <w:lvlJc w:val="left"/>
      <w:pPr>
        <w:tabs>
          <w:tab w:val="num" w:pos="340"/>
        </w:tabs>
        <w:ind w:left="340" w:hanging="340"/>
      </w:pPr>
      <w:rPr>
        <w:rFonts w:hint="default"/>
      </w:rPr>
    </w:lvl>
    <w:lvl w:ilvl="1">
      <w:start w:val="1"/>
      <w:numFmt w:val="lowerLetter"/>
      <w:lvlText w:val="—"/>
      <w:lvlJc w:val="left"/>
      <w:pPr>
        <w:tabs>
          <w:tab w:val="num" w:pos="680"/>
        </w:tabs>
        <w:ind w:left="680" w:hanging="340"/>
      </w:pPr>
      <w:rPr>
        <w:rFonts w:ascii="Arial" w:hAnsi="Arial" w:cs="Arial"/>
        <w:sz w:val="24"/>
      </w:rPr>
    </w:lvl>
    <w:lvl w:ilvl="2">
      <w:start w:val="1"/>
      <w:numFmt w:val="lowerRoman"/>
      <w:lvlText w:val="-"/>
      <w:lvlJc w:val="left"/>
      <w:pPr>
        <w:tabs>
          <w:tab w:val="num" w:pos="1020"/>
        </w:tabs>
        <w:ind w:left="1020" w:hanging="340"/>
      </w:pPr>
      <w:rPr>
        <w:rFonts w:ascii="9999999" w:hAnsi="9999999" w:hint="default"/>
      </w:rPr>
    </w:lvl>
    <w:lvl w:ilvl="3">
      <w:start w:val="1"/>
      <w:numFmt w:val="decimal"/>
      <w:lvlText w:val="—"/>
      <w:lvlJc w:val="left"/>
      <w:pPr>
        <w:tabs>
          <w:tab w:val="num" w:pos="1361"/>
        </w:tabs>
        <w:ind w:left="1361" w:hanging="341"/>
      </w:pPr>
      <w:rPr>
        <w:rFonts w:ascii="Arial" w:hAnsi="Arial" w:cs="Arial" w:hint="default"/>
      </w:rPr>
    </w:lvl>
    <w:lvl w:ilvl="4">
      <w:start w:val="1"/>
      <w:numFmt w:val="lowerLetter"/>
      <w:lvlText w:val="-"/>
      <w:lvlJc w:val="left"/>
      <w:pPr>
        <w:tabs>
          <w:tab w:val="num" w:pos="1701"/>
        </w:tabs>
        <w:ind w:left="1701" w:hanging="340"/>
      </w:pPr>
      <w:rPr>
        <w:rFonts w:ascii="9999999" w:hAnsi="9999999" w:hint="default"/>
      </w:rPr>
    </w:lvl>
    <w:lvl w:ilvl="5">
      <w:start w:val="1"/>
      <w:numFmt w:val="lowerRoman"/>
      <w:lvlText w:val="—"/>
      <w:lvlJc w:val="left"/>
      <w:pPr>
        <w:tabs>
          <w:tab w:val="num" w:pos="2041"/>
        </w:tabs>
        <w:ind w:left="2041" w:hanging="340"/>
      </w:pPr>
      <w:rPr>
        <w:rFonts w:ascii="Arial" w:hAnsi="Arial" w:cs="Arial" w:hint="default"/>
      </w:rPr>
    </w:lvl>
    <w:lvl w:ilvl="6">
      <w:start w:val="1"/>
      <w:numFmt w:val="decimal"/>
      <w:lvlText w:val="-"/>
      <w:lvlJc w:val="left"/>
      <w:pPr>
        <w:tabs>
          <w:tab w:val="num" w:pos="2381"/>
        </w:tabs>
        <w:ind w:left="2381" w:hanging="340"/>
      </w:pPr>
      <w:rPr>
        <w:rFonts w:ascii="9999999" w:hAnsi="9999999" w:hint="default"/>
      </w:rPr>
    </w:lvl>
    <w:lvl w:ilvl="7">
      <w:start w:val="1"/>
      <w:numFmt w:val="lowerLetter"/>
      <w:lvlText w:val="—"/>
      <w:lvlJc w:val="left"/>
      <w:pPr>
        <w:tabs>
          <w:tab w:val="num" w:pos="2721"/>
        </w:tabs>
        <w:ind w:left="2721" w:hanging="340"/>
      </w:pPr>
      <w:rPr>
        <w:rFonts w:ascii="Arial" w:hAnsi="Arial" w:cs="Arial" w:hint="default"/>
      </w:rPr>
    </w:lvl>
    <w:lvl w:ilvl="8">
      <w:start w:val="1"/>
      <w:numFmt w:val="lowerRoman"/>
      <w:lvlText w:val="-"/>
      <w:lvlJc w:val="left"/>
      <w:pPr>
        <w:tabs>
          <w:tab w:val="num" w:pos="3061"/>
        </w:tabs>
        <w:ind w:left="3061" w:hanging="340"/>
      </w:pPr>
      <w:rPr>
        <w:rFonts w:ascii="9999999" w:hAnsi="9999999" w:hint="default"/>
      </w:rPr>
    </w:lvl>
  </w:abstractNum>
  <w:abstractNum w:abstractNumId="41" w15:restartNumberingAfterBreak="0">
    <w:nsid w:val="24B163F8"/>
    <w:multiLevelType w:val="multilevel"/>
    <w:tmpl w:val="2E54AE7E"/>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2" w15:restartNumberingAfterBreak="0">
    <w:nsid w:val="25CC41E6"/>
    <w:multiLevelType w:val="hybridMultilevel"/>
    <w:tmpl w:val="7C86BF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A930D7E"/>
    <w:multiLevelType w:val="multilevel"/>
    <w:tmpl w:val="2E54AE7E"/>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4" w15:restartNumberingAfterBreak="0">
    <w:nsid w:val="2B603313"/>
    <w:multiLevelType w:val="multilevel"/>
    <w:tmpl w:val="5700F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CFC0B3B"/>
    <w:multiLevelType w:val="hybridMultilevel"/>
    <w:tmpl w:val="D4C085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05B4B23"/>
    <w:multiLevelType w:val="multilevel"/>
    <w:tmpl w:val="1F045E66"/>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7" w15:restartNumberingAfterBreak="0">
    <w:nsid w:val="30F30DCC"/>
    <w:multiLevelType w:val="multilevel"/>
    <w:tmpl w:val="3E220C4E"/>
    <w:lvl w:ilvl="0">
      <w:start w:val="1"/>
      <w:numFmt w:val="decimal"/>
      <w:lvlText w:val="%1."/>
      <w:lvlJc w:val="left"/>
      <w:pPr>
        <w:ind w:left="720" w:hanging="360"/>
      </w:pPr>
      <w:rPr>
        <w:rFonts w:asciiTheme="minorHAnsi" w:hAnsiTheme="minorHAnsi" w:cstheme="minorHAnsi"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8" w15:restartNumberingAfterBreak="0">
    <w:nsid w:val="319C5B6E"/>
    <w:multiLevelType w:val="hybridMultilevel"/>
    <w:tmpl w:val="CF047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1CB07C1"/>
    <w:multiLevelType w:val="singleLevel"/>
    <w:tmpl w:val="04090001"/>
    <w:lvl w:ilvl="0">
      <w:start w:val="1"/>
      <w:numFmt w:val="bullet"/>
      <w:lvlText w:val=""/>
      <w:lvlJc w:val="left"/>
      <w:pPr>
        <w:ind w:left="360" w:hanging="360"/>
      </w:pPr>
      <w:rPr>
        <w:rFonts w:ascii="Symbol" w:hAnsi="Symbol" w:hint="default"/>
        <w:color w:val="auto"/>
        <w:sz w:val="24"/>
      </w:rPr>
    </w:lvl>
  </w:abstractNum>
  <w:abstractNum w:abstractNumId="50" w15:restartNumberingAfterBreak="0">
    <w:nsid w:val="36FA63FF"/>
    <w:multiLevelType w:val="multilevel"/>
    <w:tmpl w:val="F698B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7DF2B86"/>
    <w:multiLevelType w:val="multilevel"/>
    <w:tmpl w:val="2E54AE7E"/>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52" w15:restartNumberingAfterBreak="0">
    <w:nsid w:val="3A045963"/>
    <w:multiLevelType w:val="hybridMultilevel"/>
    <w:tmpl w:val="FA06821E"/>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53" w15:restartNumberingAfterBreak="0">
    <w:nsid w:val="3A9B0E49"/>
    <w:multiLevelType w:val="hybridMultilevel"/>
    <w:tmpl w:val="BC48CB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B601E11"/>
    <w:multiLevelType w:val="multilevel"/>
    <w:tmpl w:val="3648B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D0F3009"/>
    <w:multiLevelType w:val="hybridMultilevel"/>
    <w:tmpl w:val="401E0A14"/>
    <w:lvl w:ilvl="0" w:tplc="81B801A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D5D4E9E"/>
    <w:multiLevelType w:val="multilevel"/>
    <w:tmpl w:val="FED6F6F0"/>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57" w15:restartNumberingAfterBreak="0">
    <w:nsid w:val="3EF870C5"/>
    <w:multiLevelType w:val="multilevel"/>
    <w:tmpl w:val="FBCC507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8" w15:restartNumberingAfterBreak="0">
    <w:nsid w:val="3FCB0D47"/>
    <w:multiLevelType w:val="hybridMultilevel"/>
    <w:tmpl w:val="11DA29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0F23F75"/>
    <w:multiLevelType w:val="multilevel"/>
    <w:tmpl w:val="CA522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19B2BE5"/>
    <w:multiLevelType w:val="multilevel"/>
    <w:tmpl w:val="3E220C4E"/>
    <w:lvl w:ilvl="0">
      <w:start w:val="1"/>
      <w:numFmt w:val="decimal"/>
      <w:lvlText w:val="%1."/>
      <w:lvlJc w:val="left"/>
      <w:pPr>
        <w:ind w:left="720" w:hanging="360"/>
      </w:pPr>
      <w:rPr>
        <w:rFonts w:asciiTheme="minorHAnsi" w:hAnsiTheme="minorHAnsi" w:cstheme="minorHAnsi"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61" w15:restartNumberingAfterBreak="0">
    <w:nsid w:val="42E87A1D"/>
    <w:multiLevelType w:val="hybridMultilevel"/>
    <w:tmpl w:val="F62EEE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43891908"/>
    <w:multiLevelType w:val="multilevel"/>
    <w:tmpl w:val="1F045E66"/>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63" w15:restartNumberingAfterBreak="0">
    <w:nsid w:val="44803647"/>
    <w:multiLevelType w:val="hybridMultilevel"/>
    <w:tmpl w:val="3E220C4E"/>
    <w:lvl w:ilvl="0" w:tplc="C26AD678">
      <w:start w:val="1"/>
      <w:numFmt w:val="decimal"/>
      <w:lvlText w:val="%1."/>
      <w:lvlJc w:val="left"/>
      <w:pPr>
        <w:ind w:left="720" w:hanging="360"/>
      </w:pPr>
      <w:rPr>
        <w:rFonts w:asciiTheme="minorHAnsi" w:hAnsiTheme="minorHAnsi" w:cs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69033EB"/>
    <w:multiLevelType w:val="multilevel"/>
    <w:tmpl w:val="27344F5A"/>
    <w:lvl w:ilvl="0">
      <w:start w:val="1"/>
      <w:numFmt w:val="decimal"/>
      <w:pStyle w:val="Heading1"/>
      <w:suff w:val="space"/>
      <w:lvlText w:val="%1."/>
      <w:lvlJc w:val="left"/>
      <w:pPr>
        <w:ind w:left="432" w:hanging="432"/>
      </w:pPr>
      <w:rPr>
        <w:rFonts w:hint="default"/>
        <w:sz w:val="28"/>
        <w:szCs w:val="28"/>
      </w:rPr>
    </w:lvl>
    <w:lvl w:ilvl="1">
      <w:start w:val="1"/>
      <w:numFmt w:val="decimal"/>
      <w:pStyle w:val="Heading2"/>
      <w:suff w:val="space"/>
      <w:lvlText w:val="%1.%2"/>
      <w:lvlJc w:val="left"/>
      <w:pPr>
        <w:ind w:left="576" w:hanging="576"/>
      </w:pPr>
      <w:rPr>
        <w:rFonts w:asciiTheme="minorHAnsi" w:hAnsiTheme="minorHAnsi" w:cstheme="minorHAnsi" w:hint="default"/>
        <w:sz w:val="24"/>
        <w:szCs w:val="24"/>
      </w:rPr>
    </w:lvl>
    <w:lvl w:ilvl="2">
      <w:start w:val="1"/>
      <w:numFmt w:val="decimal"/>
      <w:pStyle w:val="Heading3"/>
      <w:suff w:val="space"/>
      <w:lvlText w:val="%1.%2.%3"/>
      <w:lvlJc w:val="left"/>
      <w:pPr>
        <w:ind w:left="810" w:hanging="720"/>
      </w:pPr>
      <w:rPr>
        <w:rFonts w:asciiTheme="minorHAnsi" w:hAnsiTheme="minorHAnsi" w:cstheme="minorHAnsi" w:hint="default"/>
        <w:color w:val="1F4E79" w:themeColor="accent1" w:themeShade="80"/>
        <w:sz w:val="20"/>
        <w:szCs w:val="20"/>
      </w:rPr>
    </w:lvl>
    <w:lvl w:ilvl="3">
      <w:start w:val="1"/>
      <w:numFmt w:val="decimal"/>
      <w:pStyle w:val="Heading4"/>
      <w:suff w:val="space"/>
      <w:lvlText w:val="%1.%2.%3.%4"/>
      <w:lvlJc w:val="left"/>
      <w:pPr>
        <w:ind w:left="864" w:hanging="864"/>
      </w:pPr>
      <w:rPr>
        <w:rFonts w:hint="default"/>
        <w:sz w:val="18"/>
        <w:szCs w:val="18"/>
      </w:rPr>
    </w:lvl>
    <w:lvl w:ilvl="4">
      <w:start w:val="1"/>
      <w:numFmt w:val="decimal"/>
      <w:pStyle w:val="Heading5"/>
      <w:lvlText w:val="%1.%2.%3.%4.%5"/>
      <w:lvlJc w:val="left"/>
      <w:pPr>
        <w:ind w:left="1008" w:hanging="1008"/>
      </w:pPr>
      <w:rPr>
        <w:rFonts w:hint="default"/>
        <w:sz w:val="16"/>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5" w15:restartNumberingAfterBreak="0">
    <w:nsid w:val="47A53AE7"/>
    <w:multiLevelType w:val="multilevel"/>
    <w:tmpl w:val="2E54AE7E"/>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66" w15:restartNumberingAfterBreak="0">
    <w:nsid w:val="47D33CBC"/>
    <w:multiLevelType w:val="hybridMultilevel"/>
    <w:tmpl w:val="FED6F6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90B7D9B"/>
    <w:multiLevelType w:val="multilevel"/>
    <w:tmpl w:val="2E54AE7E"/>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68" w15:restartNumberingAfterBreak="0">
    <w:nsid w:val="495B77AF"/>
    <w:multiLevelType w:val="hybridMultilevel"/>
    <w:tmpl w:val="4022B7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9866C58"/>
    <w:multiLevelType w:val="hybridMultilevel"/>
    <w:tmpl w:val="F7A29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E543297"/>
    <w:multiLevelType w:val="multilevel"/>
    <w:tmpl w:val="7AC2EE7A"/>
    <w:lvl w:ilvl="0">
      <w:start w:val="1"/>
      <w:numFmt w:val="decimal"/>
      <w:lvlText w:val="%1."/>
      <w:lvlJc w:val="left"/>
      <w:pPr>
        <w:ind w:left="720" w:hanging="360"/>
      </w:pPr>
    </w:lvl>
    <w:lvl w:ilvl="1">
      <w:start w:val="1"/>
      <w:numFmt w:val="decimal"/>
      <w:lvlText w:val="%2."/>
      <w:lvlJc w:val="left"/>
      <w:pPr>
        <w:ind w:left="1440" w:hanging="360"/>
      </w:pPr>
      <w:rPr>
        <w:rFonts w:ascii="Calibri" w:eastAsia="Times New Roman" w:hAnsi="Calibri" w:cs="Times New Roman"/>
      </w:r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71" w15:restartNumberingAfterBreak="0">
    <w:nsid w:val="4E7B1B45"/>
    <w:multiLevelType w:val="hybridMultilevel"/>
    <w:tmpl w:val="9D2E9BC4"/>
    <w:lvl w:ilvl="0" w:tplc="3A5A078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FC04406"/>
    <w:multiLevelType w:val="multilevel"/>
    <w:tmpl w:val="95F0A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518E6975"/>
    <w:multiLevelType w:val="hybridMultilevel"/>
    <w:tmpl w:val="1E0868DA"/>
    <w:lvl w:ilvl="0" w:tplc="04B600A2">
      <w:start w:val="1"/>
      <w:numFmt w:val="decimal"/>
      <w:lvlText w:val="%1."/>
      <w:lvlJc w:val="left"/>
      <w:pPr>
        <w:ind w:left="360" w:hanging="360"/>
      </w:pPr>
      <w:rPr>
        <w:b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539008D4"/>
    <w:multiLevelType w:val="multilevel"/>
    <w:tmpl w:val="2E54AE7E"/>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75" w15:restartNumberingAfterBreak="0">
    <w:nsid w:val="558225B5"/>
    <w:multiLevelType w:val="multilevel"/>
    <w:tmpl w:val="1F045E66"/>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76" w15:restartNumberingAfterBreak="0">
    <w:nsid w:val="56DE58B0"/>
    <w:multiLevelType w:val="multilevel"/>
    <w:tmpl w:val="FED6F6F0"/>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77" w15:restartNumberingAfterBreak="0">
    <w:nsid w:val="59793376"/>
    <w:multiLevelType w:val="hybridMultilevel"/>
    <w:tmpl w:val="8946A910"/>
    <w:lvl w:ilvl="0" w:tplc="3BF47AEC">
      <w:start w:val="1"/>
      <w:numFmt w:val="bullet"/>
      <w:pStyle w:val="BulletedIndent1Nospacing"/>
      <w:lvlText w:val=""/>
      <w:lvlJc w:val="left"/>
      <w:pPr>
        <w:tabs>
          <w:tab w:val="num" w:pos="357"/>
        </w:tabs>
        <w:ind w:left="357" w:hanging="357"/>
      </w:pPr>
      <w:rPr>
        <w:rFonts w:ascii="Symbol" w:hAnsi="Symbol" w:hint="default"/>
        <w:color w:val="003E7D"/>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8" w15:restartNumberingAfterBreak="0">
    <w:nsid w:val="5A10598F"/>
    <w:multiLevelType w:val="multilevel"/>
    <w:tmpl w:val="2E54AE7E"/>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79" w15:restartNumberingAfterBreak="0">
    <w:nsid w:val="61C87E64"/>
    <w:multiLevelType w:val="multilevel"/>
    <w:tmpl w:val="2E54AE7E"/>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0" w15:restartNumberingAfterBreak="0">
    <w:nsid w:val="66AD34B8"/>
    <w:multiLevelType w:val="multilevel"/>
    <w:tmpl w:val="0700EAB0"/>
    <w:lvl w:ilvl="0">
      <w:start w:val="1"/>
      <w:numFmt w:val="decimal"/>
      <w:suff w:val="space"/>
      <w:lvlText w:val="%1."/>
      <w:lvlJc w:val="left"/>
      <w:pPr>
        <w:ind w:left="360" w:hanging="360"/>
      </w:pPr>
      <w:rPr>
        <w:rFonts w:hint="default"/>
      </w:rPr>
    </w:lvl>
    <w:lvl w:ilvl="1" w:tentative="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81" w15:restartNumberingAfterBreak="0">
    <w:nsid w:val="68F1260C"/>
    <w:multiLevelType w:val="multilevel"/>
    <w:tmpl w:val="E610B228"/>
    <w:lvl w:ilvl="0">
      <w:start w:val="1"/>
      <w:numFmt w:val="decimal"/>
      <w:lvlText w:val="%1."/>
      <w:lvlJc w:val="left"/>
      <w:pPr>
        <w:ind w:left="720" w:hanging="360"/>
      </w:pPr>
      <w:rPr>
        <w:rFont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82" w15:restartNumberingAfterBreak="0">
    <w:nsid w:val="69467855"/>
    <w:multiLevelType w:val="hybridMultilevel"/>
    <w:tmpl w:val="BC80ECFC"/>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E7C6BFF"/>
    <w:multiLevelType w:val="multilevel"/>
    <w:tmpl w:val="7AC2EE7A"/>
    <w:lvl w:ilvl="0">
      <w:start w:val="1"/>
      <w:numFmt w:val="decimal"/>
      <w:lvlText w:val="%1."/>
      <w:lvlJc w:val="left"/>
      <w:pPr>
        <w:ind w:left="720" w:hanging="360"/>
      </w:pPr>
    </w:lvl>
    <w:lvl w:ilvl="1">
      <w:start w:val="1"/>
      <w:numFmt w:val="decimal"/>
      <w:lvlText w:val="%2."/>
      <w:lvlJc w:val="left"/>
      <w:pPr>
        <w:ind w:left="1440" w:hanging="360"/>
      </w:pPr>
      <w:rPr>
        <w:rFonts w:ascii="Calibri" w:eastAsia="Times New Roman" w:hAnsi="Calibri" w:cs="Times New Roman"/>
      </w:r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4" w15:restartNumberingAfterBreak="0">
    <w:nsid w:val="6F9F0980"/>
    <w:multiLevelType w:val="multilevel"/>
    <w:tmpl w:val="FED6F6F0"/>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5" w15:restartNumberingAfterBreak="0">
    <w:nsid w:val="72394956"/>
    <w:multiLevelType w:val="multilevel"/>
    <w:tmpl w:val="3E220C4E"/>
    <w:lvl w:ilvl="0">
      <w:start w:val="1"/>
      <w:numFmt w:val="decimal"/>
      <w:lvlText w:val="%1."/>
      <w:lvlJc w:val="left"/>
      <w:pPr>
        <w:ind w:left="720" w:hanging="360"/>
      </w:pPr>
      <w:rPr>
        <w:rFonts w:asciiTheme="minorHAnsi" w:hAnsiTheme="minorHAnsi" w:cstheme="minorHAnsi"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6" w15:restartNumberingAfterBreak="0">
    <w:nsid w:val="72520BEA"/>
    <w:multiLevelType w:val="hybridMultilevel"/>
    <w:tmpl w:val="7CECDD76"/>
    <w:lvl w:ilvl="0" w:tplc="04090019">
      <w:start w:val="1"/>
      <w:numFmt w:val="lowerLetter"/>
      <w:lvlText w:val="%1."/>
      <w:lvlJc w:val="left"/>
      <w:pPr>
        <w:ind w:left="1080" w:hanging="360"/>
      </w:p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7" w15:restartNumberingAfterBreak="0">
    <w:nsid w:val="73431D1F"/>
    <w:multiLevelType w:val="multilevel"/>
    <w:tmpl w:val="2E54AE7E"/>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8" w15:restartNumberingAfterBreak="0">
    <w:nsid w:val="73CE0927"/>
    <w:multiLevelType w:val="multilevel"/>
    <w:tmpl w:val="7AC2EE7A"/>
    <w:lvl w:ilvl="0">
      <w:start w:val="1"/>
      <w:numFmt w:val="decimal"/>
      <w:lvlText w:val="%1."/>
      <w:lvlJc w:val="left"/>
      <w:pPr>
        <w:ind w:left="720" w:hanging="360"/>
      </w:pPr>
    </w:lvl>
    <w:lvl w:ilvl="1">
      <w:start w:val="1"/>
      <w:numFmt w:val="decimal"/>
      <w:lvlText w:val="%2."/>
      <w:lvlJc w:val="left"/>
      <w:pPr>
        <w:ind w:left="1440" w:hanging="360"/>
      </w:pPr>
      <w:rPr>
        <w:rFonts w:ascii="Calibri" w:eastAsia="Times New Roman" w:hAnsi="Calibri" w:cs="Times New Roman"/>
      </w:r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9" w15:restartNumberingAfterBreak="0">
    <w:nsid w:val="74BF1C29"/>
    <w:multiLevelType w:val="multilevel"/>
    <w:tmpl w:val="21562A3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56E5A9A"/>
    <w:multiLevelType w:val="hybridMultilevel"/>
    <w:tmpl w:val="4CF6F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5853CB5"/>
    <w:multiLevelType w:val="multilevel"/>
    <w:tmpl w:val="32DC9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6EC19A2"/>
    <w:multiLevelType w:val="multilevel"/>
    <w:tmpl w:val="C3ECC8BE"/>
    <w:lvl w:ilvl="0">
      <w:start w:val="1"/>
      <w:numFmt w:val="decimal"/>
      <w:lvlText w:val="%1."/>
      <w:lvlJc w:val="left"/>
      <w:pPr>
        <w:ind w:left="720" w:hanging="360"/>
      </w:pPr>
      <w:rPr>
        <w:rFonts w:asciiTheme="minorHAnsi" w:hAnsiTheme="minorHAnsi" w:cstheme="minorHAnsi"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93" w15:restartNumberingAfterBreak="0">
    <w:nsid w:val="788A23F4"/>
    <w:multiLevelType w:val="multilevel"/>
    <w:tmpl w:val="2E54AE7E"/>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94" w15:restartNumberingAfterBreak="0">
    <w:nsid w:val="7A3C11EA"/>
    <w:multiLevelType w:val="singleLevel"/>
    <w:tmpl w:val="FF7C0706"/>
    <w:lvl w:ilvl="0">
      <w:start w:val="1"/>
      <w:numFmt w:val="bullet"/>
      <w:lvlText w:val=""/>
      <w:lvlJc w:val="left"/>
      <w:pPr>
        <w:ind w:left="720" w:hanging="360"/>
      </w:pPr>
      <w:rPr>
        <w:rFonts w:ascii="Symbol" w:hAnsi="Symbol" w:hint="default"/>
        <w:color w:val="auto"/>
        <w:sz w:val="20"/>
        <w:szCs w:val="20"/>
      </w:rPr>
    </w:lvl>
  </w:abstractNum>
  <w:abstractNum w:abstractNumId="95" w15:restartNumberingAfterBreak="0">
    <w:nsid w:val="7BB11ACF"/>
    <w:multiLevelType w:val="multilevel"/>
    <w:tmpl w:val="2E54AE7E"/>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96" w15:restartNumberingAfterBreak="0">
    <w:nsid w:val="7CBD3093"/>
    <w:multiLevelType w:val="hybridMultilevel"/>
    <w:tmpl w:val="46CEC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CCA2B92"/>
    <w:multiLevelType w:val="multilevel"/>
    <w:tmpl w:val="E610B228"/>
    <w:lvl w:ilvl="0">
      <w:start w:val="1"/>
      <w:numFmt w:val="decimal"/>
      <w:lvlText w:val="%1."/>
      <w:lvlJc w:val="left"/>
      <w:pPr>
        <w:ind w:left="720" w:hanging="360"/>
      </w:pPr>
      <w:rPr>
        <w:rFont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98" w15:restartNumberingAfterBreak="0">
    <w:nsid w:val="7E7B0E41"/>
    <w:multiLevelType w:val="hybridMultilevel"/>
    <w:tmpl w:val="8FE259D2"/>
    <w:lvl w:ilvl="0" w:tplc="3E106FF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FCC0A30"/>
    <w:multiLevelType w:val="multilevel"/>
    <w:tmpl w:val="E41EF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470051481">
    <w:abstractNumId w:val="64"/>
  </w:num>
  <w:num w:numId="2" w16cid:durableId="1339767740">
    <w:abstractNumId w:val="23"/>
  </w:num>
  <w:num w:numId="3" w16cid:durableId="284117929">
    <w:abstractNumId w:val="97"/>
  </w:num>
  <w:num w:numId="4" w16cid:durableId="2003006639">
    <w:abstractNumId w:val="25"/>
  </w:num>
  <w:num w:numId="5" w16cid:durableId="1406755957">
    <w:abstractNumId w:val="65"/>
  </w:num>
  <w:num w:numId="6" w16cid:durableId="1074669345">
    <w:abstractNumId w:val="74"/>
  </w:num>
  <w:num w:numId="7" w16cid:durableId="1678191795">
    <w:abstractNumId w:val="48"/>
  </w:num>
  <w:num w:numId="8" w16cid:durableId="1779983526">
    <w:abstractNumId w:val="38"/>
  </w:num>
  <w:num w:numId="9" w16cid:durableId="1681657015">
    <w:abstractNumId w:val="10"/>
  </w:num>
  <w:num w:numId="10" w16cid:durableId="417875081">
    <w:abstractNumId w:val="28"/>
  </w:num>
  <w:num w:numId="11" w16cid:durableId="1528980064">
    <w:abstractNumId w:val="30"/>
  </w:num>
  <w:num w:numId="12" w16cid:durableId="228611873">
    <w:abstractNumId w:val="77"/>
  </w:num>
  <w:num w:numId="13" w16cid:durableId="1575505314">
    <w:abstractNumId w:val="22"/>
  </w:num>
  <w:num w:numId="14" w16cid:durableId="1092513363">
    <w:abstractNumId w:val="98"/>
  </w:num>
  <w:num w:numId="15" w16cid:durableId="1310747526">
    <w:abstractNumId w:val="8"/>
  </w:num>
  <w:num w:numId="16" w16cid:durableId="1027220830">
    <w:abstractNumId w:val="71"/>
  </w:num>
  <w:num w:numId="17" w16cid:durableId="551575830">
    <w:abstractNumId w:val="21"/>
  </w:num>
  <w:num w:numId="18" w16cid:durableId="914360400">
    <w:abstractNumId w:val="57"/>
  </w:num>
  <w:num w:numId="19" w16cid:durableId="1751462303">
    <w:abstractNumId w:val="99"/>
  </w:num>
  <w:num w:numId="20" w16cid:durableId="1207379292">
    <w:abstractNumId w:val="50"/>
  </w:num>
  <w:num w:numId="21" w16cid:durableId="1635022403">
    <w:abstractNumId w:val="4"/>
  </w:num>
  <w:num w:numId="22" w16cid:durableId="163860877">
    <w:abstractNumId w:val="72"/>
  </w:num>
  <w:num w:numId="23" w16cid:durableId="451092286">
    <w:abstractNumId w:val="19"/>
  </w:num>
  <w:num w:numId="24" w16cid:durableId="1908489526">
    <w:abstractNumId w:val="31"/>
  </w:num>
  <w:num w:numId="25" w16cid:durableId="206182882">
    <w:abstractNumId w:val="63"/>
  </w:num>
  <w:num w:numId="26" w16cid:durableId="982585312">
    <w:abstractNumId w:val="13"/>
  </w:num>
  <w:num w:numId="27" w16cid:durableId="1642536583">
    <w:abstractNumId w:val="39"/>
  </w:num>
  <w:num w:numId="28" w16cid:durableId="1396584025">
    <w:abstractNumId w:val="58"/>
  </w:num>
  <w:num w:numId="29" w16cid:durableId="203562198">
    <w:abstractNumId w:val="45"/>
  </w:num>
  <w:num w:numId="30" w16cid:durableId="887423758">
    <w:abstractNumId w:val="82"/>
  </w:num>
  <w:num w:numId="31" w16cid:durableId="888032661">
    <w:abstractNumId w:val="16"/>
  </w:num>
  <w:num w:numId="32" w16cid:durableId="1383485022">
    <w:abstractNumId w:val="53"/>
  </w:num>
  <w:num w:numId="33" w16cid:durableId="711810447">
    <w:abstractNumId w:val="66"/>
  </w:num>
  <w:num w:numId="34" w16cid:durableId="828061849">
    <w:abstractNumId w:val="89"/>
  </w:num>
  <w:num w:numId="35" w16cid:durableId="2083210338">
    <w:abstractNumId w:val="76"/>
  </w:num>
  <w:num w:numId="36" w16cid:durableId="28649266">
    <w:abstractNumId w:val="56"/>
  </w:num>
  <w:num w:numId="37" w16cid:durableId="764960201">
    <w:abstractNumId w:val="84"/>
  </w:num>
  <w:num w:numId="38" w16cid:durableId="12810861">
    <w:abstractNumId w:val="68"/>
  </w:num>
  <w:num w:numId="39" w16cid:durableId="880478484">
    <w:abstractNumId w:val="20"/>
  </w:num>
  <w:num w:numId="40" w16cid:durableId="24255595">
    <w:abstractNumId w:val="32"/>
  </w:num>
  <w:num w:numId="41" w16cid:durableId="1618022833">
    <w:abstractNumId w:val="7"/>
  </w:num>
  <w:num w:numId="42" w16cid:durableId="1502575458">
    <w:abstractNumId w:val="35"/>
  </w:num>
  <w:num w:numId="43" w16cid:durableId="1221138746">
    <w:abstractNumId w:val="86"/>
  </w:num>
  <w:num w:numId="44" w16cid:durableId="1636443508">
    <w:abstractNumId w:val="92"/>
  </w:num>
  <w:num w:numId="45" w16cid:durableId="1395471762">
    <w:abstractNumId w:val="55"/>
  </w:num>
  <w:num w:numId="46" w16cid:durableId="977339643">
    <w:abstractNumId w:val="26"/>
  </w:num>
  <w:num w:numId="47" w16cid:durableId="433746607">
    <w:abstractNumId w:val="29"/>
  </w:num>
  <w:num w:numId="48" w16cid:durableId="106048540">
    <w:abstractNumId w:val="18"/>
  </w:num>
  <w:num w:numId="49" w16cid:durableId="1815754823">
    <w:abstractNumId w:val="59"/>
  </w:num>
  <w:num w:numId="50" w16cid:durableId="983388550">
    <w:abstractNumId w:val="44"/>
  </w:num>
  <w:num w:numId="51" w16cid:durableId="109201026">
    <w:abstractNumId w:val="91"/>
  </w:num>
  <w:num w:numId="52" w16cid:durableId="613368725">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5863077">
    <w:abstractNumId w:val="75"/>
  </w:num>
  <w:num w:numId="54" w16cid:durableId="1197813647">
    <w:abstractNumId w:val="40"/>
  </w:num>
  <w:num w:numId="55" w16cid:durableId="732000294">
    <w:abstractNumId w:val="81"/>
  </w:num>
  <w:num w:numId="56" w16cid:durableId="449978798">
    <w:abstractNumId w:val="33"/>
  </w:num>
  <w:num w:numId="57" w16cid:durableId="1137142222">
    <w:abstractNumId w:val="36"/>
  </w:num>
  <w:num w:numId="58" w16cid:durableId="2132357656">
    <w:abstractNumId w:val="12"/>
  </w:num>
  <w:num w:numId="59" w16cid:durableId="2095202399">
    <w:abstractNumId w:val="14"/>
  </w:num>
  <w:num w:numId="60" w16cid:durableId="1457337178">
    <w:abstractNumId w:val="54"/>
  </w:num>
  <w:num w:numId="61" w16cid:durableId="1579946686">
    <w:abstractNumId w:val="69"/>
  </w:num>
  <w:num w:numId="62" w16cid:durableId="588196479">
    <w:abstractNumId w:val="5"/>
  </w:num>
  <w:num w:numId="63" w16cid:durableId="987980635">
    <w:abstractNumId w:val="24"/>
  </w:num>
  <w:num w:numId="64" w16cid:durableId="1937248644">
    <w:abstractNumId w:val="52"/>
  </w:num>
  <w:num w:numId="65" w16cid:durableId="25837770">
    <w:abstractNumId w:val="61"/>
  </w:num>
  <w:num w:numId="66" w16cid:durableId="126818398">
    <w:abstractNumId w:val="3"/>
  </w:num>
  <w:num w:numId="67" w16cid:durableId="933052985">
    <w:abstractNumId w:val="62"/>
  </w:num>
  <w:num w:numId="68" w16cid:durableId="447895357">
    <w:abstractNumId w:val="46"/>
  </w:num>
  <w:num w:numId="69" w16cid:durableId="1972207372">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558320363">
    <w:abstractNumId w:val="94"/>
  </w:num>
  <w:num w:numId="71" w16cid:durableId="1623917682">
    <w:abstractNumId w:val="34"/>
  </w:num>
  <w:num w:numId="72" w16cid:durableId="776827651">
    <w:abstractNumId w:val="0"/>
  </w:num>
  <w:num w:numId="73" w16cid:durableId="915671873">
    <w:abstractNumId w:val="96"/>
  </w:num>
  <w:num w:numId="74" w16cid:durableId="279529280">
    <w:abstractNumId w:val="80"/>
  </w:num>
  <w:num w:numId="75" w16cid:durableId="283463248">
    <w:abstractNumId w:val="85"/>
  </w:num>
  <w:num w:numId="76" w16cid:durableId="1146361665">
    <w:abstractNumId w:val="90"/>
  </w:num>
  <w:num w:numId="77" w16cid:durableId="94910731">
    <w:abstractNumId w:val="17"/>
  </w:num>
  <w:num w:numId="78" w16cid:durableId="1735156895">
    <w:abstractNumId w:val="41"/>
  </w:num>
  <w:num w:numId="79" w16cid:durableId="1752897208">
    <w:abstractNumId w:val="6"/>
  </w:num>
  <w:num w:numId="80" w16cid:durableId="668557552">
    <w:abstractNumId w:val="67"/>
  </w:num>
  <w:num w:numId="81" w16cid:durableId="1159350453">
    <w:abstractNumId w:val="49"/>
  </w:num>
  <w:num w:numId="82" w16cid:durableId="1744444980">
    <w:abstractNumId w:val="78"/>
  </w:num>
  <w:num w:numId="83" w16cid:durableId="415399712">
    <w:abstractNumId w:val="11"/>
  </w:num>
  <w:num w:numId="84" w16cid:durableId="168372145">
    <w:abstractNumId w:val="95"/>
  </w:num>
  <w:num w:numId="85" w16cid:durableId="1122385009">
    <w:abstractNumId w:val="51"/>
  </w:num>
  <w:num w:numId="86" w16cid:durableId="91823262">
    <w:abstractNumId w:val="15"/>
  </w:num>
  <w:num w:numId="87" w16cid:durableId="2051109808">
    <w:abstractNumId w:val="43"/>
  </w:num>
  <w:num w:numId="88" w16cid:durableId="1018505587">
    <w:abstractNumId w:val="93"/>
  </w:num>
  <w:num w:numId="89" w16cid:durableId="8875306">
    <w:abstractNumId w:val="87"/>
  </w:num>
  <w:num w:numId="90" w16cid:durableId="853147777">
    <w:abstractNumId w:val="60"/>
  </w:num>
  <w:num w:numId="91" w16cid:durableId="298460530">
    <w:abstractNumId w:val="47"/>
  </w:num>
  <w:num w:numId="92" w16cid:durableId="226230834">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16cid:durableId="742025892">
    <w:abstractNumId w:val="88"/>
  </w:num>
  <w:num w:numId="94" w16cid:durableId="1533035555">
    <w:abstractNumId w:val="79"/>
  </w:num>
  <w:num w:numId="95" w16cid:durableId="1174957342">
    <w:abstractNumId w:val="9"/>
  </w:num>
  <w:num w:numId="96" w16cid:durableId="108207488">
    <w:abstractNumId w:val="2"/>
  </w:num>
  <w:num w:numId="97" w16cid:durableId="940918696">
    <w:abstractNumId w:val="42"/>
  </w:num>
  <w:num w:numId="98" w16cid:durableId="328140992">
    <w:abstractNumId w:val="1"/>
  </w:num>
  <w:num w:numId="99" w16cid:durableId="927230669">
    <w:abstractNumId w:val="37"/>
  </w:num>
  <w:num w:numId="100" w16cid:durableId="447432140">
    <w:abstractNumId w:val="70"/>
  </w:num>
  <w:num w:numId="101" w16cid:durableId="2020307039">
    <w:abstractNumId w:val="83"/>
  </w:num>
  <w:num w:numId="102" w16cid:durableId="1762988237">
    <w:abstractNumId w:val="27"/>
  </w:num>
  <w:numIdMacAtCleanup w:val="10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owden_Wesley_E">
    <w15:presenceInfo w15:providerId="AD" w15:userId="S::WERowden@j-ots.com::310d1326-5eaf-47d1-80cd-68969057bb2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roofState w:spelling="clean" w:grammar="clean"/>
  <w:trackRevisions/>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A3MzMzMDM1MDExN7ZU0lEKTi0uzszPAykwrAUAb9FuPCwAAAA="/>
  </w:docVars>
  <w:rsids>
    <w:rsidRoot w:val="000D7CEB"/>
    <w:rsid w:val="000006CC"/>
    <w:rsid w:val="00000B45"/>
    <w:rsid w:val="000016BF"/>
    <w:rsid w:val="00001CCD"/>
    <w:rsid w:val="00002240"/>
    <w:rsid w:val="00002523"/>
    <w:rsid w:val="00002F1A"/>
    <w:rsid w:val="000039AC"/>
    <w:rsid w:val="00003A14"/>
    <w:rsid w:val="00003D31"/>
    <w:rsid w:val="00003E2E"/>
    <w:rsid w:val="00004AF3"/>
    <w:rsid w:val="00004E84"/>
    <w:rsid w:val="00005593"/>
    <w:rsid w:val="00006025"/>
    <w:rsid w:val="00007A01"/>
    <w:rsid w:val="00007D90"/>
    <w:rsid w:val="000101F8"/>
    <w:rsid w:val="0001141F"/>
    <w:rsid w:val="000118B7"/>
    <w:rsid w:val="0001255C"/>
    <w:rsid w:val="000125DF"/>
    <w:rsid w:val="00012C41"/>
    <w:rsid w:val="00012DC1"/>
    <w:rsid w:val="000136FF"/>
    <w:rsid w:val="00013D2C"/>
    <w:rsid w:val="00015A5B"/>
    <w:rsid w:val="00017E32"/>
    <w:rsid w:val="00020BDB"/>
    <w:rsid w:val="00020BEC"/>
    <w:rsid w:val="00020FED"/>
    <w:rsid w:val="000216B7"/>
    <w:rsid w:val="00021BBD"/>
    <w:rsid w:val="00022140"/>
    <w:rsid w:val="0002230C"/>
    <w:rsid w:val="00022A13"/>
    <w:rsid w:val="00022CD8"/>
    <w:rsid w:val="00022F14"/>
    <w:rsid w:val="000240CA"/>
    <w:rsid w:val="00024160"/>
    <w:rsid w:val="000243C8"/>
    <w:rsid w:val="0002451A"/>
    <w:rsid w:val="00024ED2"/>
    <w:rsid w:val="000258FE"/>
    <w:rsid w:val="00025DFC"/>
    <w:rsid w:val="00026393"/>
    <w:rsid w:val="000272A8"/>
    <w:rsid w:val="000300F9"/>
    <w:rsid w:val="000302FF"/>
    <w:rsid w:val="00030C30"/>
    <w:rsid w:val="00031800"/>
    <w:rsid w:val="00031FDE"/>
    <w:rsid w:val="000321BE"/>
    <w:rsid w:val="000321C0"/>
    <w:rsid w:val="000338CA"/>
    <w:rsid w:val="00033EBF"/>
    <w:rsid w:val="00034B56"/>
    <w:rsid w:val="00035F22"/>
    <w:rsid w:val="00036188"/>
    <w:rsid w:val="0003652D"/>
    <w:rsid w:val="0003705E"/>
    <w:rsid w:val="0003743C"/>
    <w:rsid w:val="00037BBC"/>
    <w:rsid w:val="0004074B"/>
    <w:rsid w:val="000409BD"/>
    <w:rsid w:val="00040FF2"/>
    <w:rsid w:val="00041700"/>
    <w:rsid w:val="0004233D"/>
    <w:rsid w:val="00042491"/>
    <w:rsid w:val="00042F91"/>
    <w:rsid w:val="000434B4"/>
    <w:rsid w:val="0004394A"/>
    <w:rsid w:val="000440BF"/>
    <w:rsid w:val="0004455A"/>
    <w:rsid w:val="000446A7"/>
    <w:rsid w:val="00044CFD"/>
    <w:rsid w:val="0004556B"/>
    <w:rsid w:val="00045B7D"/>
    <w:rsid w:val="00045C6C"/>
    <w:rsid w:val="00046205"/>
    <w:rsid w:val="0004694B"/>
    <w:rsid w:val="00047641"/>
    <w:rsid w:val="00047F8D"/>
    <w:rsid w:val="00051548"/>
    <w:rsid w:val="00051E9C"/>
    <w:rsid w:val="00052BB8"/>
    <w:rsid w:val="00055C3A"/>
    <w:rsid w:val="000566BF"/>
    <w:rsid w:val="000568DC"/>
    <w:rsid w:val="000569A4"/>
    <w:rsid w:val="000578BC"/>
    <w:rsid w:val="00057E8B"/>
    <w:rsid w:val="00060307"/>
    <w:rsid w:val="0006038D"/>
    <w:rsid w:val="000610B1"/>
    <w:rsid w:val="00061172"/>
    <w:rsid w:val="000615C9"/>
    <w:rsid w:val="000616A1"/>
    <w:rsid w:val="00061B5F"/>
    <w:rsid w:val="00061BF0"/>
    <w:rsid w:val="00061D88"/>
    <w:rsid w:val="00061E70"/>
    <w:rsid w:val="0006282B"/>
    <w:rsid w:val="00062954"/>
    <w:rsid w:val="00062BD2"/>
    <w:rsid w:val="000632A1"/>
    <w:rsid w:val="00063476"/>
    <w:rsid w:val="00063A28"/>
    <w:rsid w:val="00064099"/>
    <w:rsid w:val="00065E19"/>
    <w:rsid w:val="00065FA2"/>
    <w:rsid w:val="00066564"/>
    <w:rsid w:val="0006684A"/>
    <w:rsid w:val="00066A9D"/>
    <w:rsid w:val="00066C03"/>
    <w:rsid w:val="00066EBD"/>
    <w:rsid w:val="00067398"/>
    <w:rsid w:val="00067C4E"/>
    <w:rsid w:val="000702F4"/>
    <w:rsid w:val="00070599"/>
    <w:rsid w:val="0007182F"/>
    <w:rsid w:val="00071D71"/>
    <w:rsid w:val="00071DA0"/>
    <w:rsid w:val="00072254"/>
    <w:rsid w:val="000729AD"/>
    <w:rsid w:val="00072B9F"/>
    <w:rsid w:val="00074528"/>
    <w:rsid w:val="00074560"/>
    <w:rsid w:val="00075385"/>
    <w:rsid w:val="0007550B"/>
    <w:rsid w:val="00075C7F"/>
    <w:rsid w:val="0007707C"/>
    <w:rsid w:val="000774CA"/>
    <w:rsid w:val="000779C2"/>
    <w:rsid w:val="00077D4C"/>
    <w:rsid w:val="00081AD8"/>
    <w:rsid w:val="00081F8C"/>
    <w:rsid w:val="0008343A"/>
    <w:rsid w:val="00083587"/>
    <w:rsid w:val="00084490"/>
    <w:rsid w:val="0008461B"/>
    <w:rsid w:val="000846E2"/>
    <w:rsid w:val="00085C60"/>
    <w:rsid w:val="00086261"/>
    <w:rsid w:val="00086795"/>
    <w:rsid w:val="00090341"/>
    <w:rsid w:val="00090379"/>
    <w:rsid w:val="000905CA"/>
    <w:rsid w:val="00090CD5"/>
    <w:rsid w:val="000913A2"/>
    <w:rsid w:val="00091ABD"/>
    <w:rsid w:val="00092300"/>
    <w:rsid w:val="000934E5"/>
    <w:rsid w:val="000936C3"/>
    <w:rsid w:val="00094C02"/>
    <w:rsid w:val="00094DD3"/>
    <w:rsid w:val="0009570F"/>
    <w:rsid w:val="00096588"/>
    <w:rsid w:val="00096725"/>
    <w:rsid w:val="00096CB1"/>
    <w:rsid w:val="00097D8D"/>
    <w:rsid w:val="00097E5F"/>
    <w:rsid w:val="000A0775"/>
    <w:rsid w:val="000A1038"/>
    <w:rsid w:val="000A1163"/>
    <w:rsid w:val="000A14CF"/>
    <w:rsid w:val="000A14F8"/>
    <w:rsid w:val="000A1B0B"/>
    <w:rsid w:val="000A1F05"/>
    <w:rsid w:val="000A2088"/>
    <w:rsid w:val="000A2F8D"/>
    <w:rsid w:val="000A3CF5"/>
    <w:rsid w:val="000A466E"/>
    <w:rsid w:val="000A4D05"/>
    <w:rsid w:val="000A6CA2"/>
    <w:rsid w:val="000A7462"/>
    <w:rsid w:val="000A7B93"/>
    <w:rsid w:val="000A7FFC"/>
    <w:rsid w:val="000B04A2"/>
    <w:rsid w:val="000B09D2"/>
    <w:rsid w:val="000B0EFF"/>
    <w:rsid w:val="000B204B"/>
    <w:rsid w:val="000B2645"/>
    <w:rsid w:val="000B2ACA"/>
    <w:rsid w:val="000B2E9F"/>
    <w:rsid w:val="000B30A1"/>
    <w:rsid w:val="000B30BF"/>
    <w:rsid w:val="000B4690"/>
    <w:rsid w:val="000B47C3"/>
    <w:rsid w:val="000B4B54"/>
    <w:rsid w:val="000B5B40"/>
    <w:rsid w:val="000B5C14"/>
    <w:rsid w:val="000B68C9"/>
    <w:rsid w:val="000B6B36"/>
    <w:rsid w:val="000B6BEB"/>
    <w:rsid w:val="000B78C5"/>
    <w:rsid w:val="000B7C28"/>
    <w:rsid w:val="000B7F49"/>
    <w:rsid w:val="000C0508"/>
    <w:rsid w:val="000C092A"/>
    <w:rsid w:val="000C0B87"/>
    <w:rsid w:val="000C1225"/>
    <w:rsid w:val="000C16B9"/>
    <w:rsid w:val="000C2561"/>
    <w:rsid w:val="000C4817"/>
    <w:rsid w:val="000C540C"/>
    <w:rsid w:val="000C5C31"/>
    <w:rsid w:val="000C6F3C"/>
    <w:rsid w:val="000D01FB"/>
    <w:rsid w:val="000D0343"/>
    <w:rsid w:val="000D0846"/>
    <w:rsid w:val="000D0A01"/>
    <w:rsid w:val="000D0AE9"/>
    <w:rsid w:val="000D3024"/>
    <w:rsid w:val="000D3F28"/>
    <w:rsid w:val="000D6192"/>
    <w:rsid w:val="000D6BD0"/>
    <w:rsid w:val="000D76F9"/>
    <w:rsid w:val="000D7C37"/>
    <w:rsid w:val="000D7CEB"/>
    <w:rsid w:val="000D7FA2"/>
    <w:rsid w:val="000E07B0"/>
    <w:rsid w:val="000E0CF3"/>
    <w:rsid w:val="000E112E"/>
    <w:rsid w:val="000E32AA"/>
    <w:rsid w:val="000E3EA7"/>
    <w:rsid w:val="000E46E1"/>
    <w:rsid w:val="000E4808"/>
    <w:rsid w:val="000E4BDA"/>
    <w:rsid w:val="000E4F37"/>
    <w:rsid w:val="000E6190"/>
    <w:rsid w:val="000E71AA"/>
    <w:rsid w:val="000E7DFC"/>
    <w:rsid w:val="000F009D"/>
    <w:rsid w:val="000F0604"/>
    <w:rsid w:val="000F13D5"/>
    <w:rsid w:val="000F1869"/>
    <w:rsid w:val="000F1F3C"/>
    <w:rsid w:val="000F4781"/>
    <w:rsid w:val="000F4D00"/>
    <w:rsid w:val="000F54B5"/>
    <w:rsid w:val="000F5621"/>
    <w:rsid w:val="000F5909"/>
    <w:rsid w:val="000F59CF"/>
    <w:rsid w:val="000F5A92"/>
    <w:rsid w:val="000F660E"/>
    <w:rsid w:val="000F6D7F"/>
    <w:rsid w:val="000F70B7"/>
    <w:rsid w:val="000F780D"/>
    <w:rsid w:val="000F79E7"/>
    <w:rsid w:val="000F7EBC"/>
    <w:rsid w:val="00100CBF"/>
    <w:rsid w:val="00101006"/>
    <w:rsid w:val="00101172"/>
    <w:rsid w:val="00101BF1"/>
    <w:rsid w:val="00102130"/>
    <w:rsid w:val="001039AD"/>
    <w:rsid w:val="001047B2"/>
    <w:rsid w:val="00104CE7"/>
    <w:rsid w:val="00104D79"/>
    <w:rsid w:val="00104EE9"/>
    <w:rsid w:val="00105A8B"/>
    <w:rsid w:val="00105A9F"/>
    <w:rsid w:val="00107AB3"/>
    <w:rsid w:val="00107DAB"/>
    <w:rsid w:val="00107F3F"/>
    <w:rsid w:val="00110099"/>
    <w:rsid w:val="00110A6A"/>
    <w:rsid w:val="00110BEA"/>
    <w:rsid w:val="00110CAD"/>
    <w:rsid w:val="00111884"/>
    <w:rsid w:val="00111CCD"/>
    <w:rsid w:val="001120F8"/>
    <w:rsid w:val="00112593"/>
    <w:rsid w:val="00113059"/>
    <w:rsid w:val="001131E7"/>
    <w:rsid w:val="00113209"/>
    <w:rsid w:val="0011397D"/>
    <w:rsid w:val="001139D6"/>
    <w:rsid w:val="001148D5"/>
    <w:rsid w:val="00115AA8"/>
    <w:rsid w:val="00116D12"/>
    <w:rsid w:val="00116D8C"/>
    <w:rsid w:val="00117115"/>
    <w:rsid w:val="00117380"/>
    <w:rsid w:val="00117A20"/>
    <w:rsid w:val="00117E7A"/>
    <w:rsid w:val="00120BB5"/>
    <w:rsid w:val="00120FA6"/>
    <w:rsid w:val="00120FC7"/>
    <w:rsid w:val="0012171D"/>
    <w:rsid w:val="00122D41"/>
    <w:rsid w:val="00123222"/>
    <w:rsid w:val="00123888"/>
    <w:rsid w:val="00123A15"/>
    <w:rsid w:val="00124154"/>
    <w:rsid w:val="00124227"/>
    <w:rsid w:val="00124272"/>
    <w:rsid w:val="00124496"/>
    <w:rsid w:val="001252B2"/>
    <w:rsid w:val="0012557C"/>
    <w:rsid w:val="001259CD"/>
    <w:rsid w:val="001260B7"/>
    <w:rsid w:val="00126254"/>
    <w:rsid w:val="00126FC3"/>
    <w:rsid w:val="001270B0"/>
    <w:rsid w:val="001302E3"/>
    <w:rsid w:val="00131191"/>
    <w:rsid w:val="00131D4F"/>
    <w:rsid w:val="001326DC"/>
    <w:rsid w:val="00132734"/>
    <w:rsid w:val="00132FB6"/>
    <w:rsid w:val="00133533"/>
    <w:rsid w:val="00134036"/>
    <w:rsid w:val="0013437D"/>
    <w:rsid w:val="00134C90"/>
    <w:rsid w:val="00135375"/>
    <w:rsid w:val="00135BFD"/>
    <w:rsid w:val="00135F30"/>
    <w:rsid w:val="001363F9"/>
    <w:rsid w:val="00136767"/>
    <w:rsid w:val="00136FBA"/>
    <w:rsid w:val="0013727B"/>
    <w:rsid w:val="001372E0"/>
    <w:rsid w:val="00137A64"/>
    <w:rsid w:val="00137D3C"/>
    <w:rsid w:val="001400BE"/>
    <w:rsid w:val="00140D64"/>
    <w:rsid w:val="00140FF2"/>
    <w:rsid w:val="00141321"/>
    <w:rsid w:val="001413FD"/>
    <w:rsid w:val="00141A34"/>
    <w:rsid w:val="00141B37"/>
    <w:rsid w:val="0014244A"/>
    <w:rsid w:val="00142657"/>
    <w:rsid w:val="00142807"/>
    <w:rsid w:val="00142B73"/>
    <w:rsid w:val="001439E1"/>
    <w:rsid w:val="001444AC"/>
    <w:rsid w:val="0014472F"/>
    <w:rsid w:val="001453F0"/>
    <w:rsid w:val="001459AA"/>
    <w:rsid w:val="00145BF5"/>
    <w:rsid w:val="00145DC8"/>
    <w:rsid w:val="00147D08"/>
    <w:rsid w:val="0015020E"/>
    <w:rsid w:val="00150503"/>
    <w:rsid w:val="001507D0"/>
    <w:rsid w:val="00150F7D"/>
    <w:rsid w:val="00151459"/>
    <w:rsid w:val="001516DD"/>
    <w:rsid w:val="001518A6"/>
    <w:rsid w:val="00151948"/>
    <w:rsid w:val="00151C3D"/>
    <w:rsid w:val="00151E06"/>
    <w:rsid w:val="00152B23"/>
    <w:rsid w:val="00152DDB"/>
    <w:rsid w:val="00153626"/>
    <w:rsid w:val="001546B2"/>
    <w:rsid w:val="00154FF1"/>
    <w:rsid w:val="00155376"/>
    <w:rsid w:val="001559E5"/>
    <w:rsid w:val="00155B7C"/>
    <w:rsid w:val="001562A8"/>
    <w:rsid w:val="00156755"/>
    <w:rsid w:val="00156EB5"/>
    <w:rsid w:val="00157FF4"/>
    <w:rsid w:val="00160AD8"/>
    <w:rsid w:val="001614E3"/>
    <w:rsid w:val="001620EE"/>
    <w:rsid w:val="00162C25"/>
    <w:rsid w:val="00163871"/>
    <w:rsid w:val="00164DFE"/>
    <w:rsid w:val="001654BB"/>
    <w:rsid w:val="001655DF"/>
    <w:rsid w:val="001658A2"/>
    <w:rsid w:val="00166A6D"/>
    <w:rsid w:val="00167FBB"/>
    <w:rsid w:val="001705D9"/>
    <w:rsid w:val="001721F4"/>
    <w:rsid w:val="001734AB"/>
    <w:rsid w:val="00173EA4"/>
    <w:rsid w:val="00173FE7"/>
    <w:rsid w:val="00174028"/>
    <w:rsid w:val="0017442E"/>
    <w:rsid w:val="00174617"/>
    <w:rsid w:val="0017594F"/>
    <w:rsid w:val="00175E8D"/>
    <w:rsid w:val="001773E3"/>
    <w:rsid w:val="001775C2"/>
    <w:rsid w:val="001777E8"/>
    <w:rsid w:val="001801FE"/>
    <w:rsid w:val="001807D4"/>
    <w:rsid w:val="00181210"/>
    <w:rsid w:val="00181578"/>
    <w:rsid w:val="00181D16"/>
    <w:rsid w:val="00181D73"/>
    <w:rsid w:val="00183332"/>
    <w:rsid w:val="0018360C"/>
    <w:rsid w:val="001856F6"/>
    <w:rsid w:val="00185806"/>
    <w:rsid w:val="00185A29"/>
    <w:rsid w:val="00185A3D"/>
    <w:rsid w:val="001867F0"/>
    <w:rsid w:val="00186E91"/>
    <w:rsid w:val="001875B3"/>
    <w:rsid w:val="00187B4E"/>
    <w:rsid w:val="00187B8F"/>
    <w:rsid w:val="00187C4B"/>
    <w:rsid w:val="001903A6"/>
    <w:rsid w:val="001906B2"/>
    <w:rsid w:val="001909EE"/>
    <w:rsid w:val="00191273"/>
    <w:rsid w:val="00191A0C"/>
    <w:rsid w:val="0019216E"/>
    <w:rsid w:val="00192512"/>
    <w:rsid w:val="0019351D"/>
    <w:rsid w:val="001940D1"/>
    <w:rsid w:val="001947C0"/>
    <w:rsid w:val="00194C85"/>
    <w:rsid w:val="00195B44"/>
    <w:rsid w:val="00196402"/>
    <w:rsid w:val="0019695D"/>
    <w:rsid w:val="0019722A"/>
    <w:rsid w:val="0019739B"/>
    <w:rsid w:val="00197917"/>
    <w:rsid w:val="001A05AA"/>
    <w:rsid w:val="001A0A7B"/>
    <w:rsid w:val="001A0B14"/>
    <w:rsid w:val="001A0C82"/>
    <w:rsid w:val="001A0E37"/>
    <w:rsid w:val="001A0F24"/>
    <w:rsid w:val="001A137D"/>
    <w:rsid w:val="001A1767"/>
    <w:rsid w:val="001A1E6D"/>
    <w:rsid w:val="001A2374"/>
    <w:rsid w:val="001A25C4"/>
    <w:rsid w:val="001A2EB7"/>
    <w:rsid w:val="001A446A"/>
    <w:rsid w:val="001A466D"/>
    <w:rsid w:val="001A4CFB"/>
    <w:rsid w:val="001A4EFD"/>
    <w:rsid w:val="001A4FDA"/>
    <w:rsid w:val="001A548D"/>
    <w:rsid w:val="001A5618"/>
    <w:rsid w:val="001A65E4"/>
    <w:rsid w:val="001A7797"/>
    <w:rsid w:val="001A7F81"/>
    <w:rsid w:val="001A7FC5"/>
    <w:rsid w:val="001B05B8"/>
    <w:rsid w:val="001B07FB"/>
    <w:rsid w:val="001B0848"/>
    <w:rsid w:val="001B1249"/>
    <w:rsid w:val="001B3A37"/>
    <w:rsid w:val="001B3E6A"/>
    <w:rsid w:val="001B4BD7"/>
    <w:rsid w:val="001B5EA2"/>
    <w:rsid w:val="001B5F2B"/>
    <w:rsid w:val="001B7A7B"/>
    <w:rsid w:val="001C1A4F"/>
    <w:rsid w:val="001C1F45"/>
    <w:rsid w:val="001C27FE"/>
    <w:rsid w:val="001C29DC"/>
    <w:rsid w:val="001C32CE"/>
    <w:rsid w:val="001C3943"/>
    <w:rsid w:val="001C4686"/>
    <w:rsid w:val="001C4966"/>
    <w:rsid w:val="001C4B51"/>
    <w:rsid w:val="001C4BFC"/>
    <w:rsid w:val="001C4F61"/>
    <w:rsid w:val="001C5644"/>
    <w:rsid w:val="001C6831"/>
    <w:rsid w:val="001C6834"/>
    <w:rsid w:val="001C6B2C"/>
    <w:rsid w:val="001C6C8F"/>
    <w:rsid w:val="001C6CD0"/>
    <w:rsid w:val="001C777B"/>
    <w:rsid w:val="001C7891"/>
    <w:rsid w:val="001D0677"/>
    <w:rsid w:val="001D1025"/>
    <w:rsid w:val="001D1370"/>
    <w:rsid w:val="001D1392"/>
    <w:rsid w:val="001D1597"/>
    <w:rsid w:val="001D1CA3"/>
    <w:rsid w:val="001D1F78"/>
    <w:rsid w:val="001D202D"/>
    <w:rsid w:val="001D2E71"/>
    <w:rsid w:val="001D395C"/>
    <w:rsid w:val="001D770E"/>
    <w:rsid w:val="001D7B1B"/>
    <w:rsid w:val="001D7BA9"/>
    <w:rsid w:val="001D7FA0"/>
    <w:rsid w:val="001E0D29"/>
    <w:rsid w:val="001E1DA7"/>
    <w:rsid w:val="001E22EA"/>
    <w:rsid w:val="001E29BD"/>
    <w:rsid w:val="001E2BBF"/>
    <w:rsid w:val="001E3D85"/>
    <w:rsid w:val="001E3FFC"/>
    <w:rsid w:val="001E44C8"/>
    <w:rsid w:val="001E475F"/>
    <w:rsid w:val="001E5783"/>
    <w:rsid w:val="001E5DB5"/>
    <w:rsid w:val="001E675A"/>
    <w:rsid w:val="001E699F"/>
    <w:rsid w:val="001E71A9"/>
    <w:rsid w:val="001E7843"/>
    <w:rsid w:val="001F0733"/>
    <w:rsid w:val="001F0E0E"/>
    <w:rsid w:val="001F149E"/>
    <w:rsid w:val="001F14CA"/>
    <w:rsid w:val="001F2E95"/>
    <w:rsid w:val="001F2ED1"/>
    <w:rsid w:val="001F2F42"/>
    <w:rsid w:val="001F40D8"/>
    <w:rsid w:val="001F59D8"/>
    <w:rsid w:val="001F5D19"/>
    <w:rsid w:val="001F6A0E"/>
    <w:rsid w:val="001F6BBB"/>
    <w:rsid w:val="001F7E5E"/>
    <w:rsid w:val="00200377"/>
    <w:rsid w:val="002008BD"/>
    <w:rsid w:val="00200F99"/>
    <w:rsid w:val="00201087"/>
    <w:rsid w:val="002013AE"/>
    <w:rsid w:val="0020219E"/>
    <w:rsid w:val="002036BF"/>
    <w:rsid w:val="00204038"/>
    <w:rsid w:val="00205BF3"/>
    <w:rsid w:val="00206C42"/>
    <w:rsid w:val="0020709A"/>
    <w:rsid w:val="002072E7"/>
    <w:rsid w:val="0020749E"/>
    <w:rsid w:val="00207598"/>
    <w:rsid w:val="002079BB"/>
    <w:rsid w:val="00207C25"/>
    <w:rsid w:val="00207D13"/>
    <w:rsid w:val="00207D43"/>
    <w:rsid w:val="00207DE2"/>
    <w:rsid w:val="00210433"/>
    <w:rsid w:val="00210506"/>
    <w:rsid w:val="0021148B"/>
    <w:rsid w:val="0021171E"/>
    <w:rsid w:val="00211788"/>
    <w:rsid w:val="0021233C"/>
    <w:rsid w:val="00212515"/>
    <w:rsid w:val="00212563"/>
    <w:rsid w:val="002129CA"/>
    <w:rsid w:val="00212AAE"/>
    <w:rsid w:val="00214567"/>
    <w:rsid w:val="002147DA"/>
    <w:rsid w:val="00216443"/>
    <w:rsid w:val="00216A26"/>
    <w:rsid w:val="00216FC9"/>
    <w:rsid w:val="002176E5"/>
    <w:rsid w:val="00217ACD"/>
    <w:rsid w:val="00217B1B"/>
    <w:rsid w:val="0022028D"/>
    <w:rsid w:val="00220800"/>
    <w:rsid w:val="0022293C"/>
    <w:rsid w:val="0022297B"/>
    <w:rsid w:val="00222B28"/>
    <w:rsid w:val="0022488F"/>
    <w:rsid w:val="0022506E"/>
    <w:rsid w:val="00225AEA"/>
    <w:rsid w:val="00225CC7"/>
    <w:rsid w:val="00226FAD"/>
    <w:rsid w:val="002276CA"/>
    <w:rsid w:val="00227FCE"/>
    <w:rsid w:val="002300C2"/>
    <w:rsid w:val="00230838"/>
    <w:rsid w:val="002309C3"/>
    <w:rsid w:val="002310C8"/>
    <w:rsid w:val="0023119A"/>
    <w:rsid w:val="00231672"/>
    <w:rsid w:val="002317B0"/>
    <w:rsid w:val="002317D0"/>
    <w:rsid w:val="00231846"/>
    <w:rsid w:val="00231F54"/>
    <w:rsid w:val="002322F3"/>
    <w:rsid w:val="00232537"/>
    <w:rsid w:val="002325CB"/>
    <w:rsid w:val="002330F8"/>
    <w:rsid w:val="002333BA"/>
    <w:rsid w:val="00233A5E"/>
    <w:rsid w:val="00233D13"/>
    <w:rsid w:val="00234630"/>
    <w:rsid w:val="00236AD4"/>
    <w:rsid w:val="00236BB0"/>
    <w:rsid w:val="0023704C"/>
    <w:rsid w:val="002378ED"/>
    <w:rsid w:val="00241099"/>
    <w:rsid w:val="00241379"/>
    <w:rsid w:val="00241A75"/>
    <w:rsid w:val="00241E1C"/>
    <w:rsid w:val="00242592"/>
    <w:rsid w:val="002426E9"/>
    <w:rsid w:val="00242E5F"/>
    <w:rsid w:val="00244563"/>
    <w:rsid w:val="002453A2"/>
    <w:rsid w:val="00246C65"/>
    <w:rsid w:val="00247638"/>
    <w:rsid w:val="00247E01"/>
    <w:rsid w:val="002500CB"/>
    <w:rsid w:val="00250150"/>
    <w:rsid w:val="00250559"/>
    <w:rsid w:val="00250867"/>
    <w:rsid w:val="0025170A"/>
    <w:rsid w:val="002518FC"/>
    <w:rsid w:val="00251DCE"/>
    <w:rsid w:val="00251E4C"/>
    <w:rsid w:val="00251E62"/>
    <w:rsid w:val="00251F25"/>
    <w:rsid w:val="002521C6"/>
    <w:rsid w:val="002530E8"/>
    <w:rsid w:val="00253762"/>
    <w:rsid w:val="00253EF6"/>
    <w:rsid w:val="00254D8F"/>
    <w:rsid w:val="002555C2"/>
    <w:rsid w:val="002557D6"/>
    <w:rsid w:val="00255BFB"/>
    <w:rsid w:val="002564C9"/>
    <w:rsid w:val="00256632"/>
    <w:rsid w:val="002566A2"/>
    <w:rsid w:val="00257D9E"/>
    <w:rsid w:val="0026021B"/>
    <w:rsid w:val="002605E8"/>
    <w:rsid w:val="00260D8D"/>
    <w:rsid w:val="00260DA2"/>
    <w:rsid w:val="002613D6"/>
    <w:rsid w:val="00261FC1"/>
    <w:rsid w:val="0026308B"/>
    <w:rsid w:val="0026338D"/>
    <w:rsid w:val="00263E3C"/>
    <w:rsid w:val="0026497C"/>
    <w:rsid w:val="00264D02"/>
    <w:rsid w:val="002650FD"/>
    <w:rsid w:val="00265712"/>
    <w:rsid w:val="0026622B"/>
    <w:rsid w:val="002662DD"/>
    <w:rsid w:val="00266437"/>
    <w:rsid w:val="002672CA"/>
    <w:rsid w:val="00267491"/>
    <w:rsid w:val="00267664"/>
    <w:rsid w:val="0026798D"/>
    <w:rsid w:val="00267D62"/>
    <w:rsid w:val="0027175E"/>
    <w:rsid w:val="00271B55"/>
    <w:rsid w:val="00271E60"/>
    <w:rsid w:val="0027229F"/>
    <w:rsid w:val="00272956"/>
    <w:rsid w:val="00272A9A"/>
    <w:rsid w:val="002730D4"/>
    <w:rsid w:val="00273C85"/>
    <w:rsid w:val="00275BED"/>
    <w:rsid w:val="002768A5"/>
    <w:rsid w:val="00277C9C"/>
    <w:rsid w:val="00277EE7"/>
    <w:rsid w:val="00280580"/>
    <w:rsid w:val="00280D16"/>
    <w:rsid w:val="00281D28"/>
    <w:rsid w:val="002822EE"/>
    <w:rsid w:val="002827E0"/>
    <w:rsid w:val="00283B5E"/>
    <w:rsid w:val="0028432E"/>
    <w:rsid w:val="00285069"/>
    <w:rsid w:val="0028576B"/>
    <w:rsid w:val="00285A3D"/>
    <w:rsid w:val="00290114"/>
    <w:rsid w:val="00290682"/>
    <w:rsid w:val="00290B70"/>
    <w:rsid w:val="00290D38"/>
    <w:rsid w:val="002911DE"/>
    <w:rsid w:val="0029238D"/>
    <w:rsid w:val="002929CF"/>
    <w:rsid w:val="00293019"/>
    <w:rsid w:val="00293254"/>
    <w:rsid w:val="00293670"/>
    <w:rsid w:val="0029390E"/>
    <w:rsid w:val="0029396C"/>
    <w:rsid w:val="002940B0"/>
    <w:rsid w:val="00294E32"/>
    <w:rsid w:val="0029509D"/>
    <w:rsid w:val="002950CC"/>
    <w:rsid w:val="00295A6F"/>
    <w:rsid w:val="002963DE"/>
    <w:rsid w:val="002965AC"/>
    <w:rsid w:val="0029662C"/>
    <w:rsid w:val="00297796"/>
    <w:rsid w:val="00297904"/>
    <w:rsid w:val="002A011A"/>
    <w:rsid w:val="002A04C3"/>
    <w:rsid w:val="002A0BE5"/>
    <w:rsid w:val="002A0FBD"/>
    <w:rsid w:val="002A10FF"/>
    <w:rsid w:val="002A1477"/>
    <w:rsid w:val="002A2A95"/>
    <w:rsid w:val="002A3BB2"/>
    <w:rsid w:val="002A4D97"/>
    <w:rsid w:val="002A55A3"/>
    <w:rsid w:val="002A5611"/>
    <w:rsid w:val="002A6B2C"/>
    <w:rsid w:val="002A742B"/>
    <w:rsid w:val="002A7C16"/>
    <w:rsid w:val="002A7E93"/>
    <w:rsid w:val="002B01CE"/>
    <w:rsid w:val="002B0D40"/>
    <w:rsid w:val="002B116E"/>
    <w:rsid w:val="002B11BC"/>
    <w:rsid w:val="002B1BDF"/>
    <w:rsid w:val="002B28DD"/>
    <w:rsid w:val="002B40A9"/>
    <w:rsid w:val="002B418D"/>
    <w:rsid w:val="002B4BB8"/>
    <w:rsid w:val="002B59C7"/>
    <w:rsid w:val="002B5D87"/>
    <w:rsid w:val="002B610E"/>
    <w:rsid w:val="002B6A19"/>
    <w:rsid w:val="002B6A30"/>
    <w:rsid w:val="002B7448"/>
    <w:rsid w:val="002B7CB0"/>
    <w:rsid w:val="002B7EC4"/>
    <w:rsid w:val="002C0746"/>
    <w:rsid w:val="002C084F"/>
    <w:rsid w:val="002C09C9"/>
    <w:rsid w:val="002C222C"/>
    <w:rsid w:val="002C23CD"/>
    <w:rsid w:val="002C241C"/>
    <w:rsid w:val="002C2547"/>
    <w:rsid w:val="002C32D3"/>
    <w:rsid w:val="002C3C1D"/>
    <w:rsid w:val="002C43B0"/>
    <w:rsid w:val="002C4E8B"/>
    <w:rsid w:val="002C5BDA"/>
    <w:rsid w:val="002C6418"/>
    <w:rsid w:val="002C64AC"/>
    <w:rsid w:val="002C7377"/>
    <w:rsid w:val="002C790E"/>
    <w:rsid w:val="002C7CE7"/>
    <w:rsid w:val="002D10FF"/>
    <w:rsid w:val="002D1E98"/>
    <w:rsid w:val="002D2E1C"/>
    <w:rsid w:val="002D356A"/>
    <w:rsid w:val="002D39DA"/>
    <w:rsid w:val="002D3F81"/>
    <w:rsid w:val="002D4808"/>
    <w:rsid w:val="002D5683"/>
    <w:rsid w:val="002D573B"/>
    <w:rsid w:val="002D5AD2"/>
    <w:rsid w:val="002D5F92"/>
    <w:rsid w:val="002D6A9E"/>
    <w:rsid w:val="002D758A"/>
    <w:rsid w:val="002D7A64"/>
    <w:rsid w:val="002D7B5B"/>
    <w:rsid w:val="002E0082"/>
    <w:rsid w:val="002E0908"/>
    <w:rsid w:val="002E0C3E"/>
    <w:rsid w:val="002E0FAB"/>
    <w:rsid w:val="002E1154"/>
    <w:rsid w:val="002E124E"/>
    <w:rsid w:val="002E12F1"/>
    <w:rsid w:val="002E1658"/>
    <w:rsid w:val="002E1E86"/>
    <w:rsid w:val="002E20C4"/>
    <w:rsid w:val="002E22C1"/>
    <w:rsid w:val="002E2637"/>
    <w:rsid w:val="002E390A"/>
    <w:rsid w:val="002E3A55"/>
    <w:rsid w:val="002E4167"/>
    <w:rsid w:val="002E48BC"/>
    <w:rsid w:val="002E4A6C"/>
    <w:rsid w:val="002E55EF"/>
    <w:rsid w:val="002E5792"/>
    <w:rsid w:val="002E5E4C"/>
    <w:rsid w:val="002E5E54"/>
    <w:rsid w:val="002E607C"/>
    <w:rsid w:val="002E6715"/>
    <w:rsid w:val="002E6A11"/>
    <w:rsid w:val="002E6F60"/>
    <w:rsid w:val="002E73AC"/>
    <w:rsid w:val="002E775C"/>
    <w:rsid w:val="002E77C5"/>
    <w:rsid w:val="002E7D49"/>
    <w:rsid w:val="002F0252"/>
    <w:rsid w:val="002F0B0F"/>
    <w:rsid w:val="002F1F60"/>
    <w:rsid w:val="002F2AA2"/>
    <w:rsid w:val="002F2F8F"/>
    <w:rsid w:val="002F3CA3"/>
    <w:rsid w:val="002F4737"/>
    <w:rsid w:val="002F47EF"/>
    <w:rsid w:val="002F487A"/>
    <w:rsid w:val="002F4DAE"/>
    <w:rsid w:val="002F514B"/>
    <w:rsid w:val="002F5195"/>
    <w:rsid w:val="002F57CA"/>
    <w:rsid w:val="002F5AEB"/>
    <w:rsid w:val="002F7B8F"/>
    <w:rsid w:val="003004CF"/>
    <w:rsid w:val="00301601"/>
    <w:rsid w:val="0030242E"/>
    <w:rsid w:val="003025F3"/>
    <w:rsid w:val="0030284D"/>
    <w:rsid w:val="003029FD"/>
    <w:rsid w:val="00302D5A"/>
    <w:rsid w:val="0030330B"/>
    <w:rsid w:val="0030397F"/>
    <w:rsid w:val="0030438C"/>
    <w:rsid w:val="003049DE"/>
    <w:rsid w:val="00304DAB"/>
    <w:rsid w:val="003055AD"/>
    <w:rsid w:val="00305AD9"/>
    <w:rsid w:val="003063AA"/>
    <w:rsid w:val="003067B4"/>
    <w:rsid w:val="0030757F"/>
    <w:rsid w:val="0031045C"/>
    <w:rsid w:val="0031206D"/>
    <w:rsid w:val="00312934"/>
    <w:rsid w:val="00313051"/>
    <w:rsid w:val="00313745"/>
    <w:rsid w:val="003138A2"/>
    <w:rsid w:val="0031456B"/>
    <w:rsid w:val="00314935"/>
    <w:rsid w:val="003163B2"/>
    <w:rsid w:val="00316676"/>
    <w:rsid w:val="003166C6"/>
    <w:rsid w:val="00316ED4"/>
    <w:rsid w:val="00317A60"/>
    <w:rsid w:val="00320584"/>
    <w:rsid w:val="00320620"/>
    <w:rsid w:val="0032068E"/>
    <w:rsid w:val="00321220"/>
    <w:rsid w:val="003214D7"/>
    <w:rsid w:val="003216EB"/>
    <w:rsid w:val="00322BA6"/>
    <w:rsid w:val="00323192"/>
    <w:rsid w:val="0032418D"/>
    <w:rsid w:val="003246D7"/>
    <w:rsid w:val="003249DB"/>
    <w:rsid w:val="0032797F"/>
    <w:rsid w:val="003303FC"/>
    <w:rsid w:val="0033330E"/>
    <w:rsid w:val="00333548"/>
    <w:rsid w:val="0033396D"/>
    <w:rsid w:val="00335A6A"/>
    <w:rsid w:val="00335D0E"/>
    <w:rsid w:val="00336460"/>
    <w:rsid w:val="003371A6"/>
    <w:rsid w:val="00337C8C"/>
    <w:rsid w:val="00337EE1"/>
    <w:rsid w:val="00341379"/>
    <w:rsid w:val="00342605"/>
    <w:rsid w:val="003426C2"/>
    <w:rsid w:val="00342D85"/>
    <w:rsid w:val="00342F02"/>
    <w:rsid w:val="00343345"/>
    <w:rsid w:val="00344252"/>
    <w:rsid w:val="0034512E"/>
    <w:rsid w:val="00345EA7"/>
    <w:rsid w:val="00345FC4"/>
    <w:rsid w:val="00346347"/>
    <w:rsid w:val="00346768"/>
    <w:rsid w:val="00346A45"/>
    <w:rsid w:val="00346ED1"/>
    <w:rsid w:val="003473AC"/>
    <w:rsid w:val="0034764C"/>
    <w:rsid w:val="00347850"/>
    <w:rsid w:val="00347F14"/>
    <w:rsid w:val="00350A88"/>
    <w:rsid w:val="00351567"/>
    <w:rsid w:val="00351A84"/>
    <w:rsid w:val="00351B20"/>
    <w:rsid w:val="0035217E"/>
    <w:rsid w:val="003527FD"/>
    <w:rsid w:val="00352B00"/>
    <w:rsid w:val="00353322"/>
    <w:rsid w:val="00354941"/>
    <w:rsid w:val="00354D50"/>
    <w:rsid w:val="00355450"/>
    <w:rsid w:val="00355D31"/>
    <w:rsid w:val="00355FDC"/>
    <w:rsid w:val="0035627E"/>
    <w:rsid w:val="00357088"/>
    <w:rsid w:val="00357201"/>
    <w:rsid w:val="00357F29"/>
    <w:rsid w:val="00361017"/>
    <w:rsid w:val="00361838"/>
    <w:rsid w:val="00361A4F"/>
    <w:rsid w:val="00362EB3"/>
    <w:rsid w:val="00362F3C"/>
    <w:rsid w:val="00363891"/>
    <w:rsid w:val="00366F1A"/>
    <w:rsid w:val="003679E6"/>
    <w:rsid w:val="003704D5"/>
    <w:rsid w:val="00370699"/>
    <w:rsid w:val="00371FF5"/>
    <w:rsid w:val="00372D14"/>
    <w:rsid w:val="00372D8A"/>
    <w:rsid w:val="0037308D"/>
    <w:rsid w:val="00373B15"/>
    <w:rsid w:val="0037509D"/>
    <w:rsid w:val="00375227"/>
    <w:rsid w:val="00375985"/>
    <w:rsid w:val="003764B3"/>
    <w:rsid w:val="003802F7"/>
    <w:rsid w:val="00381B6D"/>
    <w:rsid w:val="00382B0C"/>
    <w:rsid w:val="00382C57"/>
    <w:rsid w:val="00382E22"/>
    <w:rsid w:val="00383066"/>
    <w:rsid w:val="00384BED"/>
    <w:rsid w:val="00385849"/>
    <w:rsid w:val="0038621A"/>
    <w:rsid w:val="003875B6"/>
    <w:rsid w:val="003902F1"/>
    <w:rsid w:val="003904FD"/>
    <w:rsid w:val="003913FD"/>
    <w:rsid w:val="00391405"/>
    <w:rsid w:val="00391DC4"/>
    <w:rsid w:val="003926D8"/>
    <w:rsid w:val="00392BC3"/>
    <w:rsid w:val="00392EBC"/>
    <w:rsid w:val="00393C5A"/>
    <w:rsid w:val="00393CFD"/>
    <w:rsid w:val="0039462E"/>
    <w:rsid w:val="00394CA6"/>
    <w:rsid w:val="00394E7E"/>
    <w:rsid w:val="00394F44"/>
    <w:rsid w:val="0039519C"/>
    <w:rsid w:val="003958E0"/>
    <w:rsid w:val="00395DB7"/>
    <w:rsid w:val="00396732"/>
    <w:rsid w:val="0039684E"/>
    <w:rsid w:val="0039686B"/>
    <w:rsid w:val="00396A24"/>
    <w:rsid w:val="00397419"/>
    <w:rsid w:val="003978A1"/>
    <w:rsid w:val="00397C21"/>
    <w:rsid w:val="003A0092"/>
    <w:rsid w:val="003A0484"/>
    <w:rsid w:val="003A0487"/>
    <w:rsid w:val="003A07C6"/>
    <w:rsid w:val="003A09C0"/>
    <w:rsid w:val="003A16BC"/>
    <w:rsid w:val="003A40C9"/>
    <w:rsid w:val="003A42B9"/>
    <w:rsid w:val="003A44A1"/>
    <w:rsid w:val="003A5010"/>
    <w:rsid w:val="003A58D7"/>
    <w:rsid w:val="003A5985"/>
    <w:rsid w:val="003A63CE"/>
    <w:rsid w:val="003A6429"/>
    <w:rsid w:val="003B16D9"/>
    <w:rsid w:val="003B1842"/>
    <w:rsid w:val="003B1F7A"/>
    <w:rsid w:val="003B237A"/>
    <w:rsid w:val="003B271B"/>
    <w:rsid w:val="003B2EF8"/>
    <w:rsid w:val="003B355F"/>
    <w:rsid w:val="003B37F0"/>
    <w:rsid w:val="003B3ACB"/>
    <w:rsid w:val="003B3C12"/>
    <w:rsid w:val="003B3E23"/>
    <w:rsid w:val="003B3EAC"/>
    <w:rsid w:val="003B3FF8"/>
    <w:rsid w:val="003B4C36"/>
    <w:rsid w:val="003B52B7"/>
    <w:rsid w:val="003B6134"/>
    <w:rsid w:val="003B6155"/>
    <w:rsid w:val="003B61BB"/>
    <w:rsid w:val="003B646E"/>
    <w:rsid w:val="003B64BD"/>
    <w:rsid w:val="003B7295"/>
    <w:rsid w:val="003C0791"/>
    <w:rsid w:val="003C0808"/>
    <w:rsid w:val="003C1040"/>
    <w:rsid w:val="003C17E7"/>
    <w:rsid w:val="003C181C"/>
    <w:rsid w:val="003C20A0"/>
    <w:rsid w:val="003C22CF"/>
    <w:rsid w:val="003C2719"/>
    <w:rsid w:val="003C2D81"/>
    <w:rsid w:val="003C3F1A"/>
    <w:rsid w:val="003C4C63"/>
    <w:rsid w:val="003C5559"/>
    <w:rsid w:val="003C5F07"/>
    <w:rsid w:val="003C630B"/>
    <w:rsid w:val="003C64EF"/>
    <w:rsid w:val="003C688F"/>
    <w:rsid w:val="003C7917"/>
    <w:rsid w:val="003C7D9E"/>
    <w:rsid w:val="003D0AC0"/>
    <w:rsid w:val="003D11F2"/>
    <w:rsid w:val="003D146A"/>
    <w:rsid w:val="003D160E"/>
    <w:rsid w:val="003D1E3D"/>
    <w:rsid w:val="003D20D9"/>
    <w:rsid w:val="003D22FC"/>
    <w:rsid w:val="003D2DD2"/>
    <w:rsid w:val="003D34B0"/>
    <w:rsid w:val="003D364D"/>
    <w:rsid w:val="003D3C73"/>
    <w:rsid w:val="003D42D8"/>
    <w:rsid w:val="003D5925"/>
    <w:rsid w:val="003D5AF3"/>
    <w:rsid w:val="003D5C12"/>
    <w:rsid w:val="003D6030"/>
    <w:rsid w:val="003D78AA"/>
    <w:rsid w:val="003E0878"/>
    <w:rsid w:val="003E0928"/>
    <w:rsid w:val="003E0F2D"/>
    <w:rsid w:val="003E1A77"/>
    <w:rsid w:val="003E245C"/>
    <w:rsid w:val="003E2BC0"/>
    <w:rsid w:val="003E316F"/>
    <w:rsid w:val="003E352A"/>
    <w:rsid w:val="003E3706"/>
    <w:rsid w:val="003E3B8C"/>
    <w:rsid w:val="003E3E14"/>
    <w:rsid w:val="003E3F10"/>
    <w:rsid w:val="003E4238"/>
    <w:rsid w:val="003E4D8C"/>
    <w:rsid w:val="003E51EC"/>
    <w:rsid w:val="003E6B24"/>
    <w:rsid w:val="003E74B8"/>
    <w:rsid w:val="003E75C3"/>
    <w:rsid w:val="003E77D3"/>
    <w:rsid w:val="003F0464"/>
    <w:rsid w:val="003F0DAF"/>
    <w:rsid w:val="003F10AD"/>
    <w:rsid w:val="003F11EA"/>
    <w:rsid w:val="003F165F"/>
    <w:rsid w:val="003F18D6"/>
    <w:rsid w:val="003F35DB"/>
    <w:rsid w:val="003F3E57"/>
    <w:rsid w:val="003F4383"/>
    <w:rsid w:val="003F4750"/>
    <w:rsid w:val="003F4DB3"/>
    <w:rsid w:val="003F525C"/>
    <w:rsid w:val="003F53EE"/>
    <w:rsid w:val="003F5CD2"/>
    <w:rsid w:val="003F60B3"/>
    <w:rsid w:val="003F6969"/>
    <w:rsid w:val="003F714B"/>
    <w:rsid w:val="0040090D"/>
    <w:rsid w:val="00400D69"/>
    <w:rsid w:val="00401D1C"/>
    <w:rsid w:val="00401DCD"/>
    <w:rsid w:val="004026E9"/>
    <w:rsid w:val="00402D20"/>
    <w:rsid w:val="00403932"/>
    <w:rsid w:val="004044D3"/>
    <w:rsid w:val="0040471D"/>
    <w:rsid w:val="00404D7D"/>
    <w:rsid w:val="0040559F"/>
    <w:rsid w:val="004055C6"/>
    <w:rsid w:val="004063CB"/>
    <w:rsid w:val="004068B7"/>
    <w:rsid w:val="00406F2E"/>
    <w:rsid w:val="0041014F"/>
    <w:rsid w:val="00410572"/>
    <w:rsid w:val="00410AEA"/>
    <w:rsid w:val="00410DD6"/>
    <w:rsid w:val="00410E9D"/>
    <w:rsid w:val="004112CD"/>
    <w:rsid w:val="0041156D"/>
    <w:rsid w:val="004116A5"/>
    <w:rsid w:val="00411965"/>
    <w:rsid w:val="00411B6E"/>
    <w:rsid w:val="0041389E"/>
    <w:rsid w:val="00413955"/>
    <w:rsid w:val="00413D02"/>
    <w:rsid w:val="004145D6"/>
    <w:rsid w:val="00414D50"/>
    <w:rsid w:val="00414F31"/>
    <w:rsid w:val="004150A5"/>
    <w:rsid w:val="00416AD7"/>
    <w:rsid w:val="004176C5"/>
    <w:rsid w:val="00417DE7"/>
    <w:rsid w:val="00417E05"/>
    <w:rsid w:val="00420F7D"/>
    <w:rsid w:val="004215B9"/>
    <w:rsid w:val="00421E0A"/>
    <w:rsid w:val="004220F3"/>
    <w:rsid w:val="00422315"/>
    <w:rsid w:val="00422497"/>
    <w:rsid w:val="00423D2B"/>
    <w:rsid w:val="00423DAE"/>
    <w:rsid w:val="0042404E"/>
    <w:rsid w:val="004241D2"/>
    <w:rsid w:val="004243EE"/>
    <w:rsid w:val="00424676"/>
    <w:rsid w:val="00424D95"/>
    <w:rsid w:val="0042634B"/>
    <w:rsid w:val="004269E4"/>
    <w:rsid w:val="0042752B"/>
    <w:rsid w:val="00427E2D"/>
    <w:rsid w:val="0043034E"/>
    <w:rsid w:val="0043042D"/>
    <w:rsid w:val="00430C1E"/>
    <w:rsid w:val="00430EA9"/>
    <w:rsid w:val="00430F30"/>
    <w:rsid w:val="0043119D"/>
    <w:rsid w:val="00431676"/>
    <w:rsid w:val="004324EF"/>
    <w:rsid w:val="004328AA"/>
    <w:rsid w:val="004331B5"/>
    <w:rsid w:val="004335FE"/>
    <w:rsid w:val="00433B57"/>
    <w:rsid w:val="00434DB3"/>
    <w:rsid w:val="00434E9E"/>
    <w:rsid w:val="004352AD"/>
    <w:rsid w:val="00435BAF"/>
    <w:rsid w:val="00436147"/>
    <w:rsid w:val="00436569"/>
    <w:rsid w:val="00436F00"/>
    <w:rsid w:val="0043714A"/>
    <w:rsid w:val="00437BB1"/>
    <w:rsid w:val="004400AC"/>
    <w:rsid w:val="004421CB"/>
    <w:rsid w:val="00442DFE"/>
    <w:rsid w:val="004435E1"/>
    <w:rsid w:val="00444F42"/>
    <w:rsid w:val="004453C7"/>
    <w:rsid w:val="00445C45"/>
    <w:rsid w:val="004465C1"/>
    <w:rsid w:val="004470FC"/>
    <w:rsid w:val="00447130"/>
    <w:rsid w:val="00447BC2"/>
    <w:rsid w:val="0045074E"/>
    <w:rsid w:val="004514BE"/>
    <w:rsid w:val="004521CA"/>
    <w:rsid w:val="004528D5"/>
    <w:rsid w:val="0045422C"/>
    <w:rsid w:val="004547F8"/>
    <w:rsid w:val="00454E30"/>
    <w:rsid w:val="00455774"/>
    <w:rsid w:val="004559B1"/>
    <w:rsid w:val="00455BE4"/>
    <w:rsid w:val="00455CF6"/>
    <w:rsid w:val="004563F1"/>
    <w:rsid w:val="00457E78"/>
    <w:rsid w:val="004610B5"/>
    <w:rsid w:val="00461175"/>
    <w:rsid w:val="0046137F"/>
    <w:rsid w:val="004619F9"/>
    <w:rsid w:val="004629A7"/>
    <w:rsid w:val="00462D23"/>
    <w:rsid w:val="00462E0D"/>
    <w:rsid w:val="00463014"/>
    <w:rsid w:val="00463270"/>
    <w:rsid w:val="00463F7D"/>
    <w:rsid w:val="004642FA"/>
    <w:rsid w:val="004643F7"/>
    <w:rsid w:val="004649D0"/>
    <w:rsid w:val="0046519B"/>
    <w:rsid w:val="00465696"/>
    <w:rsid w:val="00465ACF"/>
    <w:rsid w:val="00466073"/>
    <w:rsid w:val="004663D9"/>
    <w:rsid w:val="004676C8"/>
    <w:rsid w:val="00467949"/>
    <w:rsid w:val="00467E43"/>
    <w:rsid w:val="004707AD"/>
    <w:rsid w:val="004727AF"/>
    <w:rsid w:val="004746FB"/>
    <w:rsid w:val="00474C55"/>
    <w:rsid w:val="004763A5"/>
    <w:rsid w:val="0047675A"/>
    <w:rsid w:val="00477136"/>
    <w:rsid w:val="004773DE"/>
    <w:rsid w:val="00480588"/>
    <w:rsid w:val="004809FA"/>
    <w:rsid w:val="00481804"/>
    <w:rsid w:val="004820C7"/>
    <w:rsid w:val="00483518"/>
    <w:rsid w:val="004837BC"/>
    <w:rsid w:val="00483AD9"/>
    <w:rsid w:val="00483D4A"/>
    <w:rsid w:val="004841F4"/>
    <w:rsid w:val="00484BC6"/>
    <w:rsid w:val="00484DC9"/>
    <w:rsid w:val="004851EA"/>
    <w:rsid w:val="00485CE0"/>
    <w:rsid w:val="00486097"/>
    <w:rsid w:val="00486C11"/>
    <w:rsid w:val="00487689"/>
    <w:rsid w:val="00490B68"/>
    <w:rsid w:val="004910BA"/>
    <w:rsid w:val="00492619"/>
    <w:rsid w:val="004934F6"/>
    <w:rsid w:val="00493C1B"/>
    <w:rsid w:val="0049619C"/>
    <w:rsid w:val="004975FA"/>
    <w:rsid w:val="00497913"/>
    <w:rsid w:val="004A27C0"/>
    <w:rsid w:val="004A2CD3"/>
    <w:rsid w:val="004A2E50"/>
    <w:rsid w:val="004A31D5"/>
    <w:rsid w:val="004A3EF4"/>
    <w:rsid w:val="004A488D"/>
    <w:rsid w:val="004A494F"/>
    <w:rsid w:val="004A4D92"/>
    <w:rsid w:val="004A4F86"/>
    <w:rsid w:val="004A5249"/>
    <w:rsid w:val="004A70D3"/>
    <w:rsid w:val="004A7BBF"/>
    <w:rsid w:val="004B09B0"/>
    <w:rsid w:val="004B0B02"/>
    <w:rsid w:val="004B17A7"/>
    <w:rsid w:val="004B181F"/>
    <w:rsid w:val="004B1D56"/>
    <w:rsid w:val="004B288E"/>
    <w:rsid w:val="004B5199"/>
    <w:rsid w:val="004B54F2"/>
    <w:rsid w:val="004B5922"/>
    <w:rsid w:val="004B6500"/>
    <w:rsid w:val="004B7079"/>
    <w:rsid w:val="004B7B45"/>
    <w:rsid w:val="004C08D1"/>
    <w:rsid w:val="004C0FE4"/>
    <w:rsid w:val="004C1406"/>
    <w:rsid w:val="004C1AF7"/>
    <w:rsid w:val="004C1BB7"/>
    <w:rsid w:val="004C276D"/>
    <w:rsid w:val="004C379E"/>
    <w:rsid w:val="004C3853"/>
    <w:rsid w:val="004C417E"/>
    <w:rsid w:val="004C4BAB"/>
    <w:rsid w:val="004C5694"/>
    <w:rsid w:val="004C58E5"/>
    <w:rsid w:val="004C5F10"/>
    <w:rsid w:val="004C6027"/>
    <w:rsid w:val="004C63A0"/>
    <w:rsid w:val="004C6672"/>
    <w:rsid w:val="004C7D63"/>
    <w:rsid w:val="004C7FD2"/>
    <w:rsid w:val="004D09E3"/>
    <w:rsid w:val="004D0AEC"/>
    <w:rsid w:val="004D10D7"/>
    <w:rsid w:val="004D1D47"/>
    <w:rsid w:val="004D334B"/>
    <w:rsid w:val="004D3682"/>
    <w:rsid w:val="004D36B6"/>
    <w:rsid w:val="004D3B7A"/>
    <w:rsid w:val="004D3CF3"/>
    <w:rsid w:val="004D4034"/>
    <w:rsid w:val="004D4ACE"/>
    <w:rsid w:val="004D4E46"/>
    <w:rsid w:val="004D5384"/>
    <w:rsid w:val="004D5771"/>
    <w:rsid w:val="004D5F97"/>
    <w:rsid w:val="004D689D"/>
    <w:rsid w:val="004D6DE3"/>
    <w:rsid w:val="004E0754"/>
    <w:rsid w:val="004E1239"/>
    <w:rsid w:val="004E26EE"/>
    <w:rsid w:val="004E2A3C"/>
    <w:rsid w:val="004E333E"/>
    <w:rsid w:val="004E37C0"/>
    <w:rsid w:val="004E3CBE"/>
    <w:rsid w:val="004E5062"/>
    <w:rsid w:val="004E5743"/>
    <w:rsid w:val="004E5EFC"/>
    <w:rsid w:val="004E6FB1"/>
    <w:rsid w:val="004E734F"/>
    <w:rsid w:val="004E77CE"/>
    <w:rsid w:val="004E7E02"/>
    <w:rsid w:val="004F11CF"/>
    <w:rsid w:val="004F163B"/>
    <w:rsid w:val="004F365E"/>
    <w:rsid w:val="004F3792"/>
    <w:rsid w:val="004F3C06"/>
    <w:rsid w:val="004F41DC"/>
    <w:rsid w:val="004F44E4"/>
    <w:rsid w:val="004F4885"/>
    <w:rsid w:val="004F5F22"/>
    <w:rsid w:val="004F64FA"/>
    <w:rsid w:val="004F65CD"/>
    <w:rsid w:val="004F68F9"/>
    <w:rsid w:val="004F6958"/>
    <w:rsid w:val="004F6F98"/>
    <w:rsid w:val="004F6F9A"/>
    <w:rsid w:val="004F7276"/>
    <w:rsid w:val="004F75EA"/>
    <w:rsid w:val="004F7C0F"/>
    <w:rsid w:val="005003FB"/>
    <w:rsid w:val="005009C4"/>
    <w:rsid w:val="00501DCB"/>
    <w:rsid w:val="00502C93"/>
    <w:rsid w:val="005033A6"/>
    <w:rsid w:val="005039A3"/>
    <w:rsid w:val="00505E91"/>
    <w:rsid w:val="00506320"/>
    <w:rsid w:val="005065A1"/>
    <w:rsid w:val="00506CEE"/>
    <w:rsid w:val="00507499"/>
    <w:rsid w:val="00510E6F"/>
    <w:rsid w:val="00510FAE"/>
    <w:rsid w:val="00512819"/>
    <w:rsid w:val="0051305E"/>
    <w:rsid w:val="00513894"/>
    <w:rsid w:val="00513A4A"/>
    <w:rsid w:val="00513D72"/>
    <w:rsid w:val="00514081"/>
    <w:rsid w:val="00514A8D"/>
    <w:rsid w:val="005156BA"/>
    <w:rsid w:val="00515779"/>
    <w:rsid w:val="00515BE4"/>
    <w:rsid w:val="0051697A"/>
    <w:rsid w:val="00516A46"/>
    <w:rsid w:val="005174A1"/>
    <w:rsid w:val="00517842"/>
    <w:rsid w:val="0052061A"/>
    <w:rsid w:val="00520E6A"/>
    <w:rsid w:val="00521D87"/>
    <w:rsid w:val="00523857"/>
    <w:rsid w:val="00523A3F"/>
    <w:rsid w:val="0052461E"/>
    <w:rsid w:val="005246FF"/>
    <w:rsid w:val="00524EF1"/>
    <w:rsid w:val="005254A2"/>
    <w:rsid w:val="00525611"/>
    <w:rsid w:val="0052576D"/>
    <w:rsid w:val="0052582F"/>
    <w:rsid w:val="005260A0"/>
    <w:rsid w:val="00526209"/>
    <w:rsid w:val="005265DC"/>
    <w:rsid w:val="00526EFC"/>
    <w:rsid w:val="00527278"/>
    <w:rsid w:val="005279B7"/>
    <w:rsid w:val="005301B1"/>
    <w:rsid w:val="00531283"/>
    <w:rsid w:val="00531A9B"/>
    <w:rsid w:val="0053280D"/>
    <w:rsid w:val="005329F2"/>
    <w:rsid w:val="00532B34"/>
    <w:rsid w:val="005331BA"/>
    <w:rsid w:val="00533784"/>
    <w:rsid w:val="005339D2"/>
    <w:rsid w:val="00534112"/>
    <w:rsid w:val="00534CAF"/>
    <w:rsid w:val="00534CDE"/>
    <w:rsid w:val="00535572"/>
    <w:rsid w:val="0053576E"/>
    <w:rsid w:val="00535A65"/>
    <w:rsid w:val="00535C90"/>
    <w:rsid w:val="005360C4"/>
    <w:rsid w:val="0053613D"/>
    <w:rsid w:val="0053676E"/>
    <w:rsid w:val="00536A6A"/>
    <w:rsid w:val="00536E74"/>
    <w:rsid w:val="00540361"/>
    <w:rsid w:val="00540C0F"/>
    <w:rsid w:val="0054117D"/>
    <w:rsid w:val="0054294E"/>
    <w:rsid w:val="00543FFE"/>
    <w:rsid w:val="005444F3"/>
    <w:rsid w:val="00544691"/>
    <w:rsid w:val="00544C11"/>
    <w:rsid w:val="005455A7"/>
    <w:rsid w:val="005474F3"/>
    <w:rsid w:val="0054763D"/>
    <w:rsid w:val="005508C0"/>
    <w:rsid w:val="00550A98"/>
    <w:rsid w:val="00550FF0"/>
    <w:rsid w:val="005512F7"/>
    <w:rsid w:val="00551A73"/>
    <w:rsid w:val="00551E6D"/>
    <w:rsid w:val="00552030"/>
    <w:rsid w:val="00552195"/>
    <w:rsid w:val="005524BC"/>
    <w:rsid w:val="00552511"/>
    <w:rsid w:val="00552E3D"/>
    <w:rsid w:val="00553002"/>
    <w:rsid w:val="005530F3"/>
    <w:rsid w:val="0055310B"/>
    <w:rsid w:val="00553A43"/>
    <w:rsid w:val="00554068"/>
    <w:rsid w:val="00554102"/>
    <w:rsid w:val="00554140"/>
    <w:rsid w:val="00554401"/>
    <w:rsid w:val="00554592"/>
    <w:rsid w:val="00554865"/>
    <w:rsid w:val="00555EAF"/>
    <w:rsid w:val="005567BD"/>
    <w:rsid w:val="00556FE1"/>
    <w:rsid w:val="0055712B"/>
    <w:rsid w:val="005575CE"/>
    <w:rsid w:val="00560940"/>
    <w:rsid w:val="0056096C"/>
    <w:rsid w:val="005612DB"/>
    <w:rsid w:val="00561F0F"/>
    <w:rsid w:val="00562119"/>
    <w:rsid w:val="005625F4"/>
    <w:rsid w:val="00562D49"/>
    <w:rsid w:val="00563782"/>
    <w:rsid w:val="005637CB"/>
    <w:rsid w:val="00563D0F"/>
    <w:rsid w:val="005641F5"/>
    <w:rsid w:val="005649B1"/>
    <w:rsid w:val="00565E5F"/>
    <w:rsid w:val="00566FEC"/>
    <w:rsid w:val="005677A9"/>
    <w:rsid w:val="0057042E"/>
    <w:rsid w:val="00570588"/>
    <w:rsid w:val="005720BE"/>
    <w:rsid w:val="0057291D"/>
    <w:rsid w:val="00572920"/>
    <w:rsid w:val="005729C4"/>
    <w:rsid w:val="0057354D"/>
    <w:rsid w:val="00573558"/>
    <w:rsid w:val="00573EE5"/>
    <w:rsid w:val="0057429C"/>
    <w:rsid w:val="00574F47"/>
    <w:rsid w:val="00576662"/>
    <w:rsid w:val="005769EC"/>
    <w:rsid w:val="005805A5"/>
    <w:rsid w:val="00580F28"/>
    <w:rsid w:val="005813B3"/>
    <w:rsid w:val="005819B0"/>
    <w:rsid w:val="00581D49"/>
    <w:rsid w:val="00581E50"/>
    <w:rsid w:val="00583D23"/>
    <w:rsid w:val="00583ED9"/>
    <w:rsid w:val="00584488"/>
    <w:rsid w:val="00584DEE"/>
    <w:rsid w:val="00584FAA"/>
    <w:rsid w:val="005850A9"/>
    <w:rsid w:val="00585733"/>
    <w:rsid w:val="00585914"/>
    <w:rsid w:val="0058602B"/>
    <w:rsid w:val="005867C0"/>
    <w:rsid w:val="005875DE"/>
    <w:rsid w:val="0058777F"/>
    <w:rsid w:val="00590EB3"/>
    <w:rsid w:val="005915F3"/>
    <w:rsid w:val="005916E8"/>
    <w:rsid w:val="00591B03"/>
    <w:rsid w:val="0059215B"/>
    <w:rsid w:val="0059224E"/>
    <w:rsid w:val="0059286F"/>
    <w:rsid w:val="00593449"/>
    <w:rsid w:val="005942EA"/>
    <w:rsid w:val="005945EE"/>
    <w:rsid w:val="005949E2"/>
    <w:rsid w:val="00594B20"/>
    <w:rsid w:val="00595FB3"/>
    <w:rsid w:val="00596774"/>
    <w:rsid w:val="00596D62"/>
    <w:rsid w:val="00596E0A"/>
    <w:rsid w:val="005978EA"/>
    <w:rsid w:val="00597BF0"/>
    <w:rsid w:val="005A0F74"/>
    <w:rsid w:val="005A13C8"/>
    <w:rsid w:val="005A23B6"/>
    <w:rsid w:val="005A2654"/>
    <w:rsid w:val="005A269D"/>
    <w:rsid w:val="005A27BE"/>
    <w:rsid w:val="005A2AE4"/>
    <w:rsid w:val="005A2D86"/>
    <w:rsid w:val="005A2F98"/>
    <w:rsid w:val="005A3241"/>
    <w:rsid w:val="005A3E70"/>
    <w:rsid w:val="005A40C3"/>
    <w:rsid w:val="005A48E2"/>
    <w:rsid w:val="005A4FE5"/>
    <w:rsid w:val="005A50DE"/>
    <w:rsid w:val="005A52C0"/>
    <w:rsid w:val="005A5547"/>
    <w:rsid w:val="005A60EC"/>
    <w:rsid w:val="005A67BD"/>
    <w:rsid w:val="005A7116"/>
    <w:rsid w:val="005A74B9"/>
    <w:rsid w:val="005A770E"/>
    <w:rsid w:val="005B00A7"/>
    <w:rsid w:val="005B07A2"/>
    <w:rsid w:val="005B08C4"/>
    <w:rsid w:val="005B0D7C"/>
    <w:rsid w:val="005B1571"/>
    <w:rsid w:val="005B184E"/>
    <w:rsid w:val="005B267C"/>
    <w:rsid w:val="005B27E9"/>
    <w:rsid w:val="005B2C6E"/>
    <w:rsid w:val="005B2C71"/>
    <w:rsid w:val="005B3710"/>
    <w:rsid w:val="005B3A2A"/>
    <w:rsid w:val="005B3B08"/>
    <w:rsid w:val="005B3E0C"/>
    <w:rsid w:val="005B44DF"/>
    <w:rsid w:val="005B5DE1"/>
    <w:rsid w:val="005B66D5"/>
    <w:rsid w:val="005B6DCA"/>
    <w:rsid w:val="005C0395"/>
    <w:rsid w:val="005C0B5D"/>
    <w:rsid w:val="005C0C3C"/>
    <w:rsid w:val="005C0E48"/>
    <w:rsid w:val="005C0F28"/>
    <w:rsid w:val="005C0F37"/>
    <w:rsid w:val="005C14A2"/>
    <w:rsid w:val="005C2E02"/>
    <w:rsid w:val="005C31C4"/>
    <w:rsid w:val="005C40C2"/>
    <w:rsid w:val="005C471B"/>
    <w:rsid w:val="005C4EC4"/>
    <w:rsid w:val="005C4F71"/>
    <w:rsid w:val="005C4FAE"/>
    <w:rsid w:val="005C7510"/>
    <w:rsid w:val="005C7C47"/>
    <w:rsid w:val="005D03A8"/>
    <w:rsid w:val="005D07B1"/>
    <w:rsid w:val="005D0AD8"/>
    <w:rsid w:val="005D142A"/>
    <w:rsid w:val="005D248F"/>
    <w:rsid w:val="005D2A4A"/>
    <w:rsid w:val="005D304E"/>
    <w:rsid w:val="005D3473"/>
    <w:rsid w:val="005D36CB"/>
    <w:rsid w:val="005D3E3C"/>
    <w:rsid w:val="005D4739"/>
    <w:rsid w:val="005D5074"/>
    <w:rsid w:val="005D5FA2"/>
    <w:rsid w:val="005D6EEA"/>
    <w:rsid w:val="005D7C40"/>
    <w:rsid w:val="005E025E"/>
    <w:rsid w:val="005E0C22"/>
    <w:rsid w:val="005E2985"/>
    <w:rsid w:val="005E2BA0"/>
    <w:rsid w:val="005E32B9"/>
    <w:rsid w:val="005E3F63"/>
    <w:rsid w:val="005E4124"/>
    <w:rsid w:val="005E48B4"/>
    <w:rsid w:val="005E49EA"/>
    <w:rsid w:val="005E4CA0"/>
    <w:rsid w:val="005E53DF"/>
    <w:rsid w:val="005E5D8B"/>
    <w:rsid w:val="005E5EEF"/>
    <w:rsid w:val="005E6D9E"/>
    <w:rsid w:val="005E7AD1"/>
    <w:rsid w:val="005F05D4"/>
    <w:rsid w:val="005F1800"/>
    <w:rsid w:val="005F20BA"/>
    <w:rsid w:val="005F25F4"/>
    <w:rsid w:val="005F2F92"/>
    <w:rsid w:val="005F3568"/>
    <w:rsid w:val="005F42F1"/>
    <w:rsid w:val="005F48B0"/>
    <w:rsid w:val="005F50B2"/>
    <w:rsid w:val="005F55F5"/>
    <w:rsid w:val="005F6176"/>
    <w:rsid w:val="005F6B60"/>
    <w:rsid w:val="00601A57"/>
    <w:rsid w:val="00602199"/>
    <w:rsid w:val="006022CD"/>
    <w:rsid w:val="006027BE"/>
    <w:rsid w:val="0060323A"/>
    <w:rsid w:val="006033E3"/>
    <w:rsid w:val="0060353C"/>
    <w:rsid w:val="00603980"/>
    <w:rsid w:val="00603B8D"/>
    <w:rsid w:val="00603C09"/>
    <w:rsid w:val="00604590"/>
    <w:rsid w:val="00604A83"/>
    <w:rsid w:val="00604FD0"/>
    <w:rsid w:val="00605283"/>
    <w:rsid w:val="0060528E"/>
    <w:rsid w:val="00605916"/>
    <w:rsid w:val="00605D01"/>
    <w:rsid w:val="00606DCC"/>
    <w:rsid w:val="00607F9B"/>
    <w:rsid w:val="00611A11"/>
    <w:rsid w:val="00612B21"/>
    <w:rsid w:val="00612E1E"/>
    <w:rsid w:val="006130BD"/>
    <w:rsid w:val="006134BA"/>
    <w:rsid w:val="00613534"/>
    <w:rsid w:val="00615ABB"/>
    <w:rsid w:val="00615F2F"/>
    <w:rsid w:val="0061617D"/>
    <w:rsid w:val="0061654A"/>
    <w:rsid w:val="006207C0"/>
    <w:rsid w:val="00620D8E"/>
    <w:rsid w:val="00620DBC"/>
    <w:rsid w:val="00620DCC"/>
    <w:rsid w:val="00620E58"/>
    <w:rsid w:val="00621296"/>
    <w:rsid w:val="006212A5"/>
    <w:rsid w:val="0062142E"/>
    <w:rsid w:val="00621DFB"/>
    <w:rsid w:val="006229B7"/>
    <w:rsid w:val="00623698"/>
    <w:rsid w:val="006239D8"/>
    <w:rsid w:val="0062458E"/>
    <w:rsid w:val="00624D18"/>
    <w:rsid w:val="0062550F"/>
    <w:rsid w:val="00625A69"/>
    <w:rsid w:val="006267AC"/>
    <w:rsid w:val="00626AD6"/>
    <w:rsid w:val="00626E12"/>
    <w:rsid w:val="00626E67"/>
    <w:rsid w:val="00627D29"/>
    <w:rsid w:val="00630020"/>
    <w:rsid w:val="006308F1"/>
    <w:rsid w:val="006316B9"/>
    <w:rsid w:val="006335DD"/>
    <w:rsid w:val="0063487C"/>
    <w:rsid w:val="00634904"/>
    <w:rsid w:val="00635485"/>
    <w:rsid w:val="00635C5B"/>
    <w:rsid w:val="00635C93"/>
    <w:rsid w:val="00635F10"/>
    <w:rsid w:val="006362BC"/>
    <w:rsid w:val="006365B4"/>
    <w:rsid w:val="0063674E"/>
    <w:rsid w:val="00636AD3"/>
    <w:rsid w:val="00636D58"/>
    <w:rsid w:val="0063739D"/>
    <w:rsid w:val="00637CD9"/>
    <w:rsid w:val="00637E4C"/>
    <w:rsid w:val="00640553"/>
    <w:rsid w:val="00640791"/>
    <w:rsid w:val="006414A8"/>
    <w:rsid w:val="00641620"/>
    <w:rsid w:val="00641F9D"/>
    <w:rsid w:val="006421CC"/>
    <w:rsid w:val="00642C8E"/>
    <w:rsid w:val="006432E5"/>
    <w:rsid w:val="006438CF"/>
    <w:rsid w:val="00643C37"/>
    <w:rsid w:val="00643E9C"/>
    <w:rsid w:val="00645DAE"/>
    <w:rsid w:val="00646218"/>
    <w:rsid w:val="00647003"/>
    <w:rsid w:val="0064700E"/>
    <w:rsid w:val="006478DC"/>
    <w:rsid w:val="00650325"/>
    <w:rsid w:val="00651012"/>
    <w:rsid w:val="00651C77"/>
    <w:rsid w:val="006520D3"/>
    <w:rsid w:val="00652673"/>
    <w:rsid w:val="006527AE"/>
    <w:rsid w:val="00652F59"/>
    <w:rsid w:val="00654265"/>
    <w:rsid w:val="006544CD"/>
    <w:rsid w:val="00654F07"/>
    <w:rsid w:val="00655EA5"/>
    <w:rsid w:val="00657839"/>
    <w:rsid w:val="0065788C"/>
    <w:rsid w:val="006600DB"/>
    <w:rsid w:val="00661E41"/>
    <w:rsid w:val="006622AE"/>
    <w:rsid w:val="0066231D"/>
    <w:rsid w:val="0066282B"/>
    <w:rsid w:val="00662E86"/>
    <w:rsid w:val="00662F10"/>
    <w:rsid w:val="0066308E"/>
    <w:rsid w:val="00664022"/>
    <w:rsid w:val="0066524B"/>
    <w:rsid w:val="00665564"/>
    <w:rsid w:val="00666246"/>
    <w:rsid w:val="006669EA"/>
    <w:rsid w:val="0066779F"/>
    <w:rsid w:val="006703AE"/>
    <w:rsid w:val="00670C13"/>
    <w:rsid w:val="00671870"/>
    <w:rsid w:val="00671898"/>
    <w:rsid w:val="00672DFD"/>
    <w:rsid w:val="00672E45"/>
    <w:rsid w:val="006735FD"/>
    <w:rsid w:val="00674434"/>
    <w:rsid w:val="006746B0"/>
    <w:rsid w:val="0067487B"/>
    <w:rsid w:val="00675063"/>
    <w:rsid w:val="00675508"/>
    <w:rsid w:val="00675670"/>
    <w:rsid w:val="00676642"/>
    <w:rsid w:val="006777C6"/>
    <w:rsid w:val="006779F7"/>
    <w:rsid w:val="006800AC"/>
    <w:rsid w:val="006808BE"/>
    <w:rsid w:val="006818E7"/>
    <w:rsid w:val="00681D82"/>
    <w:rsid w:val="006831F7"/>
    <w:rsid w:val="00684120"/>
    <w:rsid w:val="0068493C"/>
    <w:rsid w:val="00684DAC"/>
    <w:rsid w:val="00684F76"/>
    <w:rsid w:val="00685906"/>
    <w:rsid w:val="00685C47"/>
    <w:rsid w:val="006872B7"/>
    <w:rsid w:val="00690581"/>
    <w:rsid w:val="00690924"/>
    <w:rsid w:val="0069197C"/>
    <w:rsid w:val="00691D1E"/>
    <w:rsid w:val="00693520"/>
    <w:rsid w:val="00693731"/>
    <w:rsid w:val="0069419C"/>
    <w:rsid w:val="0069485B"/>
    <w:rsid w:val="00694905"/>
    <w:rsid w:val="00695ECB"/>
    <w:rsid w:val="006961AA"/>
    <w:rsid w:val="006968BB"/>
    <w:rsid w:val="006969A4"/>
    <w:rsid w:val="00696CCD"/>
    <w:rsid w:val="006972EA"/>
    <w:rsid w:val="006A0D73"/>
    <w:rsid w:val="006A17A6"/>
    <w:rsid w:val="006A3100"/>
    <w:rsid w:val="006A34C9"/>
    <w:rsid w:val="006A3E2E"/>
    <w:rsid w:val="006A48F2"/>
    <w:rsid w:val="006A4D1B"/>
    <w:rsid w:val="006A52BB"/>
    <w:rsid w:val="006A52BD"/>
    <w:rsid w:val="006A53E7"/>
    <w:rsid w:val="006A5664"/>
    <w:rsid w:val="006A57D4"/>
    <w:rsid w:val="006A5873"/>
    <w:rsid w:val="006A5BD9"/>
    <w:rsid w:val="006A74CB"/>
    <w:rsid w:val="006A7519"/>
    <w:rsid w:val="006A76BD"/>
    <w:rsid w:val="006A7E66"/>
    <w:rsid w:val="006B0706"/>
    <w:rsid w:val="006B07B5"/>
    <w:rsid w:val="006B13F2"/>
    <w:rsid w:val="006B1C08"/>
    <w:rsid w:val="006B2099"/>
    <w:rsid w:val="006B264B"/>
    <w:rsid w:val="006B2AEC"/>
    <w:rsid w:val="006B2DD0"/>
    <w:rsid w:val="006B30A2"/>
    <w:rsid w:val="006B3455"/>
    <w:rsid w:val="006B3BA4"/>
    <w:rsid w:val="006B5A54"/>
    <w:rsid w:val="006B63EF"/>
    <w:rsid w:val="006B6405"/>
    <w:rsid w:val="006C0DD9"/>
    <w:rsid w:val="006C1651"/>
    <w:rsid w:val="006C1697"/>
    <w:rsid w:val="006C181C"/>
    <w:rsid w:val="006C1F7B"/>
    <w:rsid w:val="006C24A6"/>
    <w:rsid w:val="006C2846"/>
    <w:rsid w:val="006C3553"/>
    <w:rsid w:val="006C3B7E"/>
    <w:rsid w:val="006C41D7"/>
    <w:rsid w:val="006C4F81"/>
    <w:rsid w:val="006C59AD"/>
    <w:rsid w:val="006C5A09"/>
    <w:rsid w:val="006C6710"/>
    <w:rsid w:val="006C73AE"/>
    <w:rsid w:val="006D08C8"/>
    <w:rsid w:val="006D0F51"/>
    <w:rsid w:val="006D1296"/>
    <w:rsid w:val="006D139E"/>
    <w:rsid w:val="006D17C7"/>
    <w:rsid w:val="006D1DBD"/>
    <w:rsid w:val="006D276A"/>
    <w:rsid w:val="006D2FD7"/>
    <w:rsid w:val="006D4675"/>
    <w:rsid w:val="006D52E9"/>
    <w:rsid w:val="006D5A4D"/>
    <w:rsid w:val="006D5F02"/>
    <w:rsid w:val="006D5F31"/>
    <w:rsid w:val="006D65EB"/>
    <w:rsid w:val="006D6B2D"/>
    <w:rsid w:val="006D6F91"/>
    <w:rsid w:val="006D77CA"/>
    <w:rsid w:val="006D7931"/>
    <w:rsid w:val="006D7B43"/>
    <w:rsid w:val="006D7BF9"/>
    <w:rsid w:val="006E01A4"/>
    <w:rsid w:val="006E0317"/>
    <w:rsid w:val="006E0668"/>
    <w:rsid w:val="006E12CE"/>
    <w:rsid w:val="006E13A7"/>
    <w:rsid w:val="006E1924"/>
    <w:rsid w:val="006E22F9"/>
    <w:rsid w:val="006E283F"/>
    <w:rsid w:val="006E2E24"/>
    <w:rsid w:val="006E358E"/>
    <w:rsid w:val="006E3912"/>
    <w:rsid w:val="006E3A63"/>
    <w:rsid w:val="006E3CF9"/>
    <w:rsid w:val="006E476F"/>
    <w:rsid w:val="006E77AA"/>
    <w:rsid w:val="006E77C7"/>
    <w:rsid w:val="006F0408"/>
    <w:rsid w:val="006F0D8B"/>
    <w:rsid w:val="006F0DD9"/>
    <w:rsid w:val="006F0DDD"/>
    <w:rsid w:val="006F0E45"/>
    <w:rsid w:val="006F124D"/>
    <w:rsid w:val="006F177F"/>
    <w:rsid w:val="006F1792"/>
    <w:rsid w:val="006F1BA1"/>
    <w:rsid w:val="006F206D"/>
    <w:rsid w:val="006F3661"/>
    <w:rsid w:val="006F3AB3"/>
    <w:rsid w:val="006F4EF5"/>
    <w:rsid w:val="006F522C"/>
    <w:rsid w:val="006F6CA4"/>
    <w:rsid w:val="006F6FD0"/>
    <w:rsid w:val="006F71BB"/>
    <w:rsid w:val="006F76D4"/>
    <w:rsid w:val="00701237"/>
    <w:rsid w:val="00701FD1"/>
    <w:rsid w:val="00703693"/>
    <w:rsid w:val="00703F9A"/>
    <w:rsid w:val="00704B05"/>
    <w:rsid w:val="00706FC2"/>
    <w:rsid w:val="00707EC4"/>
    <w:rsid w:val="007106D0"/>
    <w:rsid w:val="00710B4F"/>
    <w:rsid w:val="00710E20"/>
    <w:rsid w:val="0071133E"/>
    <w:rsid w:val="007116BB"/>
    <w:rsid w:val="007119BB"/>
    <w:rsid w:val="007123EE"/>
    <w:rsid w:val="0071310B"/>
    <w:rsid w:val="007149E9"/>
    <w:rsid w:val="00714F87"/>
    <w:rsid w:val="007158BB"/>
    <w:rsid w:val="00715961"/>
    <w:rsid w:val="0071650F"/>
    <w:rsid w:val="00716785"/>
    <w:rsid w:val="00716A6E"/>
    <w:rsid w:val="00716D5A"/>
    <w:rsid w:val="00716E66"/>
    <w:rsid w:val="007170D0"/>
    <w:rsid w:val="007179AC"/>
    <w:rsid w:val="00721814"/>
    <w:rsid w:val="00721AA3"/>
    <w:rsid w:val="00721EEF"/>
    <w:rsid w:val="00721F67"/>
    <w:rsid w:val="007224BC"/>
    <w:rsid w:val="007231FB"/>
    <w:rsid w:val="00723719"/>
    <w:rsid w:val="0072372C"/>
    <w:rsid w:val="00725738"/>
    <w:rsid w:val="007257DE"/>
    <w:rsid w:val="00725A9F"/>
    <w:rsid w:val="00725B53"/>
    <w:rsid w:val="0072609F"/>
    <w:rsid w:val="0072707B"/>
    <w:rsid w:val="00727090"/>
    <w:rsid w:val="00727BB0"/>
    <w:rsid w:val="00727C11"/>
    <w:rsid w:val="0073051A"/>
    <w:rsid w:val="0073065E"/>
    <w:rsid w:val="00732746"/>
    <w:rsid w:val="0073306C"/>
    <w:rsid w:val="007339C1"/>
    <w:rsid w:val="00733E86"/>
    <w:rsid w:val="0073411E"/>
    <w:rsid w:val="007343FE"/>
    <w:rsid w:val="0073446A"/>
    <w:rsid w:val="00734A1B"/>
    <w:rsid w:val="0073520A"/>
    <w:rsid w:val="00735378"/>
    <w:rsid w:val="0073675B"/>
    <w:rsid w:val="007372D2"/>
    <w:rsid w:val="00740C2A"/>
    <w:rsid w:val="00740EDB"/>
    <w:rsid w:val="0074148A"/>
    <w:rsid w:val="007416AB"/>
    <w:rsid w:val="00741CEA"/>
    <w:rsid w:val="007422DA"/>
    <w:rsid w:val="00743B85"/>
    <w:rsid w:val="00743DB3"/>
    <w:rsid w:val="00744C67"/>
    <w:rsid w:val="00744C9D"/>
    <w:rsid w:val="00746C50"/>
    <w:rsid w:val="00746D59"/>
    <w:rsid w:val="00747DA4"/>
    <w:rsid w:val="00750378"/>
    <w:rsid w:val="0075192F"/>
    <w:rsid w:val="00751E8E"/>
    <w:rsid w:val="00753A09"/>
    <w:rsid w:val="00753D5D"/>
    <w:rsid w:val="00753F7E"/>
    <w:rsid w:val="0075473C"/>
    <w:rsid w:val="00754767"/>
    <w:rsid w:val="00755301"/>
    <w:rsid w:val="0075633C"/>
    <w:rsid w:val="0075726B"/>
    <w:rsid w:val="00757423"/>
    <w:rsid w:val="0075755C"/>
    <w:rsid w:val="0075782F"/>
    <w:rsid w:val="00757860"/>
    <w:rsid w:val="0076146A"/>
    <w:rsid w:val="007616D8"/>
    <w:rsid w:val="007618CD"/>
    <w:rsid w:val="00762371"/>
    <w:rsid w:val="007638D7"/>
    <w:rsid w:val="00763CDF"/>
    <w:rsid w:val="0076494C"/>
    <w:rsid w:val="007650C1"/>
    <w:rsid w:val="00765B8C"/>
    <w:rsid w:val="00766257"/>
    <w:rsid w:val="007666D0"/>
    <w:rsid w:val="00766F90"/>
    <w:rsid w:val="007670C8"/>
    <w:rsid w:val="0077026A"/>
    <w:rsid w:val="007706D8"/>
    <w:rsid w:val="00770733"/>
    <w:rsid w:val="00771CA0"/>
    <w:rsid w:val="0077212C"/>
    <w:rsid w:val="0077215D"/>
    <w:rsid w:val="0077226C"/>
    <w:rsid w:val="00772872"/>
    <w:rsid w:val="007731E5"/>
    <w:rsid w:val="0077362B"/>
    <w:rsid w:val="00773C68"/>
    <w:rsid w:val="00773DF6"/>
    <w:rsid w:val="00773F5C"/>
    <w:rsid w:val="007740CB"/>
    <w:rsid w:val="00774F2B"/>
    <w:rsid w:val="00775838"/>
    <w:rsid w:val="00775BDC"/>
    <w:rsid w:val="0077688B"/>
    <w:rsid w:val="0077698C"/>
    <w:rsid w:val="007770E1"/>
    <w:rsid w:val="00777CD2"/>
    <w:rsid w:val="00777DCC"/>
    <w:rsid w:val="00780162"/>
    <w:rsid w:val="00780299"/>
    <w:rsid w:val="00780961"/>
    <w:rsid w:val="00781BBF"/>
    <w:rsid w:val="007824B2"/>
    <w:rsid w:val="0078271C"/>
    <w:rsid w:val="00782AF7"/>
    <w:rsid w:val="00782BBC"/>
    <w:rsid w:val="007836F4"/>
    <w:rsid w:val="00783B7F"/>
    <w:rsid w:val="00783D31"/>
    <w:rsid w:val="00783E4B"/>
    <w:rsid w:val="007842FD"/>
    <w:rsid w:val="00784680"/>
    <w:rsid w:val="00784F90"/>
    <w:rsid w:val="00786193"/>
    <w:rsid w:val="0078619C"/>
    <w:rsid w:val="0078662F"/>
    <w:rsid w:val="007866D0"/>
    <w:rsid w:val="007867B6"/>
    <w:rsid w:val="007878BA"/>
    <w:rsid w:val="00787F87"/>
    <w:rsid w:val="00790583"/>
    <w:rsid w:val="0079098C"/>
    <w:rsid w:val="0079214D"/>
    <w:rsid w:val="00792B2D"/>
    <w:rsid w:val="0079318E"/>
    <w:rsid w:val="007935D7"/>
    <w:rsid w:val="00793DFA"/>
    <w:rsid w:val="007941EC"/>
    <w:rsid w:val="0079493B"/>
    <w:rsid w:val="00794D13"/>
    <w:rsid w:val="0079637A"/>
    <w:rsid w:val="00796995"/>
    <w:rsid w:val="007974E2"/>
    <w:rsid w:val="007A0159"/>
    <w:rsid w:val="007A055F"/>
    <w:rsid w:val="007A0B8F"/>
    <w:rsid w:val="007A0C97"/>
    <w:rsid w:val="007A135F"/>
    <w:rsid w:val="007A1F8F"/>
    <w:rsid w:val="007A2607"/>
    <w:rsid w:val="007A29B9"/>
    <w:rsid w:val="007A2ED0"/>
    <w:rsid w:val="007A3A11"/>
    <w:rsid w:val="007A3D9C"/>
    <w:rsid w:val="007A41CE"/>
    <w:rsid w:val="007A45F6"/>
    <w:rsid w:val="007A4717"/>
    <w:rsid w:val="007A55FF"/>
    <w:rsid w:val="007A5629"/>
    <w:rsid w:val="007A597B"/>
    <w:rsid w:val="007A5CF4"/>
    <w:rsid w:val="007A6CD8"/>
    <w:rsid w:val="007A7311"/>
    <w:rsid w:val="007A79DE"/>
    <w:rsid w:val="007B027C"/>
    <w:rsid w:val="007B1376"/>
    <w:rsid w:val="007B17CD"/>
    <w:rsid w:val="007B1E7B"/>
    <w:rsid w:val="007B3296"/>
    <w:rsid w:val="007B3822"/>
    <w:rsid w:val="007B4A68"/>
    <w:rsid w:val="007B4AA3"/>
    <w:rsid w:val="007B5405"/>
    <w:rsid w:val="007B54E8"/>
    <w:rsid w:val="007B70B2"/>
    <w:rsid w:val="007B74E0"/>
    <w:rsid w:val="007B7848"/>
    <w:rsid w:val="007B789F"/>
    <w:rsid w:val="007B7DC8"/>
    <w:rsid w:val="007C233C"/>
    <w:rsid w:val="007C25BE"/>
    <w:rsid w:val="007C2D8E"/>
    <w:rsid w:val="007C3739"/>
    <w:rsid w:val="007C3889"/>
    <w:rsid w:val="007C3A12"/>
    <w:rsid w:val="007C4B83"/>
    <w:rsid w:val="007C4D85"/>
    <w:rsid w:val="007C6D1E"/>
    <w:rsid w:val="007C771E"/>
    <w:rsid w:val="007D13E3"/>
    <w:rsid w:val="007D16A8"/>
    <w:rsid w:val="007D1B8C"/>
    <w:rsid w:val="007D1C0D"/>
    <w:rsid w:val="007D1EDD"/>
    <w:rsid w:val="007D3204"/>
    <w:rsid w:val="007D3783"/>
    <w:rsid w:val="007D3B2D"/>
    <w:rsid w:val="007D3CD9"/>
    <w:rsid w:val="007D3DD9"/>
    <w:rsid w:val="007D43A1"/>
    <w:rsid w:val="007D4F85"/>
    <w:rsid w:val="007D4F99"/>
    <w:rsid w:val="007D52F7"/>
    <w:rsid w:val="007D576D"/>
    <w:rsid w:val="007D5804"/>
    <w:rsid w:val="007D6D99"/>
    <w:rsid w:val="007E062A"/>
    <w:rsid w:val="007E0A22"/>
    <w:rsid w:val="007E11BF"/>
    <w:rsid w:val="007E23D8"/>
    <w:rsid w:val="007E35BF"/>
    <w:rsid w:val="007E3F14"/>
    <w:rsid w:val="007E51AE"/>
    <w:rsid w:val="007E5B32"/>
    <w:rsid w:val="007E62D5"/>
    <w:rsid w:val="007E6442"/>
    <w:rsid w:val="007E64A4"/>
    <w:rsid w:val="007E64FE"/>
    <w:rsid w:val="007E6935"/>
    <w:rsid w:val="007E70ED"/>
    <w:rsid w:val="007E72D4"/>
    <w:rsid w:val="007E7F7E"/>
    <w:rsid w:val="007F00FD"/>
    <w:rsid w:val="007F01F3"/>
    <w:rsid w:val="007F0550"/>
    <w:rsid w:val="007F0C1B"/>
    <w:rsid w:val="007F1A6C"/>
    <w:rsid w:val="007F1B9D"/>
    <w:rsid w:val="007F1BFD"/>
    <w:rsid w:val="007F2473"/>
    <w:rsid w:val="007F2750"/>
    <w:rsid w:val="007F2938"/>
    <w:rsid w:val="007F295D"/>
    <w:rsid w:val="007F5A89"/>
    <w:rsid w:val="007F6426"/>
    <w:rsid w:val="007F6F4A"/>
    <w:rsid w:val="007F7230"/>
    <w:rsid w:val="007F74E7"/>
    <w:rsid w:val="00800B20"/>
    <w:rsid w:val="00800D87"/>
    <w:rsid w:val="00801B7B"/>
    <w:rsid w:val="00802179"/>
    <w:rsid w:val="0080289D"/>
    <w:rsid w:val="00802A40"/>
    <w:rsid w:val="00802B37"/>
    <w:rsid w:val="008039B9"/>
    <w:rsid w:val="008047CE"/>
    <w:rsid w:val="0080603E"/>
    <w:rsid w:val="00807755"/>
    <w:rsid w:val="00807810"/>
    <w:rsid w:val="00807855"/>
    <w:rsid w:val="0080791C"/>
    <w:rsid w:val="0081014C"/>
    <w:rsid w:val="008103E1"/>
    <w:rsid w:val="00810FC5"/>
    <w:rsid w:val="00811765"/>
    <w:rsid w:val="00811A2B"/>
    <w:rsid w:val="00811F79"/>
    <w:rsid w:val="00812150"/>
    <w:rsid w:val="00812380"/>
    <w:rsid w:val="008124AE"/>
    <w:rsid w:val="0081272D"/>
    <w:rsid w:val="008130B6"/>
    <w:rsid w:val="00813676"/>
    <w:rsid w:val="00813A1F"/>
    <w:rsid w:val="008140E9"/>
    <w:rsid w:val="00814626"/>
    <w:rsid w:val="008146DF"/>
    <w:rsid w:val="0081485B"/>
    <w:rsid w:val="0081494D"/>
    <w:rsid w:val="008151FA"/>
    <w:rsid w:val="00815310"/>
    <w:rsid w:val="008156C7"/>
    <w:rsid w:val="00816198"/>
    <w:rsid w:val="00816906"/>
    <w:rsid w:val="0082048A"/>
    <w:rsid w:val="008210E3"/>
    <w:rsid w:val="00821192"/>
    <w:rsid w:val="00822893"/>
    <w:rsid w:val="008229B3"/>
    <w:rsid w:val="00822BC8"/>
    <w:rsid w:val="00822E99"/>
    <w:rsid w:val="008251BD"/>
    <w:rsid w:val="008252C4"/>
    <w:rsid w:val="008255F4"/>
    <w:rsid w:val="0082604C"/>
    <w:rsid w:val="00827997"/>
    <w:rsid w:val="00827CF3"/>
    <w:rsid w:val="008300CD"/>
    <w:rsid w:val="00832404"/>
    <w:rsid w:val="00832589"/>
    <w:rsid w:val="00832864"/>
    <w:rsid w:val="0083343A"/>
    <w:rsid w:val="0083367B"/>
    <w:rsid w:val="0083428D"/>
    <w:rsid w:val="008346FA"/>
    <w:rsid w:val="00834852"/>
    <w:rsid w:val="00834D1E"/>
    <w:rsid w:val="008354FE"/>
    <w:rsid w:val="00835CA1"/>
    <w:rsid w:val="00835DB1"/>
    <w:rsid w:val="0083692B"/>
    <w:rsid w:val="0083722C"/>
    <w:rsid w:val="0083725F"/>
    <w:rsid w:val="00837D26"/>
    <w:rsid w:val="008401DA"/>
    <w:rsid w:val="008402DD"/>
    <w:rsid w:val="00840A3A"/>
    <w:rsid w:val="00840D78"/>
    <w:rsid w:val="00841F94"/>
    <w:rsid w:val="008423D6"/>
    <w:rsid w:val="00842611"/>
    <w:rsid w:val="0084471F"/>
    <w:rsid w:val="008450BA"/>
    <w:rsid w:val="0084566C"/>
    <w:rsid w:val="00845852"/>
    <w:rsid w:val="0084696C"/>
    <w:rsid w:val="0084774E"/>
    <w:rsid w:val="0084777F"/>
    <w:rsid w:val="00847E6C"/>
    <w:rsid w:val="008500B8"/>
    <w:rsid w:val="00850298"/>
    <w:rsid w:val="00850CEA"/>
    <w:rsid w:val="008511A1"/>
    <w:rsid w:val="00851D30"/>
    <w:rsid w:val="00852036"/>
    <w:rsid w:val="008523B6"/>
    <w:rsid w:val="00852A4D"/>
    <w:rsid w:val="00852CCB"/>
    <w:rsid w:val="0085350F"/>
    <w:rsid w:val="00853EE8"/>
    <w:rsid w:val="008547F8"/>
    <w:rsid w:val="00854B20"/>
    <w:rsid w:val="00856145"/>
    <w:rsid w:val="00857351"/>
    <w:rsid w:val="0085743F"/>
    <w:rsid w:val="00857512"/>
    <w:rsid w:val="00857DE0"/>
    <w:rsid w:val="0086019E"/>
    <w:rsid w:val="008602F5"/>
    <w:rsid w:val="00861A0D"/>
    <w:rsid w:val="00861D56"/>
    <w:rsid w:val="0086232A"/>
    <w:rsid w:val="00862D23"/>
    <w:rsid w:val="008635A5"/>
    <w:rsid w:val="0086375E"/>
    <w:rsid w:val="00863770"/>
    <w:rsid w:val="00864003"/>
    <w:rsid w:val="0086472E"/>
    <w:rsid w:val="00865D2B"/>
    <w:rsid w:val="0086602D"/>
    <w:rsid w:val="008678A5"/>
    <w:rsid w:val="008700E3"/>
    <w:rsid w:val="00871B1B"/>
    <w:rsid w:val="00872DE7"/>
    <w:rsid w:val="00873404"/>
    <w:rsid w:val="0087356A"/>
    <w:rsid w:val="0087430A"/>
    <w:rsid w:val="00874430"/>
    <w:rsid w:val="00874AD5"/>
    <w:rsid w:val="00874C00"/>
    <w:rsid w:val="00874CF2"/>
    <w:rsid w:val="00875167"/>
    <w:rsid w:val="00877563"/>
    <w:rsid w:val="00880BEC"/>
    <w:rsid w:val="00881431"/>
    <w:rsid w:val="008827FE"/>
    <w:rsid w:val="00882A70"/>
    <w:rsid w:val="0088451B"/>
    <w:rsid w:val="008849E3"/>
    <w:rsid w:val="00884E2D"/>
    <w:rsid w:val="00885034"/>
    <w:rsid w:val="0088640F"/>
    <w:rsid w:val="00886657"/>
    <w:rsid w:val="008866FA"/>
    <w:rsid w:val="00886F7B"/>
    <w:rsid w:val="00886FD5"/>
    <w:rsid w:val="00887595"/>
    <w:rsid w:val="008905ED"/>
    <w:rsid w:val="00890A2F"/>
    <w:rsid w:val="00890B83"/>
    <w:rsid w:val="00890CB2"/>
    <w:rsid w:val="00891599"/>
    <w:rsid w:val="0089199D"/>
    <w:rsid w:val="00891EFA"/>
    <w:rsid w:val="00892701"/>
    <w:rsid w:val="00892DFB"/>
    <w:rsid w:val="00893ABE"/>
    <w:rsid w:val="008941A3"/>
    <w:rsid w:val="00894445"/>
    <w:rsid w:val="00894B59"/>
    <w:rsid w:val="00894F94"/>
    <w:rsid w:val="00895464"/>
    <w:rsid w:val="00895AE6"/>
    <w:rsid w:val="00896D38"/>
    <w:rsid w:val="008974C4"/>
    <w:rsid w:val="00897632"/>
    <w:rsid w:val="00897822"/>
    <w:rsid w:val="00897984"/>
    <w:rsid w:val="008A016B"/>
    <w:rsid w:val="008A0B90"/>
    <w:rsid w:val="008A0D73"/>
    <w:rsid w:val="008A0F15"/>
    <w:rsid w:val="008A19EC"/>
    <w:rsid w:val="008A1DCD"/>
    <w:rsid w:val="008A2228"/>
    <w:rsid w:val="008A2349"/>
    <w:rsid w:val="008A25D0"/>
    <w:rsid w:val="008A34CD"/>
    <w:rsid w:val="008A398F"/>
    <w:rsid w:val="008A3B8A"/>
    <w:rsid w:val="008A4450"/>
    <w:rsid w:val="008A48F6"/>
    <w:rsid w:val="008A492D"/>
    <w:rsid w:val="008A4CE9"/>
    <w:rsid w:val="008A4DDD"/>
    <w:rsid w:val="008A4EDF"/>
    <w:rsid w:val="008A5754"/>
    <w:rsid w:val="008A59FB"/>
    <w:rsid w:val="008A5CB9"/>
    <w:rsid w:val="008A5F0F"/>
    <w:rsid w:val="008A6020"/>
    <w:rsid w:val="008A6451"/>
    <w:rsid w:val="008A7364"/>
    <w:rsid w:val="008A74EC"/>
    <w:rsid w:val="008A76A7"/>
    <w:rsid w:val="008A7B3C"/>
    <w:rsid w:val="008A7E0E"/>
    <w:rsid w:val="008B0335"/>
    <w:rsid w:val="008B0784"/>
    <w:rsid w:val="008B1116"/>
    <w:rsid w:val="008B13C0"/>
    <w:rsid w:val="008B14E6"/>
    <w:rsid w:val="008B1D67"/>
    <w:rsid w:val="008B1DD0"/>
    <w:rsid w:val="008B2428"/>
    <w:rsid w:val="008B2532"/>
    <w:rsid w:val="008B2928"/>
    <w:rsid w:val="008B2DC3"/>
    <w:rsid w:val="008B3A07"/>
    <w:rsid w:val="008B3F8B"/>
    <w:rsid w:val="008B52DC"/>
    <w:rsid w:val="008B54C1"/>
    <w:rsid w:val="008B65B4"/>
    <w:rsid w:val="008B6A1F"/>
    <w:rsid w:val="008B6FAA"/>
    <w:rsid w:val="008B72DC"/>
    <w:rsid w:val="008B7482"/>
    <w:rsid w:val="008B7715"/>
    <w:rsid w:val="008B7D6B"/>
    <w:rsid w:val="008C02A5"/>
    <w:rsid w:val="008C081A"/>
    <w:rsid w:val="008C11CF"/>
    <w:rsid w:val="008C1226"/>
    <w:rsid w:val="008C1443"/>
    <w:rsid w:val="008C1E50"/>
    <w:rsid w:val="008C2DBA"/>
    <w:rsid w:val="008C30DB"/>
    <w:rsid w:val="008C3774"/>
    <w:rsid w:val="008C3A62"/>
    <w:rsid w:val="008C4147"/>
    <w:rsid w:val="008C524D"/>
    <w:rsid w:val="008C529F"/>
    <w:rsid w:val="008C5BB4"/>
    <w:rsid w:val="008C602F"/>
    <w:rsid w:val="008C6961"/>
    <w:rsid w:val="008C71D4"/>
    <w:rsid w:val="008C7677"/>
    <w:rsid w:val="008C7B70"/>
    <w:rsid w:val="008D04A3"/>
    <w:rsid w:val="008D0536"/>
    <w:rsid w:val="008D05BF"/>
    <w:rsid w:val="008D07B8"/>
    <w:rsid w:val="008D1777"/>
    <w:rsid w:val="008D1E1C"/>
    <w:rsid w:val="008D1F41"/>
    <w:rsid w:val="008D1F46"/>
    <w:rsid w:val="008D24FD"/>
    <w:rsid w:val="008D2E58"/>
    <w:rsid w:val="008D30D7"/>
    <w:rsid w:val="008D3D9C"/>
    <w:rsid w:val="008D54E9"/>
    <w:rsid w:val="008D5543"/>
    <w:rsid w:val="008D55C3"/>
    <w:rsid w:val="008D566E"/>
    <w:rsid w:val="008D6208"/>
    <w:rsid w:val="008D62E1"/>
    <w:rsid w:val="008D662C"/>
    <w:rsid w:val="008D7D98"/>
    <w:rsid w:val="008E040D"/>
    <w:rsid w:val="008E092A"/>
    <w:rsid w:val="008E0BB7"/>
    <w:rsid w:val="008E10BD"/>
    <w:rsid w:val="008E2650"/>
    <w:rsid w:val="008E2A6A"/>
    <w:rsid w:val="008E3317"/>
    <w:rsid w:val="008E3A4F"/>
    <w:rsid w:val="008E3CAE"/>
    <w:rsid w:val="008E4299"/>
    <w:rsid w:val="008E42A9"/>
    <w:rsid w:val="008E4343"/>
    <w:rsid w:val="008E48EE"/>
    <w:rsid w:val="008E5787"/>
    <w:rsid w:val="008E5820"/>
    <w:rsid w:val="008E609B"/>
    <w:rsid w:val="008E672F"/>
    <w:rsid w:val="008E6DCA"/>
    <w:rsid w:val="008E7152"/>
    <w:rsid w:val="008E7395"/>
    <w:rsid w:val="008E78F5"/>
    <w:rsid w:val="008F006E"/>
    <w:rsid w:val="008F0246"/>
    <w:rsid w:val="008F167B"/>
    <w:rsid w:val="008F1F6C"/>
    <w:rsid w:val="008F262D"/>
    <w:rsid w:val="008F2907"/>
    <w:rsid w:val="008F2D28"/>
    <w:rsid w:val="008F2D36"/>
    <w:rsid w:val="008F368F"/>
    <w:rsid w:val="008F37AD"/>
    <w:rsid w:val="008F3A3B"/>
    <w:rsid w:val="008F3E59"/>
    <w:rsid w:val="008F402F"/>
    <w:rsid w:val="008F44E9"/>
    <w:rsid w:val="008F4783"/>
    <w:rsid w:val="008F479C"/>
    <w:rsid w:val="008F5D26"/>
    <w:rsid w:val="008F6ACC"/>
    <w:rsid w:val="008F7041"/>
    <w:rsid w:val="008F73EA"/>
    <w:rsid w:val="008F74DB"/>
    <w:rsid w:val="008F7D24"/>
    <w:rsid w:val="008F7FF8"/>
    <w:rsid w:val="00900F9A"/>
    <w:rsid w:val="0090125B"/>
    <w:rsid w:val="009014F5"/>
    <w:rsid w:val="009016E7"/>
    <w:rsid w:val="00901E23"/>
    <w:rsid w:val="00902A0D"/>
    <w:rsid w:val="00903430"/>
    <w:rsid w:val="009046DE"/>
    <w:rsid w:val="00904EFF"/>
    <w:rsid w:val="009052E9"/>
    <w:rsid w:val="00905427"/>
    <w:rsid w:val="00905623"/>
    <w:rsid w:val="00905FD5"/>
    <w:rsid w:val="009063B3"/>
    <w:rsid w:val="009065D8"/>
    <w:rsid w:val="00906908"/>
    <w:rsid w:val="009069C0"/>
    <w:rsid w:val="009069EF"/>
    <w:rsid w:val="00906D1C"/>
    <w:rsid w:val="00907F5D"/>
    <w:rsid w:val="0091123B"/>
    <w:rsid w:val="0091131E"/>
    <w:rsid w:val="00911CD9"/>
    <w:rsid w:val="00912612"/>
    <w:rsid w:val="00912EB4"/>
    <w:rsid w:val="009132F6"/>
    <w:rsid w:val="00913605"/>
    <w:rsid w:val="00913609"/>
    <w:rsid w:val="00913A55"/>
    <w:rsid w:val="00913B90"/>
    <w:rsid w:val="00913DA9"/>
    <w:rsid w:val="00914546"/>
    <w:rsid w:val="00914585"/>
    <w:rsid w:val="009147BD"/>
    <w:rsid w:val="00915296"/>
    <w:rsid w:val="0091581A"/>
    <w:rsid w:val="00915D26"/>
    <w:rsid w:val="00916600"/>
    <w:rsid w:val="009168F4"/>
    <w:rsid w:val="00917B98"/>
    <w:rsid w:val="00920634"/>
    <w:rsid w:val="00920635"/>
    <w:rsid w:val="00920D1B"/>
    <w:rsid w:val="0092192F"/>
    <w:rsid w:val="00921B9B"/>
    <w:rsid w:val="00923281"/>
    <w:rsid w:val="009234B1"/>
    <w:rsid w:val="009238BB"/>
    <w:rsid w:val="00925285"/>
    <w:rsid w:val="00925D9F"/>
    <w:rsid w:val="00926E90"/>
    <w:rsid w:val="00930EEE"/>
    <w:rsid w:val="0093199F"/>
    <w:rsid w:val="00932240"/>
    <w:rsid w:val="00932B46"/>
    <w:rsid w:val="009333E9"/>
    <w:rsid w:val="0093360C"/>
    <w:rsid w:val="00934518"/>
    <w:rsid w:val="00934AE5"/>
    <w:rsid w:val="00934F75"/>
    <w:rsid w:val="00936007"/>
    <w:rsid w:val="009363A7"/>
    <w:rsid w:val="00937595"/>
    <w:rsid w:val="0093778D"/>
    <w:rsid w:val="00937F05"/>
    <w:rsid w:val="00940165"/>
    <w:rsid w:val="00940429"/>
    <w:rsid w:val="0094073C"/>
    <w:rsid w:val="0094076B"/>
    <w:rsid w:val="009408E9"/>
    <w:rsid w:val="009409F4"/>
    <w:rsid w:val="00940A5A"/>
    <w:rsid w:val="00940E8B"/>
    <w:rsid w:val="00940F0D"/>
    <w:rsid w:val="009419A4"/>
    <w:rsid w:val="00942416"/>
    <w:rsid w:val="0094391B"/>
    <w:rsid w:val="00944760"/>
    <w:rsid w:val="00945122"/>
    <w:rsid w:val="0094639A"/>
    <w:rsid w:val="00946C04"/>
    <w:rsid w:val="00946E5F"/>
    <w:rsid w:val="009475D6"/>
    <w:rsid w:val="009478D8"/>
    <w:rsid w:val="00947B9A"/>
    <w:rsid w:val="00950789"/>
    <w:rsid w:val="0095099B"/>
    <w:rsid w:val="00950B46"/>
    <w:rsid w:val="009511B6"/>
    <w:rsid w:val="00951F6C"/>
    <w:rsid w:val="009522FD"/>
    <w:rsid w:val="00952611"/>
    <w:rsid w:val="009531A4"/>
    <w:rsid w:val="00954132"/>
    <w:rsid w:val="00954B7F"/>
    <w:rsid w:val="00954F7A"/>
    <w:rsid w:val="00954FFC"/>
    <w:rsid w:val="009553E5"/>
    <w:rsid w:val="009556C1"/>
    <w:rsid w:val="00956E8D"/>
    <w:rsid w:val="009605B4"/>
    <w:rsid w:val="00960F51"/>
    <w:rsid w:val="009614B6"/>
    <w:rsid w:val="00962437"/>
    <w:rsid w:val="00962608"/>
    <w:rsid w:val="00962634"/>
    <w:rsid w:val="00963CB9"/>
    <w:rsid w:val="00963D74"/>
    <w:rsid w:val="0096488E"/>
    <w:rsid w:val="009648F0"/>
    <w:rsid w:val="009650A3"/>
    <w:rsid w:val="009662E5"/>
    <w:rsid w:val="00966819"/>
    <w:rsid w:val="00966935"/>
    <w:rsid w:val="0096741C"/>
    <w:rsid w:val="00967E76"/>
    <w:rsid w:val="0097004E"/>
    <w:rsid w:val="00970107"/>
    <w:rsid w:val="009706E5"/>
    <w:rsid w:val="00970931"/>
    <w:rsid w:val="00970D06"/>
    <w:rsid w:val="0097176A"/>
    <w:rsid w:val="00971BCA"/>
    <w:rsid w:val="0097434C"/>
    <w:rsid w:val="009762CE"/>
    <w:rsid w:val="00976EDA"/>
    <w:rsid w:val="009770C6"/>
    <w:rsid w:val="00980185"/>
    <w:rsid w:val="0098029C"/>
    <w:rsid w:val="00981429"/>
    <w:rsid w:val="0098149D"/>
    <w:rsid w:val="00982CED"/>
    <w:rsid w:val="00982E44"/>
    <w:rsid w:val="00983A8B"/>
    <w:rsid w:val="00985AF6"/>
    <w:rsid w:val="00985B07"/>
    <w:rsid w:val="00985D9B"/>
    <w:rsid w:val="0099000A"/>
    <w:rsid w:val="00990334"/>
    <w:rsid w:val="00990B08"/>
    <w:rsid w:val="00990B23"/>
    <w:rsid w:val="009911BE"/>
    <w:rsid w:val="009911DD"/>
    <w:rsid w:val="0099120D"/>
    <w:rsid w:val="009919AD"/>
    <w:rsid w:val="00991C77"/>
    <w:rsid w:val="00991E7A"/>
    <w:rsid w:val="00992071"/>
    <w:rsid w:val="00993D9E"/>
    <w:rsid w:val="00993F5B"/>
    <w:rsid w:val="00994184"/>
    <w:rsid w:val="00994988"/>
    <w:rsid w:val="00994B96"/>
    <w:rsid w:val="00995D87"/>
    <w:rsid w:val="009960EC"/>
    <w:rsid w:val="00996337"/>
    <w:rsid w:val="00996591"/>
    <w:rsid w:val="009966BB"/>
    <w:rsid w:val="009966C0"/>
    <w:rsid w:val="00996A27"/>
    <w:rsid w:val="00996B74"/>
    <w:rsid w:val="00996BA5"/>
    <w:rsid w:val="009970F9"/>
    <w:rsid w:val="00997451"/>
    <w:rsid w:val="009A08FF"/>
    <w:rsid w:val="009A11D4"/>
    <w:rsid w:val="009A14BE"/>
    <w:rsid w:val="009A2A6A"/>
    <w:rsid w:val="009A2D2D"/>
    <w:rsid w:val="009A579D"/>
    <w:rsid w:val="009A5C29"/>
    <w:rsid w:val="009A77DB"/>
    <w:rsid w:val="009B0B1C"/>
    <w:rsid w:val="009B0BEC"/>
    <w:rsid w:val="009B0C0A"/>
    <w:rsid w:val="009B0FD4"/>
    <w:rsid w:val="009B1737"/>
    <w:rsid w:val="009B190D"/>
    <w:rsid w:val="009B1AAA"/>
    <w:rsid w:val="009B1C4C"/>
    <w:rsid w:val="009B208F"/>
    <w:rsid w:val="009B2A17"/>
    <w:rsid w:val="009B33B8"/>
    <w:rsid w:val="009B5993"/>
    <w:rsid w:val="009B643A"/>
    <w:rsid w:val="009B69DC"/>
    <w:rsid w:val="009B6D08"/>
    <w:rsid w:val="009B7672"/>
    <w:rsid w:val="009B7A98"/>
    <w:rsid w:val="009C023D"/>
    <w:rsid w:val="009C049B"/>
    <w:rsid w:val="009C06EE"/>
    <w:rsid w:val="009C0ABE"/>
    <w:rsid w:val="009C104E"/>
    <w:rsid w:val="009C1922"/>
    <w:rsid w:val="009C2C34"/>
    <w:rsid w:val="009C3DD1"/>
    <w:rsid w:val="009C414D"/>
    <w:rsid w:val="009C430D"/>
    <w:rsid w:val="009C44AC"/>
    <w:rsid w:val="009C5336"/>
    <w:rsid w:val="009C56EE"/>
    <w:rsid w:val="009C59DD"/>
    <w:rsid w:val="009C68F4"/>
    <w:rsid w:val="009C69F5"/>
    <w:rsid w:val="009C78C1"/>
    <w:rsid w:val="009C7916"/>
    <w:rsid w:val="009C7B1C"/>
    <w:rsid w:val="009D02E8"/>
    <w:rsid w:val="009D05F0"/>
    <w:rsid w:val="009D0BF2"/>
    <w:rsid w:val="009D1702"/>
    <w:rsid w:val="009D20A2"/>
    <w:rsid w:val="009D2A9F"/>
    <w:rsid w:val="009D2FEE"/>
    <w:rsid w:val="009D30F5"/>
    <w:rsid w:val="009D31AB"/>
    <w:rsid w:val="009D47B2"/>
    <w:rsid w:val="009D4B17"/>
    <w:rsid w:val="009D5C8C"/>
    <w:rsid w:val="009D6642"/>
    <w:rsid w:val="009D67BC"/>
    <w:rsid w:val="009E0E6E"/>
    <w:rsid w:val="009E1B5A"/>
    <w:rsid w:val="009E3B57"/>
    <w:rsid w:val="009E4142"/>
    <w:rsid w:val="009E4456"/>
    <w:rsid w:val="009E4F71"/>
    <w:rsid w:val="009E53CB"/>
    <w:rsid w:val="009E6190"/>
    <w:rsid w:val="009E67C3"/>
    <w:rsid w:val="009E67E8"/>
    <w:rsid w:val="009E749E"/>
    <w:rsid w:val="009E7927"/>
    <w:rsid w:val="009F0645"/>
    <w:rsid w:val="009F08DC"/>
    <w:rsid w:val="009F0A24"/>
    <w:rsid w:val="009F0C01"/>
    <w:rsid w:val="009F0F50"/>
    <w:rsid w:val="009F21A4"/>
    <w:rsid w:val="009F22B2"/>
    <w:rsid w:val="009F2C02"/>
    <w:rsid w:val="009F2CA1"/>
    <w:rsid w:val="009F3049"/>
    <w:rsid w:val="009F3B3D"/>
    <w:rsid w:val="009F3ED7"/>
    <w:rsid w:val="009F4B0D"/>
    <w:rsid w:val="009F5F75"/>
    <w:rsid w:val="009F6A66"/>
    <w:rsid w:val="009F754F"/>
    <w:rsid w:val="009F75CC"/>
    <w:rsid w:val="00A00233"/>
    <w:rsid w:val="00A00291"/>
    <w:rsid w:val="00A00815"/>
    <w:rsid w:val="00A015C1"/>
    <w:rsid w:val="00A019FC"/>
    <w:rsid w:val="00A0245D"/>
    <w:rsid w:val="00A025A5"/>
    <w:rsid w:val="00A038E9"/>
    <w:rsid w:val="00A059CD"/>
    <w:rsid w:val="00A05EC6"/>
    <w:rsid w:val="00A063EA"/>
    <w:rsid w:val="00A07C32"/>
    <w:rsid w:val="00A10096"/>
    <w:rsid w:val="00A10175"/>
    <w:rsid w:val="00A10C19"/>
    <w:rsid w:val="00A1130D"/>
    <w:rsid w:val="00A11824"/>
    <w:rsid w:val="00A12306"/>
    <w:rsid w:val="00A1260C"/>
    <w:rsid w:val="00A1275D"/>
    <w:rsid w:val="00A134D8"/>
    <w:rsid w:val="00A13544"/>
    <w:rsid w:val="00A13584"/>
    <w:rsid w:val="00A13B55"/>
    <w:rsid w:val="00A14055"/>
    <w:rsid w:val="00A1459D"/>
    <w:rsid w:val="00A154D3"/>
    <w:rsid w:val="00A16223"/>
    <w:rsid w:val="00A168E0"/>
    <w:rsid w:val="00A16E5A"/>
    <w:rsid w:val="00A17C37"/>
    <w:rsid w:val="00A20687"/>
    <w:rsid w:val="00A2071F"/>
    <w:rsid w:val="00A21403"/>
    <w:rsid w:val="00A21F6C"/>
    <w:rsid w:val="00A220BD"/>
    <w:rsid w:val="00A220D4"/>
    <w:rsid w:val="00A226EF"/>
    <w:rsid w:val="00A22B26"/>
    <w:rsid w:val="00A2316B"/>
    <w:rsid w:val="00A23284"/>
    <w:rsid w:val="00A23681"/>
    <w:rsid w:val="00A23B62"/>
    <w:rsid w:val="00A24CFF"/>
    <w:rsid w:val="00A24F86"/>
    <w:rsid w:val="00A2577E"/>
    <w:rsid w:val="00A257DA"/>
    <w:rsid w:val="00A25BB6"/>
    <w:rsid w:val="00A26705"/>
    <w:rsid w:val="00A26739"/>
    <w:rsid w:val="00A26CDC"/>
    <w:rsid w:val="00A31541"/>
    <w:rsid w:val="00A3342B"/>
    <w:rsid w:val="00A3447B"/>
    <w:rsid w:val="00A34985"/>
    <w:rsid w:val="00A34BBB"/>
    <w:rsid w:val="00A369D8"/>
    <w:rsid w:val="00A40225"/>
    <w:rsid w:val="00A404C5"/>
    <w:rsid w:val="00A406AA"/>
    <w:rsid w:val="00A406C9"/>
    <w:rsid w:val="00A40C16"/>
    <w:rsid w:val="00A41E08"/>
    <w:rsid w:val="00A42B38"/>
    <w:rsid w:val="00A436C5"/>
    <w:rsid w:val="00A43D2B"/>
    <w:rsid w:val="00A44251"/>
    <w:rsid w:val="00A44B31"/>
    <w:rsid w:val="00A44B99"/>
    <w:rsid w:val="00A457BE"/>
    <w:rsid w:val="00A45EF6"/>
    <w:rsid w:val="00A46850"/>
    <w:rsid w:val="00A46DDB"/>
    <w:rsid w:val="00A47C8A"/>
    <w:rsid w:val="00A47E6D"/>
    <w:rsid w:val="00A506FB"/>
    <w:rsid w:val="00A51A64"/>
    <w:rsid w:val="00A5201C"/>
    <w:rsid w:val="00A525AE"/>
    <w:rsid w:val="00A52B94"/>
    <w:rsid w:val="00A52DB9"/>
    <w:rsid w:val="00A53500"/>
    <w:rsid w:val="00A539A2"/>
    <w:rsid w:val="00A53D4A"/>
    <w:rsid w:val="00A5415E"/>
    <w:rsid w:val="00A54CD8"/>
    <w:rsid w:val="00A559CF"/>
    <w:rsid w:val="00A55E18"/>
    <w:rsid w:val="00A56F6A"/>
    <w:rsid w:val="00A5721F"/>
    <w:rsid w:val="00A57380"/>
    <w:rsid w:val="00A57B63"/>
    <w:rsid w:val="00A57EA1"/>
    <w:rsid w:val="00A60166"/>
    <w:rsid w:val="00A611EA"/>
    <w:rsid w:val="00A61933"/>
    <w:rsid w:val="00A61C18"/>
    <w:rsid w:val="00A6222D"/>
    <w:rsid w:val="00A62403"/>
    <w:rsid w:val="00A640A7"/>
    <w:rsid w:val="00A65062"/>
    <w:rsid w:val="00A65811"/>
    <w:rsid w:val="00A65F0E"/>
    <w:rsid w:val="00A66131"/>
    <w:rsid w:val="00A66613"/>
    <w:rsid w:val="00A667B7"/>
    <w:rsid w:val="00A668EA"/>
    <w:rsid w:val="00A66BD5"/>
    <w:rsid w:val="00A67311"/>
    <w:rsid w:val="00A67B7A"/>
    <w:rsid w:val="00A67D25"/>
    <w:rsid w:val="00A67F6A"/>
    <w:rsid w:val="00A722D6"/>
    <w:rsid w:val="00A726B0"/>
    <w:rsid w:val="00A72781"/>
    <w:rsid w:val="00A72AE5"/>
    <w:rsid w:val="00A73161"/>
    <w:rsid w:val="00A7465D"/>
    <w:rsid w:val="00A74701"/>
    <w:rsid w:val="00A74867"/>
    <w:rsid w:val="00A74DD6"/>
    <w:rsid w:val="00A753F8"/>
    <w:rsid w:val="00A77557"/>
    <w:rsid w:val="00A7776D"/>
    <w:rsid w:val="00A77F73"/>
    <w:rsid w:val="00A8075E"/>
    <w:rsid w:val="00A809ED"/>
    <w:rsid w:val="00A80CF2"/>
    <w:rsid w:val="00A8113B"/>
    <w:rsid w:val="00A83010"/>
    <w:rsid w:val="00A834FF"/>
    <w:rsid w:val="00A84376"/>
    <w:rsid w:val="00A84A95"/>
    <w:rsid w:val="00A850E0"/>
    <w:rsid w:val="00A851C4"/>
    <w:rsid w:val="00A85558"/>
    <w:rsid w:val="00A858FE"/>
    <w:rsid w:val="00A85BAE"/>
    <w:rsid w:val="00A868ED"/>
    <w:rsid w:val="00A86C69"/>
    <w:rsid w:val="00A90855"/>
    <w:rsid w:val="00A91169"/>
    <w:rsid w:val="00A91475"/>
    <w:rsid w:val="00A91757"/>
    <w:rsid w:val="00A91FD1"/>
    <w:rsid w:val="00A9216B"/>
    <w:rsid w:val="00A92718"/>
    <w:rsid w:val="00A92826"/>
    <w:rsid w:val="00A92B1B"/>
    <w:rsid w:val="00A92D15"/>
    <w:rsid w:val="00A9334B"/>
    <w:rsid w:val="00A93953"/>
    <w:rsid w:val="00A93EBE"/>
    <w:rsid w:val="00A947A0"/>
    <w:rsid w:val="00A96294"/>
    <w:rsid w:val="00A97108"/>
    <w:rsid w:val="00A97A84"/>
    <w:rsid w:val="00A97C56"/>
    <w:rsid w:val="00AA015A"/>
    <w:rsid w:val="00AA06B1"/>
    <w:rsid w:val="00AA0C90"/>
    <w:rsid w:val="00AA1085"/>
    <w:rsid w:val="00AA1449"/>
    <w:rsid w:val="00AA2C95"/>
    <w:rsid w:val="00AA3000"/>
    <w:rsid w:val="00AA357B"/>
    <w:rsid w:val="00AA44D1"/>
    <w:rsid w:val="00AA4D6D"/>
    <w:rsid w:val="00AA4E73"/>
    <w:rsid w:val="00AA53F9"/>
    <w:rsid w:val="00AA5950"/>
    <w:rsid w:val="00AA5ADC"/>
    <w:rsid w:val="00AA5E2A"/>
    <w:rsid w:val="00AA600B"/>
    <w:rsid w:val="00AA61A7"/>
    <w:rsid w:val="00AA6765"/>
    <w:rsid w:val="00AB02DC"/>
    <w:rsid w:val="00AB067E"/>
    <w:rsid w:val="00AB200B"/>
    <w:rsid w:val="00AB210B"/>
    <w:rsid w:val="00AB33E5"/>
    <w:rsid w:val="00AB421E"/>
    <w:rsid w:val="00AB4AB3"/>
    <w:rsid w:val="00AB4AE1"/>
    <w:rsid w:val="00AB545E"/>
    <w:rsid w:val="00AB5E61"/>
    <w:rsid w:val="00AB5EAF"/>
    <w:rsid w:val="00AB65B2"/>
    <w:rsid w:val="00AB6C80"/>
    <w:rsid w:val="00AB7912"/>
    <w:rsid w:val="00AB7C47"/>
    <w:rsid w:val="00AC06F1"/>
    <w:rsid w:val="00AC09C1"/>
    <w:rsid w:val="00AC0A0A"/>
    <w:rsid w:val="00AC0AF8"/>
    <w:rsid w:val="00AC0CDF"/>
    <w:rsid w:val="00AC0D88"/>
    <w:rsid w:val="00AC1392"/>
    <w:rsid w:val="00AC195D"/>
    <w:rsid w:val="00AC1C83"/>
    <w:rsid w:val="00AC1D10"/>
    <w:rsid w:val="00AC1DE4"/>
    <w:rsid w:val="00AC1E90"/>
    <w:rsid w:val="00AC22D9"/>
    <w:rsid w:val="00AC25BC"/>
    <w:rsid w:val="00AC2BB4"/>
    <w:rsid w:val="00AC2E79"/>
    <w:rsid w:val="00AC2EAB"/>
    <w:rsid w:val="00AC3B10"/>
    <w:rsid w:val="00AC42E6"/>
    <w:rsid w:val="00AC47A7"/>
    <w:rsid w:val="00AC4B9F"/>
    <w:rsid w:val="00AC6274"/>
    <w:rsid w:val="00AC65F6"/>
    <w:rsid w:val="00AC77E9"/>
    <w:rsid w:val="00AC7C0B"/>
    <w:rsid w:val="00AC7D21"/>
    <w:rsid w:val="00AD06A3"/>
    <w:rsid w:val="00AD084E"/>
    <w:rsid w:val="00AD1715"/>
    <w:rsid w:val="00AD238D"/>
    <w:rsid w:val="00AD2453"/>
    <w:rsid w:val="00AD25B2"/>
    <w:rsid w:val="00AD25E2"/>
    <w:rsid w:val="00AD3865"/>
    <w:rsid w:val="00AD3D57"/>
    <w:rsid w:val="00AD465D"/>
    <w:rsid w:val="00AD47A3"/>
    <w:rsid w:val="00AD482D"/>
    <w:rsid w:val="00AD50E1"/>
    <w:rsid w:val="00AD566A"/>
    <w:rsid w:val="00AD63A0"/>
    <w:rsid w:val="00AD6571"/>
    <w:rsid w:val="00AD6717"/>
    <w:rsid w:val="00AD7083"/>
    <w:rsid w:val="00AD7294"/>
    <w:rsid w:val="00AD772D"/>
    <w:rsid w:val="00AE01D9"/>
    <w:rsid w:val="00AE0FB5"/>
    <w:rsid w:val="00AE126E"/>
    <w:rsid w:val="00AE1769"/>
    <w:rsid w:val="00AE2EF5"/>
    <w:rsid w:val="00AE3B5E"/>
    <w:rsid w:val="00AE3C3C"/>
    <w:rsid w:val="00AE3D20"/>
    <w:rsid w:val="00AE3E57"/>
    <w:rsid w:val="00AE401E"/>
    <w:rsid w:val="00AE40C3"/>
    <w:rsid w:val="00AE4885"/>
    <w:rsid w:val="00AE52C0"/>
    <w:rsid w:val="00AE5954"/>
    <w:rsid w:val="00AE5C00"/>
    <w:rsid w:val="00AE5E21"/>
    <w:rsid w:val="00AE612C"/>
    <w:rsid w:val="00AE6820"/>
    <w:rsid w:val="00AF130A"/>
    <w:rsid w:val="00AF1B8D"/>
    <w:rsid w:val="00AF1E0A"/>
    <w:rsid w:val="00AF2D84"/>
    <w:rsid w:val="00AF3CE3"/>
    <w:rsid w:val="00AF42E2"/>
    <w:rsid w:val="00AF4328"/>
    <w:rsid w:val="00AF4644"/>
    <w:rsid w:val="00AF51EF"/>
    <w:rsid w:val="00AF52C9"/>
    <w:rsid w:val="00AF58F5"/>
    <w:rsid w:val="00AF61C0"/>
    <w:rsid w:val="00AF63EE"/>
    <w:rsid w:val="00AF67B5"/>
    <w:rsid w:val="00AF6A75"/>
    <w:rsid w:val="00AF740B"/>
    <w:rsid w:val="00AF748D"/>
    <w:rsid w:val="00AF7580"/>
    <w:rsid w:val="00AF79CB"/>
    <w:rsid w:val="00AF7F62"/>
    <w:rsid w:val="00B002E1"/>
    <w:rsid w:val="00B003E1"/>
    <w:rsid w:val="00B011C4"/>
    <w:rsid w:val="00B016A9"/>
    <w:rsid w:val="00B01ACB"/>
    <w:rsid w:val="00B01B2F"/>
    <w:rsid w:val="00B01E24"/>
    <w:rsid w:val="00B02133"/>
    <w:rsid w:val="00B026B7"/>
    <w:rsid w:val="00B027C5"/>
    <w:rsid w:val="00B0299E"/>
    <w:rsid w:val="00B02A37"/>
    <w:rsid w:val="00B0362F"/>
    <w:rsid w:val="00B037D2"/>
    <w:rsid w:val="00B04D8C"/>
    <w:rsid w:val="00B06016"/>
    <w:rsid w:val="00B06324"/>
    <w:rsid w:val="00B0720C"/>
    <w:rsid w:val="00B10AFF"/>
    <w:rsid w:val="00B10BC6"/>
    <w:rsid w:val="00B117D7"/>
    <w:rsid w:val="00B121C1"/>
    <w:rsid w:val="00B13E75"/>
    <w:rsid w:val="00B14DC8"/>
    <w:rsid w:val="00B16879"/>
    <w:rsid w:val="00B16A45"/>
    <w:rsid w:val="00B16B3E"/>
    <w:rsid w:val="00B16D3B"/>
    <w:rsid w:val="00B1738A"/>
    <w:rsid w:val="00B17433"/>
    <w:rsid w:val="00B17851"/>
    <w:rsid w:val="00B200CA"/>
    <w:rsid w:val="00B2067D"/>
    <w:rsid w:val="00B20B72"/>
    <w:rsid w:val="00B21829"/>
    <w:rsid w:val="00B21AF1"/>
    <w:rsid w:val="00B21F23"/>
    <w:rsid w:val="00B22070"/>
    <w:rsid w:val="00B226C6"/>
    <w:rsid w:val="00B22F1D"/>
    <w:rsid w:val="00B235C4"/>
    <w:rsid w:val="00B2382A"/>
    <w:rsid w:val="00B239DC"/>
    <w:rsid w:val="00B243C0"/>
    <w:rsid w:val="00B2462B"/>
    <w:rsid w:val="00B24F4D"/>
    <w:rsid w:val="00B250AB"/>
    <w:rsid w:val="00B2574B"/>
    <w:rsid w:val="00B279DB"/>
    <w:rsid w:val="00B27B2A"/>
    <w:rsid w:val="00B27BD4"/>
    <w:rsid w:val="00B27E81"/>
    <w:rsid w:val="00B30F33"/>
    <w:rsid w:val="00B31ED5"/>
    <w:rsid w:val="00B32806"/>
    <w:rsid w:val="00B32EA0"/>
    <w:rsid w:val="00B33990"/>
    <w:rsid w:val="00B33F56"/>
    <w:rsid w:val="00B34142"/>
    <w:rsid w:val="00B34595"/>
    <w:rsid w:val="00B3473B"/>
    <w:rsid w:val="00B34740"/>
    <w:rsid w:val="00B34880"/>
    <w:rsid w:val="00B35271"/>
    <w:rsid w:val="00B3562E"/>
    <w:rsid w:val="00B358E0"/>
    <w:rsid w:val="00B366F3"/>
    <w:rsid w:val="00B3695A"/>
    <w:rsid w:val="00B36C32"/>
    <w:rsid w:val="00B36EC7"/>
    <w:rsid w:val="00B36FBC"/>
    <w:rsid w:val="00B37639"/>
    <w:rsid w:val="00B37AB1"/>
    <w:rsid w:val="00B37ABB"/>
    <w:rsid w:val="00B37DC3"/>
    <w:rsid w:val="00B37DFE"/>
    <w:rsid w:val="00B4109A"/>
    <w:rsid w:val="00B410BD"/>
    <w:rsid w:val="00B417EA"/>
    <w:rsid w:val="00B41952"/>
    <w:rsid w:val="00B426E1"/>
    <w:rsid w:val="00B43019"/>
    <w:rsid w:val="00B450C9"/>
    <w:rsid w:val="00B45289"/>
    <w:rsid w:val="00B46A8B"/>
    <w:rsid w:val="00B47EEA"/>
    <w:rsid w:val="00B47FF7"/>
    <w:rsid w:val="00B50B46"/>
    <w:rsid w:val="00B50DD7"/>
    <w:rsid w:val="00B51300"/>
    <w:rsid w:val="00B515EE"/>
    <w:rsid w:val="00B515FB"/>
    <w:rsid w:val="00B527C0"/>
    <w:rsid w:val="00B52997"/>
    <w:rsid w:val="00B53415"/>
    <w:rsid w:val="00B53833"/>
    <w:rsid w:val="00B5460F"/>
    <w:rsid w:val="00B56577"/>
    <w:rsid w:val="00B56C82"/>
    <w:rsid w:val="00B57609"/>
    <w:rsid w:val="00B57E5A"/>
    <w:rsid w:val="00B57FE8"/>
    <w:rsid w:val="00B60650"/>
    <w:rsid w:val="00B60B29"/>
    <w:rsid w:val="00B60E19"/>
    <w:rsid w:val="00B61CF8"/>
    <w:rsid w:val="00B621A4"/>
    <w:rsid w:val="00B6249B"/>
    <w:rsid w:val="00B624AC"/>
    <w:rsid w:val="00B63168"/>
    <w:rsid w:val="00B6382A"/>
    <w:rsid w:val="00B63DC8"/>
    <w:rsid w:val="00B641C7"/>
    <w:rsid w:val="00B6501C"/>
    <w:rsid w:val="00B65049"/>
    <w:rsid w:val="00B65052"/>
    <w:rsid w:val="00B653A5"/>
    <w:rsid w:val="00B65BA5"/>
    <w:rsid w:val="00B65CF2"/>
    <w:rsid w:val="00B6686D"/>
    <w:rsid w:val="00B67461"/>
    <w:rsid w:val="00B6774D"/>
    <w:rsid w:val="00B679E6"/>
    <w:rsid w:val="00B67C4A"/>
    <w:rsid w:val="00B67E03"/>
    <w:rsid w:val="00B70C68"/>
    <w:rsid w:val="00B7256A"/>
    <w:rsid w:val="00B72C54"/>
    <w:rsid w:val="00B735D2"/>
    <w:rsid w:val="00B73906"/>
    <w:rsid w:val="00B7399B"/>
    <w:rsid w:val="00B73E43"/>
    <w:rsid w:val="00B74178"/>
    <w:rsid w:val="00B74B36"/>
    <w:rsid w:val="00B75F01"/>
    <w:rsid w:val="00B76747"/>
    <w:rsid w:val="00B7691A"/>
    <w:rsid w:val="00B77354"/>
    <w:rsid w:val="00B7764E"/>
    <w:rsid w:val="00B804F5"/>
    <w:rsid w:val="00B80E04"/>
    <w:rsid w:val="00B811F9"/>
    <w:rsid w:val="00B813E7"/>
    <w:rsid w:val="00B81812"/>
    <w:rsid w:val="00B82A7F"/>
    <w:rsid w:val="00B82BFF"/>
    <w:rsid w:val="00B82C55"/>
    <w:rsid w:val="00B83893"/>
    <w:rsid w:val="00B83D46"/>
    <w:rsid w:val="00B83D9B"/>
    <w:rsid w:val="00B84276"/>
    <w:rsid w:val="00B84E1E"/>
    <w:rsid w:val="00B85F1E"/>
    <w:rsid w:val="00B860F7"/>
    <w:rsid w:val="00B86F2F"/>
    <w:rsid w:val="00B87348"/>
    <w:rsid w:val="00B8746B"/>
    <w:rsid w:val="00B8763B"/>
    <w:rsid w:val="00B90380"/>
    <w:rsid w:val="00B90597"/>
    <w:rsid w:val="00B91039"/>
    <w:rsid w:val="00B9151D"/>
    <w:rsid w:val="00B9285E"/>
    <w:rsid w:val="00B92C1D"/>
    <w:rsid w:val="00B92C50"/>
    <w:rsid w:val="00B92C5D"/>
    <w:rsid w:val="00B931E9"/>
    <w:rsid w:val="00B93A76"/>
    <w:rsid w:val="00B93C82"/>
    <w:rsid w:val="00B93FB8"/>
    <w:rsid w:val="00B95ADC"/>
    <w:rsid w:val="00BA02D7"/>
    <w:rsid w:val="00BA0F02"/>
    <w:rsid w:val="00BA1140"/>
    <w:rsid w:val="00BA1753"/>
    <w:rsid w:val="00BA198F"/>
    <w:rsid w:val="00BA2278"/>
    <w:rsid w:val="00BA2285"/>
    <w:rsid w:val="00BA3CD1"/>
    <w:rsid w:val="00BA4566"/>
    <w:rsid w:val="00BA4C54"/>
    <w:rsid w:val="00BA4E70"/>
    <w:rsid w:val="00BA4ECE"/>
    <w:rsid w:val="00BA52B3"/>
    <w:rsid w:val="00BA52EE"/>
    <w:rsid w:val="00BA5B51"/>
    <w:rsid w:val="00BA5C2B"/>
    <w:rsid w:val="00BA61B3"/>
    <w:rsid w:val="00BA631C"/>
    <w:rsid w:val="00BA7030"/>
    <w:rsid w:val="00BA7B33"/>
    <w:rsid w:val="00BB00C1"/>
    <w:rsid w:val="00BB143F"/>
    <w:rsid w:val="00BB18CF"/>
    <w:rsid w:val="00BB1C95"/>
    <w:rsid w:val="00BB1DEE"/>
    <w:rsid w:val="00BB2844"/>
    <w:rsid w:val="00BB32C4"/>
    <w:rsid w:val="00BB3441"/>
    <w:rsid w:val="00BB5094"/>
    <w:rsid w:val="00BB55B1"/>
    <w:rsid w:val="00BB55F8"/>
    <w:rsid w:val="00BB56B0"/>
    <w:rsid w:val="00BB5839"/>
    <w:rsid w:val="00BB6124"/>
    <w:rsid w:val="00BB6563"/>
    <w:rsid w:val="00BB66C6"/>
    <w:rsid w:val="00BB781B"/>
    <w:rsid w:val="00BB7E11"/>
    <w:rsid w:val="00BC05E4"/>
    <w:rsid w:val="00BC0708"/>
    <w:rsid w:val="00BC0A79"/>
    <w:rsid w:val="00BC1525"/>
    <w:rsid w:val="00BC1899"/>
    <w:rsid w:val="00BC222A"/>
    <w:rsid w:val="00BC3D4D"/>
    <w:rsid w:val="00BC3E3A"/>
    <w:rsid w:val="00BC40EB"/>
    <w:rsid w:val="00BC4EB5"/>
    <w:rsid w:val="00BC4FA5"/>
    <w:rsid w:val="00BC546B"/>
    <w:rsid w:val="00BC556A"/>
    <w:rsid w:val="00BC5ABD"/>
    <w:rsid w:val="00BC6DC9"/>
    <w:rsid w:val="00BC77E0"/>
    <w:rsid w:val="00BC7F8D"/>
    <w:rsid w:val="00BC7FA3"/>
    <w:rsid w:val="00BD00CF"/>
    <w:rsid w:val="00BD022A"/>
    <w:rsid w:val="00BD11BC"/>
    <w:rsid w:val="00BD20DC"/>
    <w:rsid w:val="00BD30AC"/>
    <w:rsid w:val="00BD30B5"/>
    <w:rsid w:val="00BD351B"/>
    <w:rsid w:val="00BD387A"/>
    <w:rsid w:val="00BD3E9A"/>
    <w:rsid w:val="00BD3ED7"/>
    <w:rsid w:val="00BD4694"/>
    <w:rsid w:val="00BD4F52"/>
    <w:rsid w:val="00BD5288"/>
    <w:rsid w:val="00BD5858"/>
    <w:rsid w:val="00BD5920"/>
    <w:rsid w:val="00BD5F25"/>
    <w:rsid w:val="00BD6371"/>
    <w:rsid w:val="00BD6467"/>
    <w:rsid w:val="00BD79AA"/>
    <w:rsid w:val="00BD7E42"/>
    <w:rsid w:val="00BE0E6C"/>
    <w:rsid w:val="00BE0F25"/>
    <w:rsid w:val="00BE12A6"/>
    <w:rsid w:val="00BE1AA1"/>
    <w:rsid w:val="00BE28F0"/>
    <w:rsid w:val="00BE4A16"/>
    <w:rsid w:val="00BE6419"/>
    <w:rsid w:val="00BE6A1A"/>
    <w:rsid w:val="00BE7527"/>
    <w:rsid w:val="00BF00CA"/>
    <w:rsid w:val="00BF04E7"/>
    <w:rsid w:val="00BF077C"/>
    <w:rsid w:val="00BF0E61"/>
    <w:rsid w:val="00BF14C0"/>
    <w:rsid w:val="00BF2195"/>
    <w:rsid w:val="00BF21AD"/>
    <w:rsid w:val="00BF22FB"/>
    <w:rsid w:val="00BF27FF"/>
    <w:rsid w:val="00BF3140"/>
    <w:rsid w:val="00BF32B1"/>
    <w:rsid w:val="00BF3A7E"/>
    <w:rsid w:val="00BF3C85"/>
    <w:rsid w:val="00BF42F6"/>
    <w:rsid w:val="00BF4D12"/>
    <w:rsid w:val="00BF4F67"/>
    <w:rsid w:val="00BF50E4"/>
    <w:rsid w:val="00BF55D4"/>
    <w:rsid w:val="00BF57A0"/>
    <w:rsid w:val="00BF612D"/>
    <w:rsid w:val="00BF6D75"/>
    <w:rsid w:val="00BF74F6"/>
    <w:rsid w:val="00BF7B37"/>
    <w:rsid w:val="00C00637"/>
    <w:rsid w:val="00C02186"/>
    <w:rsid w:val="00C02719"/>
    <w:rsid w:val="00C0314B"/>
    <w:rsid w:val="00C0319F"/>
    <w:rsid w:val="00C03748"/>
    <w:rsid w:val="00C037BD"/>
    <w:rsid w:val="00C03B18"/>
    <w:rsid w:val="00C03E62"/>
    <w:rsid w:val="00C0404D"/>
    <w:rsid w:val="00C04550"/>
    <w:rsid w:val="00C048D1"/>
    <w:rsid w:val="00C04D58"/>
    <w:rsid w:val="00C057C0"/>
    <w:rsid w:val="00C06630"/>
    <w:rsid w:val="00C06690"/>
    <w:rsid w:val="00C06EE4"/>
    <w:rsid w:val="00C073FB"/>
    <w:rsid w:val="00C07E81"/>
    <w:rsid w:val="00C11417"/>
    <w:rsid w:val="00C1148F"/>
    <w:rsid w:val="00C1199E"/>
    <w:rsid w:val="00C11A6C"/>
    <w:rsid w:val="00C12518"/>
    <w:rsid w:val="00C126D3"/>
    <w:rsid w:val="00C12D46"/>
    <w:rsid w:val="00C13288"/>
    <w:rsid w:val="00C1499D"/>
    <w:rsid w:val="00C14A4C"/>
    <w:rsid w:val="00C1507F"/>
    <w:rsid w:val="00C157B2"/>
    <w:rsid w:val="00C16B37"/>
    <w:rsid w:val="00C17DFD"/>
    <w:rsid w:val="00C2096F"/>
    <w:rsid w:val="00C20A2E"/>
    <w:rsid w:val="00C20CF7"/>
    <w:rsid w:val="00C21DFF"/>
    <w:rsid w:val="00C224C3"/>
    <w:rsid w:val="00C234F0"/>
    <w:rsid w:val="00C23CE2"/>
    <w:rsid w:val="00C240CC"/>
    <w:rsid w:val="00C24843"/>
    <w:rsid w:val="00C248FD"/>
    <w:rsid w:val="00C24AEE"/>
    <w:rsid w:val="00C24B0D"/>
    <w:rsid w:val="00C24B50"/>
    <w:rsid w:val="00C24EC3"/>
    <w:rsid w:val="00C2506E"/>
    <w:rsid w:val="00C2616A"/>
    <w:rsid w:val="00C26240"/>
    <w:rsid w:val="00C26B4F"/>
    <w:rsid w:val="00C2710C"/>
    <w:rsid w:val="00C302A5"/>
    <w:rsid w:val="00C30610"/>
    <w:rsid w:val="00C30B97"/>
    <w:rsid w:val="00C30E45"/>
    <w:rsid w:val="00C30FCE"/>
    <w:rsid w:val="00C310C7"/>
    <w:rsid w:val="00C315A7"/>
    <w:rsid w:val="00C31DDD"/>
    <w:rsid w:val="00C32BF0"/>
    <w:rsid w:val="00C33263"/>
    <w:rsid w:val="00C332AE"/>
    <w:rsid w:val="00C346FE"/>
    <w:rsid w:val="00C34985"/>
    <w:rsid w:val="00C34AD2"/>
    <w:rsid w:val="00C35225"/>
    <w:rsid w:val="00C35548"/>
    <w:rsid w:val="00C36515"/>
    <w:rsid w:val="00C368AB"/>
    <w:rsid w:val="00C36B89"/>
    <w:rsid w:val="00C37313"/>
    <w:rsid w:val="00C40221"/>
    <w:rsid w:val="00C40422"/>
    <w:rsid w:val="00C40B9C"/>
    <w:rsid w:val="00C42390"/>
    <w:rsid w:val="00C42486"/>
    <w:rsid w:val="00C42802"/>
    <w:rsid w:val="00C42C5A"/>
    <w:rsid w:val="00C43099"/>
    <w:rsid w:val="00C4379D"/>
    <w:rsid w:val="00C43BFC"/>
    <w:rsid w:val="00C43F13"/>
    <w:rsid w:val="00C44157"/>
    <w:rsid w:val="00C44A78"/>
    <w:rsid w:val="00C44E80"/>
    <w:rsid w:val="00C452AA"/>
    <w:rsid w:val="00C4588A"/>
    <w:rsid w:val="00C45CEE"/>
    <w:rsid w:val="00C4613A"/>
    <w:rsid w:val="00C4705A"/>
    <w:rsid w:val="00C471DE"/>
    <w:rsid w:val="00C47EB3"/>
    <w:rsid w:val="00C47FA9"/>
    <w:rsid w:val="00C50109"/>
    <w:rsid w:val="00C503FB"/>
    <w:rsid w:val="00C505A6"/>
    <w:rsid w:val="00C50CDE"/>
    <w:rsid w:val="00C51BB5"/>
    <w:rsid w:val="00C51F71"/>
    <w:rsid w:val="00C529E9"/>
    <w:rsid w:val="00C52A91"/>
    <w:rsid w:val="00C53528"/>
    <w:rsid w:val="00C5352B"/>
    <w:rsid w:val="00C5403B"/>
    <w:rsid w:val="00C54112"/>
    <w:rsid w:val="00C54638"/>
    <w:rsid w:val="00C54B51"/>
    <w:rsid w:val="00C556E2"/>
    <w:rsid w:val="00C574C6"/>
    <w:rsid w:val="00C579CA"/>
    <w:rsid w:val="00C57A88"/>
    <w:rsid w:val="00C6064B"/>
    <w:rsid w:val="00C60990"/>
    <w:rsid w:val="00C612E8"/>
    <w:rsid w:val="00C61775"/>
    <w:rsid w:val="00C62FCD"/>
    <w:rsid w:val="00C644B8"/>
    <w:rsid w:val="00C64980"/>
    <w:rsid w:val="00C64ED5"/>
    <w:rsid w:val="00C65AA6"/>
    <w:rsid w:val="00C65F97"/>
    <w:rsid w:val="00C66A2C"/>
    <w:rsid w:val="00C66B2B"/>
    <w:rsid w:val="00C73474"/>
    <w:rsid w:val="00C74B24"/>
    <w:rsid w:val="00C752EF"/>
    <w:rsid w:val="00C75A2A"/>
    <w:rsid w:val="00C767D3"/>
    <w:rsid w:val="00C76DA5"/>
    <w:rsid w:val="00C77377"/>
    <w:rsid w:val="00C77384"/>
    <w:rsid w:val="00C773C2"/>
    <w:rsid w:val="00C773D9"/>
    <w:rsid w:val="00C77585"/>
    <w:rsid w:val="00C77971"/>
    <w:rsid w:val="00C77D2A"/>
    <w:rsid w:val="00C8022A"/>
    <w:rsid w:val="00C802F5"/>
    <w:rsid w:val="00C80424"/>
    <w:rsid w:val="00C80432"/>
    <w:rsid w:val="00C80497"/>
    <w:rsid w:val="00C80A76"/>
    <w:rsid w:val="00C80B41"/>
    <w:rsid w:val="00C817B7"/>
    <w:rsid w:val="00C825B7"/>
    <w:rsid w:val="00C833F3"/>
    <w:rsid w:val="00C83941"/>
    <w:rsid w:val="00C83998"/>
    <w:rsid w:val="00C83E36"/>
    <w:rsid w:val="00C83F50"/>
    <w:rsid w:val="00C84123"/>
    <w:rsid w:val="00C846A0"/>
    <w:rsid w:val="00C84FFA"/>
    <w:rsid w:val="00C85521"/>
    <w:rsid w:val="00C8578E"/>
    <w:rsid w:val="00C86A18"/>
    <w:rsid w:val="00C87926"/>
    <w:rsid w:val="00C87CC6"/>
    <w:rsid w:val="00C87F88"/>
    <w:rsid w:val="00C902FB"/>
    <w:rsid w:val="00C92043"/>
    <w:rsid w:val="00C92392"/>
    <w:rsid w:val="00C92A53"/>
    <w:rsid w:val="00C92C23"/>
    <w:rsid w:val="00C93976"/>
    <w:rsid w:val="00C93E9F"/>
    <w:rsid w:val="00C94128"/>
    <w:rsid w:val="00C941C5"/>
    <w:rsid w:val="00C94B09"/>
    <w:rsid w:val="00C9582B"/>
    <w:rsid w:val="00C95B4E"/>
    <w:rsid w:val="00C95B7B"/>
    <w:rsid w:val="00C95BDF"/>
    <w:rsid w:val="00C95BEC"/>
    <w:rsid w:val="00C960B4"/>
    <w:rsid w:val="00C96B31"/>
    <w:rsid w:val="00C96DAD"/>
    <w:rsid w:val="00CA15F7"/>
    <w:rsid w:val="00CA1F64"/>
    <w:rsid w:val="00CA25A9"/>
    <w:rsid w:val="00CA275A"/>
    <w:rsid w:val="00CA2B0C"/>
    <w:rsid w:val="00CA2D02"/>
    <w:rsid w:val="00CA3B4F"/>
    <w:rsid w:val="00CA3EA5"/>
    <w:rsid w:val="00CA4170"/>
    <w:rsid w:val="00CA4B7F"/>
    <w:rsid w:val="00CA4D6E"/>
    <w:rsid w:val="00CA4E1B"/>
    <w:rsid w:val="00CA5234"/>
    <w:rsid w:val="00CA5877"/>
    <w:rsid w:val="00CA5D93"/>
    <w:rsid w:val="00CA6F5A"/>
    <w:rsid w:val="00CA7532"/>
    <w:rsid w:val="00CA789B"/>
    <w:rsid w:val="00CA7F06"/>
    <w:rsid w:val="00CB0422"/>
    <w:rsid w:val="00CB251D"/>
    <w:rsid w:val="00CB3044"/>
    <w:rsid w:val="00CB31A3"/>
    <w:rsid w:val="00CB3707"/>
    <w:rsid w:val="00CB491E"/>
    <w:rsid w:val="00CB5600"/>
    <w:rsid w:val="00CB6462"/>
    <w:rsid w:val="00CB6653"/>
    <w:rsid w:val="00CB6C3F"/>
    <w:rsid w:val="00CB6D69"/>
    <w:rsid w:val="00CB779A"/>
    <w:rsid w:val="00CC123B"/>
    <w:rsid w:val="00CC1294"/>
    <w:rsid w:val="00CC1375"/>
    <w:rsid w:val="00CC167B"/>
    <w:rsid w:val="00CC1B79"/>
    <w:rsid w:val="00CC22FE"/>
    <w:rsid w:val="00CC258E"/>
    <w:rsid w:val="00CC27A0"/>
    <w:rsid w:val="00CC430D"/>
    <w:rsid w:val="00CC4E48"/>
    <w:rsid w:val="00CC5338"/>
    <w:rsid w:val="00CC53EE"/>
    <w:rsid w:val="00CC5B3D"/>
    <w:rsid w:val="00CC6B7D"/>
    <w:rsid w:val="00CC6D05"/>
    <w:rsid w:val="00CC6EB1"/>
    <w:rsid w:val="00CD01FD"/>
    <w:rsid w:val="00CD0482"/>
    <w:rsid w:val="00CD04EA"/>
    <w:rsid w:val="00CD0547"/>
    <w:rsid w:val="00CD0775"/>
    <w:rsid w:val="00CD111E"/>
    <w:rsid w:val="00CD1221"/>
    <w:rsid w:val="00CD1BCF"/>
    <w:rsid w:val="00CD2796"/>
    <w:rsid w:val="00CD2B98"/>
    <w:rsid w:val="00CD2C1B"/>
    <w:rsid w:val="00CD3AF5"/>
    <w:rsid w:val="00CD3DA7"/>
    <w:rsid w:val="00CD3E1B"/>
    <w:rsid w:val="00CD3F78"/>
    <w:rsid w:val="00CD56A0"/>
    <w:rsid w:val="00CD5B83"/>
    <w:rsid w:val="00CD6211"/>
    <w:rsid w:val="00CD65D0"/>
    <w:rsid w:val="00CD65F6"/>
    <w:rsid w:val="00CD6DFF"/>
    <w:rsid w:val="00CE045D"/>
    <w:rsid w:val="00CE04A2"/>
    <w:rsid w:val="00CE0649"/>
    <w:rsid w:val="00CE0791"/>
    <w:rsid w:val="00CE2006"/>
    <w:rsid w:val="00CE2737"/>
    <w:rsid w:val="00CE3448"/>
    <w:rsid w:val="00CE36AA"/>
    <w:rsid w:val="00CE36FA"/>
    <w:rsid w:val="00CE37CB"/>
    <w:rsid w:val="00CE40EE"/>
    <w:rsid w:val="00CE42B7"/>
    <w:rsid w:val="00CE433E"/>
    <w:rsid w:val="00CE4A55"/>
    <w:rsid w:val="00CE4B67"/>
    <w:rsid w:val="00CE4D96"/>
    <w:rsid w:val="00CE64BD"/>
    <w:rsid w:val="00CE6530"/>
    <w:rsid w:val="00CE6CD2"/>
    <w:rsid w:val="00CE709D"/>
    <w:rsid w:val="00CE7190"/>
    <w:rsid w:val="00CE71AD"/>
    <w:rsid w:val="00CE79A8"/>
    <w:rsid w:val="00CE7CC1"/>
    <w:rsid w:val="00CF13FF"/>
    <w:rsid w:val="00CF1CF2"/>
    <w:rsid w:val="00CF39F2"/>
    <w:rsid w:val="00CF3A8F"/>
    <w:rsid w:val="00CF4C4C"/>
    <w:rsid w:val="00CF50F5"/>
    <w:rsid w:val="00CF5612"/>
    <w:rsid w:val="00CF684C"/>
    <w:rsid w:val="00D002A8"/>
    <w:rsid w:val="00D00688"/>
    <w:rsid w:val="00D00FFE"/>
    <w:rsid w:val="00D011F3"/>
    <w:rsid w:val="00D022F0"/>
    <w:rsid w:val="00D02D3F"/>
    <w:rsid w:val="00D031C7"/>
    <w:rsid w:val="00D03A66"/>
    <w:rsid w:val="00D03E93"/>
    <w:rsid w:val="00D04633"/>
    <w:rsid w:val="00D05664"/>
    <w:rsid w:val="00D056E4"/>
    <w:rsid w:val="00D05769"/>
    <w:rsid w:val="00D06394"/>
    <w:rsid w:val="00D07D42"/>
    <w:rsid w:val="00D10539"/>
    <w:rsid w:val="00D108C4"/>
    <w:rsid w:val="00D1091F"/>
    <w:rsid w:val="00D109EC"/>
    <w:rsid w:val="00D11515"/>
    <w:rsid w:val="00D1167A"/>
    <w:rsid w:val="00D11A0D"/>
    <w:rsid w:val="00D11FEB"/>
    <w:rsid w:val="00D12602"/>
    <w:rsid w:val="00D12DF4"/>
    <w:rsid w:val="00D13161"/>
    <w:rsid w:val="00D13316"/>
    <w:rsid w:val="00D14138"/>
    <w:rsid w:val="00D161A8"/>
    <w:rsid w:val="00D169E9"/>
    <w:rsid w:val="00D16A62"/>
    <w:rsid w:val="00D16B89"/>
    <w:rsid w:val="00D17120"/>
    <w:rsid w:val="00D17677"/>
    <w:rsid w:val="00D17803"/>
    <w:rsid w:val="00D17ADE"/>
    <w:rsid w:val="00D17B0A"/>
    <w:rsid w:val="00D17B85"/>
    <w:rsid w:val="00D17CA3"/>
    <w:rsid w:val="00D17DE7"/>
    <w:rsid w:val="00D201CA"/>
    <w:rsid w:val="00D226E5"/>
    <w:rsid w:val="00D235C6"/>
    <w:rsid w:val="00D23ED3"/>
    <w:rsid w:val="00D2468B"/>
    <w:rsid w:val="00D25AA1"/>
    <w:rsid w:val="00D25B1E"/>
    <w:rsid w:val="00D26566"/>
    <w:rsid w:val="00D26B35"/>
    <w:rsid w:val="00D26DE6"/>
    <w:rsid w:val="00D27112"/>
    <w:rsid w:val="00D27330"/>
    <w:rsid w:val="00D278F6"/>
    <w:rsid w:val="00D30687"/>
    <w:rsid w:val="00D32C47"/>
    <w:rsid w:val="00D32F0D"/>
    <w:rsid w:val="00D33A64"/>
    <w:rsid w:val="00D347FC"/>
    <w:rsid w:val="00D34EAF"/>
    <w:rsid w:val="00D35D14"/>
    <w:rsid w:val="00D36373"/>
    <w:rsid w:val="00D37218"/>
    <w:rsid w:val="00D37E54"/>
    <w:rsid w:val="00D37F52"/>
    <w:rsid w:val="00D40306"/>
    <w:rsid w:val="00D41509"/>
    <w:rsid w:val="00D416E2"/>
    <w:rsid w:val="00D41B3D"/>
    <w:rsid w:val="00D430EC"/>
    <w:rsid w:val="00D432F1"/>
    <w:rsid w:val="00D45057"/>
    <w:rsid w:val="00D450AE"/>
    <w:rsid w:val="00D4528B"/>
    <w:rsid w:val="00D4529F"/>
    <w:rsid w:val="00D456EF"/>
    <w:rsid w:val="00D46048"/>
    <w:rsid w:val="00D4703E"/>
    <w:rsid w:val="00D4711A"/>
    <w:rsid w:val="00D47604"/>
    <w:rsid w:val="00D477AC"/>
    <w:rsid w:val="00D50936"/>
    <w:rsid w:val="00D50AE0"/>
    <w:rsid w:val="00D50C2F"/>
    <w:rsid w:val="00D5165B"/>
    <w:rsid w:val="00D5357F"/>
    <w:rsid w:val="00D53A34"/>
    <w:rsid w:val="00D53C7D"/>
    <w:rsid w:val="00D5482E"/>
    <w:rsid w:val="00D549DC"/>
    <w:rsid w:val="00D54B01"/>
    <w:rsid w:val="00D55923"/>
    <w:rsid w:val="00D55FF1"/>
    <w:rsid w:val="00D566D8"/>
    <w:rsid w:val="00D572D5"/>
    <w:rsid w:val="00D57361"/>
    <w:rsid w:val="00D5776D"/>
    <w:rsid w:val="00D57A4C"/>
    <w:rsid w:val="00D60142"/>
    <w:rsid w:val="00D602EE"/>
    <w:rsid w:val="00D60843"/>
    <w:rsid w:val="00D60B11"/>
    <w:rsid w:val="00D60F00"/>
    <w:rsid w:val="00D61A13"/>
    <w:rsid w:val="00D62DE5"/>
    <w:rsid w:val="00D63102"/>
    <w:rsid w:val="00D633CB"/>
    <w:rsid w:val="00D636A4"/>
    <w:rsid w:val="00D63E8A"/>
    <w:rsid w:val="00D64A63"/>
    <w:rsid w:val="00D64B63"/>
    <w:rsid w:val="00D64D8D"/>
    <w:rsid w:val="00D65583"/>
    <w:rsid w:val="00D65840"/>
    <w:rsid w:val="00D663A2"/>
    <w:rsid w:val="00D66D32"/>
    <w:rsid w:val="00D66EF6"/>
    <w:rsid w:val="00D675EC"/>
    <w:rsid w:val="00D70075"/>
    <w:rsid w:val="00D710E3"/>
    <w:rsid w:val="00D71836"/>
    <w:rsid w:val="00D71B10"/>
    <w:rsid w:val="00D72623"/>
    <w:rsid w:val="00D73348"/>
    <w:rsid w:val="00D73488"/>
    <w:rsid w:val="00D73B21"/>
    <w:rsid w:val="00D74CC5"/>
    <w:rsid w:val="00D757A5"/>
    <w:rsid w:val="00D75968"/>
    <w:rsid w:val="00D75BFD"/>
    <w:rsid w:val="00D75FA1"/>
    <w:rsid w:val="00D76441"/>
    <w:rsid w:val="00D766E0"/>
    <w:rsid w:val="00D77008"/>
    <w:rsid w:val="00D80339"/>
    <w:rsid w:val="00D8043C"/>
    <w:rsid w:val="00D811D0"/>
    <w:rsid w:val="00D812C3"/>
    <w:rsid w:val="00D81916"/>
    <w:rsid w:val="00D81EDD"/>
    <w:rsid w:val="00D83E4F"/>
    <w:rsid w:val="00D83F56"/>
    <w:rsid w:val="00D843BB"/>
    <w:rsid w:val="00D8450B"/>
    <w:rsid w:val="00D845F2"/>
    <w:rsid w:val="00D84938"/>
    <w:rsid w:val="00D85563"/>
    <w:rsid w:val="00D870A9"/>
    <w:rsid w:val="00D8798D"/>
    <w:rsid w:val="00D9023C"/>
    <w:rsid w:val="00D91913"/>
    <w:rsid w:val="00D92E4F"/>
    <w:rsid w:val="00D92EAE"/>
    <w:rsid w:val="00D9359D"/>
    <w:rsid w:val="00D938A1"/>
    <w:rsid w:val="00D9441A"/>
    <w:rsid w:val="00D94743"/>
    <w:rsid w:val="00D947B9"/>
    <w:rsid w:val="00D949C9"/>
    <w:rsid w:val="00D96674"/>
    <w:rsid w:val="00D96E36"/>
    <w:rsid w:val="00D971AA"/>
    <w:rsid w:val="00D97207"/>
    <w:rsid w:val="00D97254"/>
    <w:rsid w:val="00D97B5B"/>
    <w:rsid w:val="00D97EB7"/>
    <w:rsid w:val="00DA016B"/>
    <w:rsid w:val="00DA1135"/>
    <w:rsid w:val="00DA1920"/>
    <w:rsid w:val="00DA25DF"/>
    <w:rsid w:val="00DA2AE7"/>
    <w:rsid w:val="00DA2C7D"/>
    <w:rsid w:val="00DA3CAF"/>
    <w:rsid w:val="00DA3D36"/>
    <w:rsid w:val="00DA3D3F"/>
    <w:rsid w:val="00DA3E90"/>
    <w:rsid w:val="00DA4636"/>
    <w:rsid w:val="00DA5572"/>
    <w:rsid w:val="00DA6B05"/>
    <w:rsid w:val="00DB0216"/>
    <w:rsid w:val="00DB10B6"/>
    <w:rsid w:val="00DB1419"/>
    <w:rsid w:val="00DB168B"/>
    <w:rsid w:val="00DB1F79"/>
    <w:rsid w:val="00DB23A0"/>
    <w:rsid w:val="00DB24F9"/>
    <w:rsid w:val="00DB26A7"/>
    <w:rsid w:val="00DB2BF1"/>
    <w:rsid w:val="00DB3552"/>
    <w:rsid w:val="00DB427B"/>
    <w:rsid w:val="00DB42B7"/>
    <w:rsid w:val="00DB474A"/>
    <w:rsid w:val="00DB504A"/>
    <w:rsid w:val="00DB517F"/>
    <w:rsid w:val="00DB56DF"/>
    <w:rsid w:val="00DB5D2C"/>
    <w:rsid w:val="00DB61A9"/>
    <w:rsid w:val="00DB64A0"/>
    <w:rsid w:val="00DB66D6"/>
    <w:rsid w:val="00DB6C12"/>
    <w:rsid w:val="00DB70DD"/>
    <w:rsid w:val="00DB7724"/>
    <w:rsid w:val="00DB7943"/>
    <w:rsid w:val="00DC099A"/>
    <w:rsid w:val="00DC1590"/>
    <w:rsid w:val="00DC16C0"/>
    <w:rsid w:val="00DC1C55"/>
    <w:rsid w:val="00DC244A"/>
    <w:rsid w:val="00DC252E"/>
    <w:rsid w:val="00DC27F6"/>
    <w:rsid w:val="00DC2D4F"/>
    <w:rsid w:val="00DC35E7"/>
    <w:rsid w:val="00DC3BC6"/>
    <w:rsid w:val="00DC44C2"/>
    <w:rsid w:val="00DC49EC"/>
    <w:rsid w:val="00DC4C16"/>
    <w:rsid w:val="00DC59C4"/>
    <w:rsid w:val="00DC5F89"/>
    <w:rsid w:val="00DC6920"/>
    <w:rsid w:val="00DC69C8"/>
    <w:rsid w:val="00DC71BE"/>
    <w:rsid w:val="00DD0338"/>
    <w:rsid w:val="00DD04C9"/>
    <w:rsid w:val="00DD068C"/>
    <w:rsid w:val="00DD07B2"/>
    <w:rsid w:val="00DD0E3C"/>
    <w:rsid w:val="00DD1452"/>
    <w:rsid w:val="00DD21E6"/>
    <w:rsid w:val="00DD3F1F"/>
    <w:rsid w:val="00DD4068"/>
    <w:rsid w:val="00DD442B"/>
    <w:rsid w:val="00DD482E"/>
    <w:rsid w:val="00DD49A2"/>
    <w:rsid w:val="00DD4F8B"/>
    <w:rsid w:val="00DD5427"/>
    <w:rsid w:val="00DD5730"/>
    <w:rsid w:val="00DD5D52"/>
    <w:rsid w:val="00DD6402"/>
    <w:rsid w:val="00DD6CC8"/>
    <w:rsid w:val="00DD717C"/>
    <w:rsid w:val="00DE0267"/>
    <w:rsid w:val="00DE0473"/>
    <w:rsid w:val="00DE0A77"/>
    <w:rsid w:val="00DE0AA0"/>
    <w:rsid w:val="00DE0EC3"/>
    <w:rsid w:val="00DE1128"/>
    <w:rsid w:val="00DE2439"/>
    <w:rsid w:val="00DE251F"/>
    <w:rsid w:val="00DE2676"/>
    <w:rsid w:val="00DE29BB"/>
    <w:rsid w:val="00DE2B5C"/>
    <w:rsid w:val="00DE2DAB"/>
    <w:rsid w:val="00DE476B"/>
    <w:rsid w:val="00DE4FDA"/>
    <w:rsid w:val="00DE6D56"/>
    <w:rsid w:val="00DE70F8"/>
    <w:rsid w:val="00DE7191"/>
    <w:rsid w:val="00DF0B61"/>
    <w:rsid w:val="00DF0D5C"/>
    <w:rsid w:val="00DF0E3E"/>
    <w:rsid w:val="00DF1214"/>
    <w:rsid w:val="00DF1244"/>
    <w:rsid w:val="00DF1C6D"/>
    <w:rsid w:val="00DF2394"/>
    <w:rsid w:val="00DF263B"/>
    <w:rsid w:val="00DF2685"/>
    <w:rsid w:val="00DF2CA4"/>
    <w:rsid w:val="00DF3425"/>
    <w:rsid w:val="00DF3B3E"/>
    <w:rsid w:val="00DF4414"/>
    <w:rsid w:val="00DF45F9"/>
    <w:rsid w:val="00DF4612"/>
    <w:rsid w:val="00DF484C"/>
    <w:rsid w:val="00DF56B6"/>
    <w:rsid w:val="00DF5B81"/>
    <w:rsid w:val="00DF7FBC"/>
    <w:rsid w:val="00E00114"/>
    <w:rsid w:val="00E003B1"/>
    <w:rsid w:val="00E005E9"/>
    <w:rsid w:val="00E0064E"/>
    <w:rsid w:val="00E0083B"/>
    <w:rsid w:val="00E012DC"/>
    <w:rsid w:val="00E01610"/>
    <w:rsid w:val="00E019A0"/>
    <w:rsid w:val="00E01AE2"/>
    <w:rsid w:val="00E01B2A"/>
    <w:rsid w:val="00E01F31"/>
    <w:rsid w:val="00E023E0"/>
    <w:rsid w:val="00E02B81"/>
    <w:rsid w:val="00E032DC"/>
    <w:rsid w:val="00E05154"/>
    <w:rsid w:val="00E057D8"/>
    <w:rsid w:val="00E062EB"/>
    <w:rsid w:val="00E0730D"/>
    <w:rsid w:val="00E077FB"/>
    <w:rsid w:val="00E1064A"/>
    <w:rsid w:val="00E11264"/>
    <w:rsid w:val="00E11375"/>
    <w:rsid w:val="00E1147A"/>
    <w:rsid w:val="00E13A66"/>
    <w:rsid w:val="00E14167"/>
    <w:rsid w:val="00E1540C"/>
    <w:rsid w:val="00E16488"/>
    <w:rsid w:val="00E16B33"/>
    <w:rsid w:val="00E16D25"/>
    <w:rsid w:val="00E17382"/>
    <w:rsid w:val="00E17A2E"/>
    <w:rsid w:val="00E2035F"/>
    <w:rsid w:val="00E20606"/>
    <w:rsid w:val="00E20C56"/>
    <w:rsid w:val="00E20F27"/>
    <w:rsid w:val="00E21B98"/>
    <w:rsid w:val="00E2206C"/>
    <w:rsid w:val="00E220F5"/>
    <w:rsid w:val="00E225B0"/>
    <w:rsid w:val="00E2270D"/>
    <w:rsid w:val="00E227E8"/>
    <w:rsid w:val="00E228D2"/>
    <w:rsid w:val="00E22A65"/>
    <w:rsid w:val="00E22EEF"/>
    <w:rsid w:val="00E22FD9"/>
    <w:rsid w:val="00E232C0"/>
    <w:rsid w:val="00E235F5"/>
    <w:rsid w:val="00E2467C"/>
    <w:rsid w:val="00E254F8"/>
    <w:rsid w:val="00E26022"/>
    <w:rsid w:val="00E261BC"/>
    <w:rsid w:val="00E266D4"/>
    <w:rsid w:val="00E26715"/>
    <w:rsid w:val="00E269F6"/>
    <w:rsid w:val="00E30098"/>
    <w:rsid w:val="00E30DC4"/>
    <w:rsid w:val="00E33855"/>
    <w:rsid w:val="00E33B93"/>
    <w:rsid w:val="00E3425D"/>
    <w:rsid w:val="00E346EA"/>
    <w:rsid w:val="00E34A5B"/>
    <w:rsid w:val="00E3545C"/>
    <w:rsid w:val="00E36483"/>
    <w:rsid w:val="00E36739"/>
    <w:rsid w:val="00E36943"/>
    <w:rsid w:val="00E37303"/>
    <w:rsid w:val="00E379B0"/>
    <w:rsid w:val="00E37E92"/>
    <w:rsid w:val="00E37F19"/>
    <w:rsid w:val="00E37FFE"/>
    <w:rsid w:val="00E40540"/>
    <w:rsid w:val="00E40ACF"/>
    <w:rsid w:val="00E4139D"/>
    <w:rsid w:val="00E4208C"/>
    <w:rsid w:val="00E42D79"/>
    <w:rsid w:val="00E43E77"/>
    <w:rsid w:val="00E4488B"/>
    <w:rsid w:val="00E45A4A"/>
    <w:rsid w:val="00E45AE7"/>
    <w:rsid w:val="00E4773E"/>
    <w:rsid w:val="00E478F1"/>
    <w:rsid w:val="00E50EF5"/>
    <w:rsid w:val="00E51035"/>
    <w:rsid w:val="00E51DAF"/>
    <w:rsid w:val="00E52CC4"/>
    <w:rsid w:val="00E52F11"/>
    <w:rsid w:val="00E536B8"/>
    <w:rsid w:val="00E538B4"/>
    <w:rsid w:val="00E54C29"/>
    <w:rsid w:val="00E54FBB"/>
    <w:rsid w:val="00E551EE"/>
    <w:rsid w:val="00E56465"/>
    <w:rsid w:val="00E57284"/>
    <w:rsid w:val="00E57718"/>
    <w:rsid w:val="00E57AB8"/>
    <w:rsid w:val="00E57C39"/>
    <w:rsid w:val="00E603B8"/>
    <w:rsid w:val="00E606BA"/>
    <w:rsid w:val="00E61273"/>
    <w:rsid w:val="00E617E7"/>
    <w:rsid w:val="00E61BD9"/>
    <w:rsid w:val="00E61C93"/>
    <w:rsid w:val="00E61ECF"/>
    <w:rsid w:val="00E6200D"/>
    <w:rsid w:val="00E6206C"/>
    <w:rsid w:val="00E63271"/>
    <w:rsid w:val="00E633DE"/>
    <w:rsid w:val="00E639DF"/>
    <w:rsid w:val="00E64112"/>
    <w:rsid w:val="00E64146"/>
    <w:rsid w:val="00E64736"/>
    <w:rsid w:val="00E6485C"/>
    <w:rsid w:val="00E64CF9"/>
    <w:rsid w:val="00E65C28"/>
    <w:rsid w:val="00E669D1"/>
    <w:rsid w:val="00E66EA5"/>
    <w:rsid w:val="00E67E2C"/>
    <w:rsid w:val="00E70345"/>
    <w:rsid w:val="00E71FB9"/>
    <w:rsid w:val="00E723A2"/>
    <w:rsid w:val="00E72BA5"/>
    <w:rsid w:val="00E73454"/>
    <w:rsid w:val="00E73511"/>
    <w:rsid w:val="00E73901"/>
    <w:rsid w:val="00E73DCC"/>
    <w:rsid w:val="00E746FE"/>
    <w:rsid w:val="00E750B7"/>
    <w:rsid w:val="00E75F09"/>
    <w:rsid w:val="00E7620D"/>
    <w:rsid w:val="00E7709D"/>
    <w:rsid w:val="00E77149"/>
    <w:rsid w:val="00E773FE"/>
    <w:rsid w:val="00E779E8"/>
    <w:rsid w:val="00E77A95"/>
    <w:rsid w:val="00E80E3C"/>
    <w:rsid w:val="00E813FF"/>
    <w:rsid w:val="00E82F57"/>
    <w:rsid w:val="00E840E4"/>
    <w:rsid w:val="00E841CD"/>
    <w:rsid w:val="00E8475B"/>
    <w:rsid w:val="00E847F1"/>
    <w:rsid w:val="00E84924"/>
    <w:rsid w:val="00E84DFF"/>
    <w:rsid w:val="00E84E57"/>
    <w:rsid w:val="00E84EC4"/>
    <w:rsid w:val="00E8576E"/>
    <w:rsid w:val="00E8595C"/>
    <w:rsid w:val="00E85CA7"/>
    <w:rsid w:val="00E86FB5"/>
    <w:rsid w:val="00E877CB"/>
    <w:rsid w:val="00E87D29"/>
    <w:rsid w:val="00E90B79"/>
    <w:rsid w:val="00E90F29"/>
    <w:rsid w:val="00E918BA"/>
    <w:rsid w:val="00E91A76"/>
    <w:rsid w:val="00E91A9F"/>
    <w:rsid w:val="00E91CF7"/>
    <w:rsid w:val="00E9235A"/>
    <w:rsid w:val="00E925FE"/>
    <w:rsid w:val="00E92663"/>
    <w:rsid w:val="00E9362F"/>
    <w:rsid w:val="00E9484A"/>
    <w:rsid w:val="00E94AC8"/>
    <w:rsid w:val="00E951CF"/>
    <w:rsid w:val="00E95210"/>
    <w:rsid w:val="00E955A6"/>
    <w:rsid w:val="00E95B63"/>
    <w:rsid w:val="00E9688E"/>
    <w:rsid w:val="00E96EA4"/>
    <w:rsid w:val="00E97216"/>
    <w:rsid w:val="00E97941"/>
    <w:rsid w:val="00EA181F"/>
    <w:rsid w:val="00EA1F1D"/>
    <w:rsid w:val="00EA2C99"/>
    <w:rsid w:val="00EA3386"/>
    <w:rsid w:val="00EA3567"/>
    <w:rsid w:val="00EA4238"/>
    <w:rsid w:val="00EA4AFA"/>
    <w:rsid w:val="00EA4EAB"/>
    <w:rsid w:val="00EA507C"/>
    <w:rsid w:val="00EA5112"/>
    <w:rsid w:val="00EA5A5F"/>
    <w:rsid w:val="00EA5AD5"/>
    <w:rsid w:val="00EA61C5"/>
    <w:rsid w:val="00EA65F1"/>
    <w:rsid w:val="00EA6BF5"/>
    <w:rsid w:val="00EA6D4B"/>
    <w:rsid w:val="00EA72CE"/>
    <w:rsid w:val="00EA7375"/>
    <w:rsid w:val="00EB0CD8"/>
    <w:rsid w:val="00EB1D61"/>
    <w:rsid w:val="00EB23C8"/>
    <w:rsid w:val="00EB26D1"/>
    <w:rsid w:val="00EB451D"/>
    <w:rsid w:val="00EB50B5"/>
    <w:rsid w:val="00EB54AD"/>
    <w:rsid w:val="00EB5BE8"/>
    <w:rsid w:val="00EB5D1E"/>
    <w:rsid w:val="00EB66AF"/>
    <w:rsid w:val="00EB66ED"/>
    <w:rsid w:val="00EB6D08"/>
    <w:rsid w:val="00EB7488"/>
    <w:rsid w:val="00EB778A"/>
    <w:rsid w:val="00EB7A28"/>
    <w:rsid w:val="00EC0508"/>
    <w:rsid w:val="00EC0DEE"/>
    <w:rsid w:val="00EC1748"/>
    <w:rsid w:val="00EC2700"/>
    <w:rsid w:val="00EC2F5B"/>
    <w:rsid w:val="00EC3831"/>
    <w:rsid w:val="00EC3873"/>
    <w:rsid w:val="00EC399C"/>
    <w:rsid w:val="00EC39CB"/>
    <w:rsid w:val="00EC3E8C"/>
    <w:rsid w:val="00EC441D"/>
    <w:rsid w:val="00EC4B88"/>
    <w:rsid w:val="00EC4BB4"/>
    <w:rsid w:val="00EC4EB8"/>
    <w:rsid w:val="00EC6384"/>
    <w:rsid w:val="00EC67AD"/>
    <w:rsid w:val="00EC6816"/>
    <w:rsid w:val="00EC7582"/>
    <w:rsid w:val="00EC75F2"/>
    <w:rsid w:val="00ED0FD5"/>
    <w:rsid w:val="00ED11C0"/>
    <w:rsid w:val="00ED218E"/>
    <w:rsid w:val="00ED2F79"/>
    <w:rsid w:val="00ED3036"/>
    <w:rsid w:val="00ED3FD4"/>
    <w:rsid w:val="00ED44C9"/>
    <w:rsid w:val="00ED5F8B"/>
    <w:rsid w:val="00ED5FE4"/>
    <w:rsid w:val="00ED62F6"/>
    <w:rsid w:val="00ED6E92"/>
    <w:rsid w:val="00EE12F1"/>
    <w:rsid w:val="00EE1491"/>
    <w:rsid w:val="00EE1B9B"/>
    <w:rsid w:val="00EE24E1"/>
    <w:rsid w:val="00EE2885"/>
    <w:rsid w:val="00EE2B96"/>
    <w:rsid w:val="00EE323B"/>
    <w:rsid w:val="00EE3376"/>
    <w:rsid w:val="00EE36CB"/>
    <w:rsid w:val="00EE3F1F"/>
    <w:rsid w:val="00EE4D0D"/>
    <w:rsid w:val="00EE59AF"/>
    <w:rsid w:val="00EE5BC1"/>
    <w:rsid w:val="00EE6251"/>
    <w:rsid w:val="00EF178A"/>
    <w:rsid w:val="00EF1A22"/>
    <w:rsid w:val="00EF1CE1"/>
    <w:rsid w:val="00EF22BB"/>
    <w:rsid w:val="00EF2B9D"/>
    <w:rsid w:val="00EF32DC"/>
    <w:rsid w:val="00EF3910"/>
    <w:rsid w:val="00EF5566"/>
    <w:rsid w:val="00EF5DDA"/>
    <w:rsid w:val="00EF5E36"/>
    <w:rsid w:val="00EF61D3"/>
    <w:rsid w:val="00EF6238"/>
    <w:rsid w:val="00EF6D3B"/>
    <w:rsid w:val="00EF6F84"/>
    <w:rsid w:val="00EF7206"/>
    <w:rsid w:val="00EF766C"/>
    <w:rsid w:val="00EF7DC6"/>
    <w:rsid w:val="00F00CB2"/>
    <w:rsid w:val="00F010BE"/>
    <w:rsid w:val="00F013F8"/>
    <w:rsid w:val="00F0166F"/>
    <w:rsid w:val="00F02549"/>
    <w:rsid w:val="00F028BD"/>
    <w:rsid w:val="00F02B76"/>
    <w:rsid w:val="00F02E92"/>
    <w:rsid w:val="00F034E4"/>
    <w:rsid w:val="00F03655"/>
    <w:rsid w:val="00F0368E"/>
    <w:rsid w:val="00F03728"/>
    <w:rsid w:val="00F03DF8"/>
    <w:rsid w:val="00F045BC"/>
    <w:rsid w:val="00F04DEA"/>
    <w:rsid w:val="00F05609"/>
    <w:rsid w:val="00F06197"/>
    <w:rsid w:val="00F06385"/>
    <w:rsid w:val="00F06815"/>
    <w:rsid w:val="00F06C86"/>
    <w:rsid w:val="00F0776A"/>
    <w:rsid w:val="00F07A0A"/>
    <w:rsid w:val="00F11009"/>
    <w:rsid w:val="00F12363"/>
    <w:rsid w:val="00F1272B"/>
    <w:rsid w:val="00F1306F"/>
    <w:rsid w:val="00F130F7"/>
    <w:rsid w:val="00F137C9"/>
    <w:rsid w:val="00F144FD"/>
    <w:rsid w:val="00F1454F"/>
    <w:rsid w:val="00F157F4"/>
    <w:rsid w:val="00F1761C"/>
    <w:rsid w:val="00F17BDF"/>
    <w:rsid w:val="00F17C28"/>
    <w:rsid w:val="00F2074F"/>
    <w:rsid w:val="00F20C11"/>
    <w:rsid w:val="00F225E4"/>
    <w:rsid w:val="00F229D1"/>
    <w:rsid w:val="00F22A9C"/>
    <w:rsid w:val="00F23098"/>
    <w:rsid w:val="00F23277"/>
    <w:rsid w:val="00F2424E"/>
    <w:rsid w:val="00F24A46"/>
    <w:rsid w:val="00F24D90"/>
    <w:rsid w:val="00F26935"/>
    <w:rsid w:val="00F3014B"/>
    <w:rsid w:val="00F30164"/>
    <w:rsid w:val="00F30213"/>
    <w:rsid w:val="00F30CCE"/>
    <w:rsid w:val="00F31C3D"/>
    <w:rsid w:val="00F32119"/>
    <w:rsid w:val="00F32A4D"/>
    <w:rsid w:val="00F34573"/>
    <w:rsid w:val="00F34948"/>
    <w:rsid w:val="00F34CDD"/>
    <w:rsid w:val="00F351C1"/>
    <w:rsid w:val="00F3538D"/>
    <w:rsid w:val="00F361C7"/>
    <w:rsid w:val="00F37865"/>
    <w:rsid w:val="00F40570"/>
    <w:rsid w:val="00F41040"/>
    <w:rsid w:val="00F411F8"/>
    <w:rsid w:val="00F42660"/>
    <w:rsid w:val="00F42B74"/>
    <w:rsid w:val="00F42E8C"/>
    <w:rsid w:val="00F43099"/>
    <w:rsid w:val="00F433A3"/>
    <w:rsid w:val="00F4377B"/>
    <w:rsid w:val="00F43D4A"/>
    <w:rsid w:val="00F4426B"/>
    <w:rsid w:val="00F4485E"/>
    <w:rsid w:val="00F45829"/>
    <w:rsid w:val="00F4599E"/>
    <w:rsid w:val="00F45AA4"/>
    <w:rsid w:val="00F46FE0"/>
    <w:rsid w:val="00F47054"/>
    <w:rsid w:val="00F47072"/>
    <w:rsid w:val="00F47283"/>
    <w:rsid w:val="00F47E82"/>
    <w:rsid w:val="00F50292"/>
    <w:rsid w:val="00F50F60"/>
    <w:rsid w:val="00F51FE3"/>
    <w:rsid w:val="00F5274B"/>
    <w:rsid w:val="00F5289D"/>
    <w:rsid w:val="00F52F2E"/>
    <w:rsid w:val="00F53D3F"/>
    <w:rsid w:val="00F53D84"/>
    <w:rsid w:val="00F54D20"/>
    <w:rsid w:val="00F5520B"/>
    <w:rsid w:val="00F55529"/>
    <w:rsid w:val="00F5596A"/>
    <w:rsid w:val="00F55F35"/>
    <w:rsid w:val="00F55FC0"/>
    <w:rsid w:val="00F572E1"/>
    <w:rsid w:val="00F576E0"/>
    <w:rsid w:val="00F60C0C"/>
    <w:rsid w:val="00F60D6E"/>
    <w:rsid w:val="00F60E17"/>
    <w:rsid w:val="00F6106E"/>
    <w:rsid w:val="00F61097"/>
    <w:rsid w:val="00F613B9"/>
    <w:rsid w:val="00F61E39"/>
    <w:rsid w:val="00F6356A"/>
    <w:rsid w:val="00F637E3"/>
    <w:rsid w:val="00F63964"/>
    <w:rsid w:val="00F643AA"/>
    <w:rsid w:val="00F64569"/>
    <w:rsid w:val="00F647FE"/>
    <w:rsid w:val="00F65512"/>
    <w:rsid w:val="00F658B1"/>
    <w:rsid w:val="00F661FB"/>
    <w:rsid w:val="00F66608"/>
    <w:rsid w:val="00F66E6F"/>
    <w:rsid w:val="00F66F2D"/>
    <w:rsid w:val="00F6750A"/>
    <w:rsid w:val="00F6770C"/>
    <w:rsid w:val="00F67A71"/>
    <w:rsid w:val="00F70127"/>
    <w:rsid w:val="00F70246"/>
    <w:rsid w:val="00F70BF1"/>
    <w:rsid w:val="00F70C7D"/>
    <w:rsid w:val="00F70EA3"/>
    <w:rsid w:val="00F710F9"/>
    <w:rsid w:val="00F715B4"/>
    <w:rsid w:val="00F71739"/>
    <w:rsid w:val="00F718F5"/>
    <w:rsid w:val="00F7224E"/>
    <w:rsid w:val="00F72502"/>
    <w:rsid w:val="00F72815"/>
    <w:rsid w:val="00F72EC5"/>
    <w:rsid w:val="00F73C64"/>
    <w:rsid w:val="00F73E1C"/>
    <w:rsid w:val="00F74A3C"/>
    <w:rsid w:val="00F75E8E"/>
    <w:rsid w:val="00F75F44"/>
    <w:rsid w:val="00F75F98"/>
    <w:rsid w:val="00F76587"/>
    <w:rsid w:val="00F7679F"/>
    <w:rsid w:val="00F774AF"/>
    <w:rsid w:val="00F77E80"/>
    <w:rsid w:val="00F77F5D"/>
    <w:rsid w:val="00F80006"/>
    <w:rsid w:val="00F80B20"/>
    <w:rsid w:val="00F80B9A"/>
    <w:rsid w:val="00F817AD"/>
    <w:rsid w:val="00F81E50"/>
    <w:rsid w:val="00F82280"/>
    <w:rsid w:val="00F82899"/>
    <w:rsid w:val="00F83920"/>
    <w:rsid w:val="00F844FC"/>
    <w:rsid w:val="00F8500F"/>
    <w:rsid w:val="00F851E7"/>
    <w:rsid w:val="00F85E90"/>
    <w:rsid w:val="00F866F9"/>
    <w:rsid w:val="00F86CE2"/>
    <w:rsid w:val="00F8754B"/>
    <w:rsid w:val="00F875CC"/>
    <w:rsid w:val="00F8791C"/>
    <w:rsid w:val="00F90AE8"/>
    <w:rsid w:val="00F90B6E"/>
    <w:rsid w:val="00F90FE7"/>
    <w:rsid w:val="00F91BA8"/>
    <w:rsid w:val="00F91FEA"/>
    <w:rsid w:val="00F93137"/>
    <w:rsid w:val="00F938F6"/>
    <w:rsid w:val="00F93E8C"/>
    <w:rsid w:val="00F948EC"/>
    <w:rsid w:val="00F95A50"/>
    <w:rsid w:val="00F95DD9"/>
    <w:rsid w:val="00F95E1A"/>
    <w:rsid w:val="00F95EDE"/>
    <w:rsid w:val="00F9634B"/>
    <w:rsid w:val="00F972C0"/>
    <w:rsid w:val="00F978F1"/>
    <w:rsid w:val="00F97CC7"/>
    <w:rsid w:val="00F97E0E"/>
    <w:rsid w:val="00F97F8C"/>
    <w:rsid w:val="00FA0F76"/>
    <w:rsid w:val="00FA134E"/>
    <w:rsid w:val="00FA3173"/>
    <w:rsid w:val="00FA3AF4"/>
    <w:rsid w:val="00FA461B"/>
    <w:rsid w:val="00FA47BF"/>
    <w:rsid w:val="00FA50AB"/>
    <w:rsid w:val="00FA56C6"/>
    <w:rsid w:val="00FA6674"/>
    <w:rsid w:val="00FA6AF7"/>
    <w:rsid w:val="00FA6B42"/>
    <w:rsid w:val="00FA761F"/>
    <w:rsid w:val="00FB0386"/>
    <w:rsid w:val="00FB075B"/>
    <w:rsid w:val="00FB0B22"/>
    <w:rsid w:val="00FB0E5F"/>
    <w:rsid w:val="00FB13EB"/>
    <w:rsid w:val="00FB2732"/>
    <w:rsid w:val="00FB32B0"/>
    <w:rsid w:val="00FB33BD"/>
    <w:rsid w:val="00FB354D"/>
    <w:rsid w:val="00FB3574"/>
    <w:rsid w:val="00FB35ED"/>
    <w:rsid w:val="00FB3C13"/>
    <w:rsid w:val="00FB3F24"/>
    <w:rsid w:val="00FB41D4"/>
    <w:rsid w:val="00FB44B6"/>
    <w:rsid w:val="00FB5412"/>
    <w:rsid w:val="00FB55C4"/>
    <w:rsid w:val="00FB58D5"/>
    <w:rsid w:val="00FB5A54"/>
    <w:rsid w:val="00FB5ABF"/>
    <w:rsid w:val="00FB5E52"/>
    <w:rsid w:val="00FB67E4"/>
    <w:rsid w:val="00FB7EDD"/>
    <w:rsid w:val="00FC00FD"/>
    <w:rsid w:val="00FC09FC"/>
    <w:rsid w:val="00FC0DA2"/>
    <w:rsid w:val="00FC210C"/>
    <w:rsid w:val="00FC3947"/>
    <w:rsid w:val="00FC3DF9"/>
    <w:rsid w:val="00FC3FCB"/>
    <w:rsid w:val="00FC403B"/>
    <w:rsid w:val="00FC42B1"/>
    <w:rsid w:val="00FC4C3C"/>
    <w:rsid w:val="00FC4E90"/>
    <w:rsid w:val="00FC5171"/>
    <w:rsid w:val="00FC5708"/>
    <w:rsid w:val="00FC6734"/>
    <w:rsid w:val="00FC6A67"/>
    <w:rsid w:val="00FC6D48"/>
    <w:rsid w:val="00FC7EBA"/>
    <w:rsid w:val="00FC7F3E"/>
    <w:rsid w:val="00FD0564"/>
    <w:rsid w:val="00FD05BE"/>
    <w:rsid w:val="00FD08F3"/>
    <w:rsid w:val="00FD1367"/>
    <w:rsid w:val="00FD1543"/>
    <w:rsid w:val="00FD1640"/>
    <w:rsid w:val="00FD1654"/>
    <w:rsid w:val="00FD1A44"/>
    <w:rsid w:val="00FD1ADF"/>
    <w:rsid w:val="00FD1C15"/>
    <w:rsid w:val="00FD1D10"/>
    <w:rsid w:val="00FD38C8"/>
    <w:rsid w:val="00FD4154"/>
    <w:rsid w:val="00FD4D6E"/>
    <w:rsid w:val="00FD5043"/>
    <w:rsid w:val="00FD5100"/>
    <w:rsid w:val="00FD6DA5"/>
    <w:rsid w:val="00FE01B4"/>
    <w:rsid w:val="00FE078B"/>
    <w:rsid w:val="00FE07C5"/>
    <w:rsid w:val="00FE0AAD"/>
    <w:rsid w:val="00FE10BF"/>
    <w:rsid w:val="00FE11BF"/>
    <w:rsid w:val="00FE1218"/>
    <w:rsid w:val="00FE16EC"/>
    <w:rsid w:val="00FE1A2C"/>
    <w:rsid w:val="00FE1CC2"/>
    <w:rsid w:val="00FE2058"/>
    <w:rsid w:val="00FE2544"/>
    <w:rsid w:val="00FE32FC"/>
    <w:rsid w:val="00FE445D"/>
    <w:rsid w:val="00FE590F"/>
    <w:rsid w:val="00FE5F70"/>
    <w:rsid w:val="00FE601E"/>
    <w:rsid w:val="00FE6461"/>
    <w:rsid w:val="00FE65CF"/>
    <w:rsid w:val="00FE67ED"/>
    <w:rsid w:val="00FE712D"/>
    <w:rsid w:val="00FE774E"/>
    <w:rsid w:val="00FE7DDA"/>
    <w:rsid w:val="00FF0986"/>
    <w:rsid w:val="00FF0A2A"/>
    <w:rsid w:val="00FF0FBA"/>
    <w:rsid w:val="00FF1424"/>
    <w:rsid w:val="00FF17C9"/>
    <w:rsid w:val="00FF19C8"/>
    <w:rsid w:val="00FF3107"/>
    <w:rsid w:val="00FF3169"/>
    <w:rsid w:val="00FF4240"/>
    <w:rsid w:val="00FF4BCE"/>
    <w:rsid w:val="00FF54EB"/>
    <w:rsid w:val="00FF5527"/>
    <w:rsid w:val="00FF57AA"/>
    <w:rsid w:val="00FF5EC3"/>
    <w:rsid w:val="00FF6112"/>
    <w:rsid w:val="00FF6CA7"/>
    <w:rsid w:val="00FF7279"/>
    <w:rsid w:val="00FF72D9"/>
    <w:rsid w:val="00FF73F8"/>
    <w:rsid w:val="00FF7B1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4C3D105A"/>
  <w15:chartTrackingRefBased/>
  <w15:docId w15:val="{19D01687-5505-42FE-B9A5-9DEC14B3D7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3511"/>
    <w:pPr>
      <w:spacing w:after="240" w:line="240" w:lineRule="auto"/>
      <w:jc w:val="both"/>
    </w:pPr>
    <w:rPr>
      <w:rFonts w:ascii="Calibri" w:eastAsia="Times New Roman" w:hAnsi="Calibri" w:cs="Times New Roman"/>
      <w:sz w:val="20"/>
      <w:szCs w:val="20"/>
    </w:rPr>
  </w:style>
  <w:style w:type="paragraph" w:styleId="Heading1">
    <w:name w:val="heading 1"/>
    <w:basedOn w:val="Normal"/>
    <w:next w:val="Normal"/>
    <w:link w:val="Heading1Char"/>
    <w:autoRedefine/>
    <w:qFormat/>
    <w:rsid w:val="006229B7"/>
    <w:pPr>
      <w:keepNext/>
      <w:numPr>
        <w:numId w:val="1"/>
      </w:numPr>
      <w:spacing w:before="240" w:after="60" w:line="360" w:lineRule="auto"/>
      <w:jc w:val="left"/>
      <w:outlineLvl w:val="0"/>
    </w:pPr>
    <w:rPr>
      <w:rFonts w:cs="Arial"/>
      <w:b/>
      <w:bCs/>
      <w:color w:val="073D5D"/>
      <w:kern w:val="32"/>
      <w:sz w:val="28"/>
      <w:szCs w:val="28"/>
    </w:rPr>
  </w:style>
  <w:style w:type="paragraph" w:styleId="Heading2">
    <w:name w:val="heading 2"/>
    <w:aliases w:val="H2,HD2,l2,level 2 heading,21,2,h2,h2 main heading,heading 2,Chapter Number/Appendix Letter,chn,Header 2,Heading2,H2-Heading 2,Header2,Header&#10;2,2&#10;2,heading&#10;2,22,heading2,list2,A,A.B.C.,list 2,list 2,heading 2TOC,Head 2,List level 2"/>
    <w:basedOn w:val="Normal"/>
    <w:next w:val="Normal"/>
    <w:link w:val="Heading2Char"/>
    <w:autoRedefine/>
    <w:qFormat/>
    <w:rsid w:val="00B61CF8"/>
    <w:pPr>
      <w:keepNext/>
      <w:keepLines/>
      <w:numPr>
        <w:ilvl w:val="1"/>
        <w:numId w:val="1"/>
      </w:numPr>
      <w:tabs>
        <w:tab w:val="left" w:pos="1800"/>
      </w:tabs>
      <w:spacing w:before="40" w:after="0" w:line="259" w:lineRule="auto"/>
      <w:ind w:right="-180"/>
      <w:jc w:val="left"/>
      <w:outlineLvl w:val="1"/>
    </w:pPr>
    <w:rPr>
      <w:rFonts w:asciiTheme="minorHAnsi" w:hAnsiTheme="minorHAnsi" w:cstheme="minorHAnsi"/>
      <w:b/>
      <w:bCs/>
      <w:color w:val="1F4E79" w:themeColor="accent1" w:themeShade="80"/>
      <w:sz w:val="24"/>
      <w:szCs w:val="24"/>
    </w:rPr>
  </w:style>
  <w:style w:type="paragraph" w:styleId="Heading3">
    <w:name w:val="heading 3"/>
    <w:basedOn w:val="Normal"/>
    <w:next w:val="Normal"/>
    <w:link w:val="Heading3Char"/>
    <w:qFormat/>
    <w:rsid w:val="00CE37CB"/>
    <w:pPr>
      <w:keepNext/>
      <w:numPr>
        <w:ilvl w:val="2"/>
        <w:numId w:val="1"/>
      </w:numPr>
      <w:spacing w:before="200" w:after="0" w:line="360" w:lineRule="auto"/>
      <w:outlineLvl w:val="2"/>
    </w:pPr>
    <w:rPr>
      <w:rFonts w:cs="Arial"/>
      <w:b/>
      <w:bCs/>
      <w:color w:val="004F71"/>
      <w:szCs w:val="26"/>
    </w:rPr>
  </w:style>
  <w:style w:type="paragraph" w:styleId="Heading4">
    <w:name w:val="heading 4"/>
    <w:aliases w:val="Map Title,h4,H4,l4"/>
    <w:basedOn w:val="BodyText2"/>
    <w:next w:val="Normal"/>
    <w:link w:val="Heading4Char"/>
    <w:qFormat/>
    <w:rsid w:val="005E3F63"/>
    <w:pPr>
      <w:keepNext/>
      <w:keepLines/>
      <w:numPr>
        <w:ilvl w:val="3"/>
        <w:numId w:val="1"/>
      </w:numPr>
      <w:spacing w:before="200" w:after="0" w:line="360" w:lineRule="auto"/>
      <w:outlineLvl w:val="3"/>
    </w:pPr>
    <w:rPr>
      <w:rFonts w:asciiTheme="minorHAnsi" w:eastAsia="MS Gothic" w:hAnsiTheme="minorHAnsi"/>
      <w:b/>
      <w:bCs/>
      <w:iCs/>
      <w:color w:val="004F71"/>
      <w:sz w:val="22"/>
    </w:rPr>
  </w:style>
  <w:style w:type="paragraph" w:styleId="Heading5">
    <w:name w:val="heading 5"/>
    <w:aliases w:val="Block Label,H5"/>
    <w:basedOn w:val="Normal"/>
    <w:next w:val="Normal"/>
    <w:link w:val="Heading5Char"/>
    <w:qFormat/>
    <w:rsid w:val="005E3F63"/>
    <w:pPr>
      <w:keepNext/>
      <w:keepLines/>
      <w:numPr>
        <w:ilvl w:val="4"/>
        <w:numId w:val="1"/>
      </w:numPr>
      <w:spacing w:before="200" w:after="0"/>
      <w:outlineLvl w:val="4"/>
    </w:pPr>
    <w:rPr>
      <w:rFonts w:asciiTheme="minorHAnsi" w:eastAsia="MS Gothic" w:hAnsiTheme="minorHAnsi"/>
      <w:b/>
      <w:color w:val="004F71"/>
    </w:rPr>
  </w:style>
  <w:style w:type="paragraph" w:styleId="Heading6">
    <w:name w:val="heading 6"/>
    <w:basedOn w:val="Normal"/>
    <w:next w:val="Normal"/>
    <w:link w:val="Heading6Char"/>
    <w:qFormat/>
    <w:rsid w:val="005E3F63"/>
    <w:pPr>
      <w:keepNext/>
      <w:keepLines/>
      <w:numPr>
        <w:ilvl w:val="5"/>
        <w:numId w:val="1"/>
      </w:numPr>
      <w:spacing w:before="200" w:after="0"/>
      <w:outlineLvl w:val="5"/>
    </w:pPr>
    <w:rPr>
      <w:rFonts w:ascii="Cambria" w:eastAsia="MS Gothic" w:hAnsi="Cambria"/>
      <w:i/>
      <w:iCs/>
      <w:color w:val="243F60"/>
    </w:rPr>
  </w:style>
  <w:style w:type="paragraph" w:styleId="Heading7">
    <w:name w:val="heading 7"/>
    <w:basedOn w:val="Normal"/>
    <w:next w:val="Normal"/>
    <w:link w:val="Heading7Char"/>
    <w:qFormat/>
    <w:rsid w:val="005E3F63"/>
    <w:pPr>
      <w:keepNext/>
      <w:keepLines/>
      <w:numPr>
        <w:ilvl w:val="6"/>
        <w:numId w:val="1"/>
      </w:numPr>
      <w:spacing w:before="200" w:after="0"/>
      <w:outlineLvl w:val="6"/>
    </w:pPr>
    <w:rPr>
      <w:rFonts w:ascii="Cambria" w:eastAsia="MS Gothic" w:hAnsi="Cambria"/>
      <w:i/>
      <w:iCs/>
      <w:color w:val="404040"/>
    </w:rPr>
  </w:style>
  <w:style w:type="paragraph" w:styleId="Heading8">
    <w:name w:val="heading 8"/>
    <w:basedOn w:val="Normal"/>
    <w:next w:val="Normal"/>
    <w:link w:val="Heading8Char"/>
    <w:qFormat/>
    <w:rsid w:val="005E3F63"/>
    <w:pPr>
      <w:keepNext/>
      <w:keepLines/>
      <w:numPr>
        <w:ilvl w:val="7"/>
        <w:numId w:val="1"/>
      </w:numPr>
      <w:spacing w:before="200" w:after="0"/>
      <w:outlineLvl w:val="7"/>
    </w:pPr>
    <w:rPr>
      <w:rFonts w:ascii="Cambria" w:eastAsia="MS Gothic" w:hAnsi="Cambria"/>
      <w:color w:val="404040"/>
    </w:rPr>
  </w:style>
  <w:style w:type="paragraph" w:styleId="Heading9">
    <w:name w:val="heading 9"/>
    <w:basedOn w:val="Normal"/>
    <w:next w:val="Normal"/>
    <w:link w:val="Heading9Char"/>
    <w:qFormat/>
    <w:rsid w:val="005E3F63"/>
    <w:pPr>
      <w:keepNext/>
      <w:keepLines/>
      <w:numPr>
        <w:ilvl w:val="8"/>
        <w:numId w:val="1"/>
      </w:numPr>
      <w:spacing w:before="200" w:after="0"/>
      <w:outlineLvl w:val="8"/>
    </w:pPr>
    <w:rPr>
      <w:rFonts w:ascii="Cambria" w:eastAsia="MS Gothic" w:hAnsi="Cambria"/>
      <w:i/>
      <w:iCs/>
      <w:color w:val="4040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229B7"/>
    <w:rPr>
      <w:rFonts w:ascii="Calibri" w:eastAsia="Times New Roman" w:hAnsi="Calibri" w:cs="Arial"/>
      <w:b/>
      <w:bCs/>
      <w:color w:val="073D5D"/>
      <w:kern w:val="32"/>
      <w:sz w:val="28"/>
      <w:szCs w:val="28"/>
    </w:rPr>
  </w:style>
  <w:style w:type="character" w:customStyle="1" w:styleId="Heading2Char">
    <w:name w:val="Heading 2 Char"/>
    <w:aliases w:val="H2 Char,HD2 Char,l2 Char,level 2 heading Char,21 Char,2 Char,h2 Char,h2 main heading Char,heading 2 Char,Chapter Number/Appendix Letter Char,chn Char,Header 2 Char,Heading2 Char,H2-Heading 2 Char,Header2 Char,Header&#10;2 Char,2&#10;2 Char,A Char"/>
    <w:basedOn w:val="DefaultParagraphFont"/>
    <w:link w:val="Heading2"/>
    <w:rsid w:val="00B61CF8"/>
    <w:rPr>
      <w:rFonts w:eastAsia="Times New Roman" w:cstheme="minorHAnsi"/>
      <w:b/>
      <w:bCs/>
      <w:color w:val="1F4E79" w:themeColor="accent1" w:themeShade="80"/>
      <w:sz w:val="24"/>
      <w:szCs w:val="24"/>
    </w:rPr>
  </w:style>
  <w:style w:type="character" w:customStyle="1" w:styleId="Heading3Char">
    <w:name w:val="Heading 3 Char"/>
    <w:basedOn w:val="DefaultParagraphFont"/>
    <w:link w:val="Heading3"/>
    <w:rsid w:val="00CE37CB"/>
    <w:rPr>
      <w:rFonts w:ascii="Calibri" w:eastAsia="Times New Roman" w:hAnsi="Calibri" w:cs="Arial"/>
      <w:b/>
      <w:bCs/>
      <w:color w:val="004F71"/>
      <w:sz w:val="20"/>
      <w:szCs w:val="26"/>
    </w:rPr>
  </w:style>
  <w:style w:type="paragraph" w:styleId="BodyText2">
    <w:name w:val="Body Text 2"/>
    <w:basedOn w:val="Normal"/>
    <w:link w:val="BodyText2Char"/>
    <w:uiPriority w:val="99"/>
    <w:semiHidden/>
    <w:unhideWhenUsed/>
    <w:rsid w:val="005E3F63"/>
    <w:pPr>
      <w:spacing w:after="120" w:line="480" w:lineRule="auto"/>
    </w:pPr>
  </w:style>
  <w:style w:type="character" w:customStyle="1" w:styleId="BodyText2Char">
    <w:name w:val="Body Text 2 Char"/>
    <w:basedOn w:val="DefaultParagraphFont"/>
    <w:link w:val="BodyText2"/>
    <w:uiPriority w:val="99"/>
    <w:semiHidden/>
    <w:rsid w:val="005E3F63"/>
    <w:rPr>
      <w:rFonts w:ascii="Arial" w:eastAsia="Times New Roman" w:hAnsi="Arial" w:cs="Times New Roman"/>
      <w:sz w:val="20"/>
      <w:szCs w:val="20"/>
      <w:lang w:val="en-GB"/>
    </w:rPr>
  </w:style>
  <w:style w:type="character" w:customStyle="1" w:styleId="Heading4Char">
    <w:name w:val="Heading 4 Char"/>
    <w:aliases w:val="Map Title Char,h4 Char,H4 Char,l4 Char"/>
    <w:basedOn w:val="DefaultParagraphFont"/>
    <w:link w:val="Heading4"/>
    <w:rsid w:val="005E3F63"/>
    <w:rPr>
      <w:rFonts w:eastAsia="MS Gothic" w:cs="Times New Roman"/>
      <w:b/>
      <w:bCs/>
      <w:iCs/>
      <w:color w:val="004F71"/>
      <w:szCs w:val="20"/>
    </w:rPr>
  </w:style>
  <w:style w:type="character" w:customStyle="1" w:styleId="Heading5Char">
    <w:name w:val="Heading 5 Char"/>
    <w:aliases w:val="Block Label Char,H5 Char"/>
    <w:basedOn w:val="DefaultParagraphFont"/>
    <w:link w:val="Heading5"/>
    <w:rsid w:val="005E3F63"/>
    <w:rPr>
      <w:rFonts w:eastAsia="MS Gothic" w:cs="Times New Roman"/>
      <w:b/>
      <w:color w:val="004F71"/>
      <w:sz w:val="20"/>
      <w:szCs w:val="20"/>
    </w:rPr>
  </w:style>
  <w:style w:type="character" w:customStyle="1" w:styleId="Heading6Char">
    <w:name w:val="Heading 6 Char"/>
    <w:basedOn w:val="DefaultParagraphFont"/>
    <w:link w:val="Heading6"/>
    <w:rsid w:val="005E3F63"/>
    <w:rPr>
      <w:rFonts w:ascii="Cambria" w:eastAsia="MS Gothic" w:hAnsi="Cambria" w:cs="Times New Roman"/>
      <w:i/>
      <w:iCs/>
      <w:color w:val="243F60"/>
      <w:sz w:val="20"/>
      <w:szCs w:val="20"/>
    </w:rPr>
  </w:style>
  <w:style w:type="character" w:customStyle="1" w:styleId="Heading7Char">
    <w:name w:val="Heading 7 Char"/>
    <w:basedOn w:val="DefaultParagraphFont"/>
    <w:link w:val="Heading7"/>
    <w:rsid w:val="005E3F63"/>
    <w:rPr>
      <w:rFonts w:ascii="Cambria" w:eastAsia="MS Gothic" w:hAnsi="Cambria" w:cs="Times New Roman"/>
      <w:i/>
      <w:iCs/>
      <w:color w:val="404040"/>
      <w:sz w:val="20"/>
      <w:szCs w:val="20"/>
    </w:rPr>
  </w:style>
  <w:style w:type="character" w:customStyle="1" w:styleId="Heading8Char">
    <w:name w:val="Heading 8 Char"/>
    <w:basedOn w:val="DefaultParagraphFont"/>
    <w:link w:val="Heading8"/>
    <w:rsid w:val="005E3F63"/>
    <w:rPr>
      <w:rFonts w:ascii="Cambria" w:eastAsia="MS Gothic" w:hAnsi="Cambria" w:cs="Times New Roman"/>
      <w:color w:val="404040"/>
      <w:sz w:val="20"/>
      <w:szCs w:val="20"/>
    </w:rPr>
  </w:style>
  <w:style w:type="character" w:customStyle="1" w:styleId="Heading9Char">
    <w:name w:val="Heading 9 Char"/>
    <w:basedOn w:val="DefaultParagraphFont"/>
    <w:link w:val="Heading9"/>
    <w:rsid w:val="005E3F63"/>
    <w:rPr>
      <w:rFonts w:ascii="Cambria" w:eastAsia="MS Gothic" w:hAnsi="Cambria" w:cs="Times New Roman"/>
      <w:i/>
      <w:iCs/>
      <w:color w:val="404040"/>
      <w:sz w:val="20"/>
      <w:szCs w:val="20"/>
    </w:rPr>
  </w:style>
  <w:style w:type="paragraph" w:customStyle="1" w:styleId="Frontpagetitle">
    <w:name w:val="Front page title"/>
    <w:basedOn w:val="Normal"/>
    <w:semiHidden/>
    <w:rsid w:val="000D7CEB"/>
    <w:pPr>
      <w:jc w:val="center"/>
    </w:pPr>
    <w:rPr>
      <w:b/>
      <w:color w:val="003E7D"/>
      <w:sz w:val="40"/>
    </w:rPr>
  </w:style>
  <w:style w:type="paragraph" w:styleId="Header">
    <w:name w:val="header"/>
    <w:basedOn w:val="Normal"/>
    <w:link w:val="HeaderChar"/>
    <w:uiPriority w:val="99"/>
    <w:unhideWhenUsed/>
    <w:rsid w:val="000D7CEB"/>
    <w:pPr>
      <w:tabs>
        <w:tab w:val="center" w:pos="4680"/>
        <w:tab w:val="right" w:pos="9360"/>
      </w:tabs>
      <w:spacing w:after="0"/>
    </w:pPr>
  </w:style>
  <w:style w:type="character" w:customStyle="1" w:styleId="HeaderChar">
    <w:name w:val="Header Char"/>
    <w:basedOn w:val="DefaultParagraphFont"/>
    <w:link w:val="Header"/>
    <w:uiPriority w:val="99"/>
    <w:rsid w:val="000D7CEB"/>
    <w:rPr>
      <w:rFonts w:ascii="Arial" w:eastAsia="Times New Roman" w:hAnsi="Arial" w:cs="Times New Roman"/>
      <w:sz w:val="20"/>
      <w:szCs w:val="20"/>
      <w:lang w:val="en-GB"/>
    </w:rPr>
  </w:style>
  <w:style w:type="paragraph" w:styleId="Footer">
    <w:name w:val="footer"/>
    <w:basedOn w:val="Normal"/>
    <w:link w:val="FooterChar"/>
    <w:uiPriority w:val="99"/>
    <w:unhideWhenUsed/>
    <w:rsid w:val="000D7CEB"/>
    <w:pPr>
      <w:tabs>
        <w:tab w:val="center" w:pos="4680"/>
        <w:tab w:val="right" w:pos="9360"/>
      </w:tabs>
      <w:spacing w:after="0"/>
    </w:pPr>
  </w:style>
  <w:style w:type="character" w:customStyle="1" w:styleId="FooterChar">
    <w:name w:val="Footer Char"/>
    <w:basedOn w:val="DefaultParagraphFont"/>
    <w:link w:val="Footer"/>
    <w:uiPriority w:val="99"/>
    <w:rsid w:val="000D7CEB"/>
    <w:rPr>
      <w:rFonts w:ascii="Arial" w:eastAsia="Times New Roman" w:hAnsi="Arial" w:cs="Times New Roman"/>
      <w:sz w:val="20"/>
      <w:szCs w:val="20"/>
      <w:lang w:val="en-GB"/>
    </w:rPr>
  </w:style>
  <w:style w:type="table" w:customStyle="1" w:styleId="TableEnlineStandard">
    <w:name w:val="Table Enline Standard"/>
    <w:basedOn w:val="TableNormal"/>
    <w:rsid w:val="005E3F63"/>
    <w:pPr>
      <w:spacing w:after="0" w:line="240" w:lineRule="auto"/>
      <w:contextualSpacing/>
    </w:pPr>
    <w:rPr>
      <w:rFonts w:ascii="Tahoma" w:eastAsia="Times New Roman" w:hAnsi="Tahoma" w:cs="Times New Roman"/>
      <w:sz w:val="20"/>
      <w:szCs w:val="20"/>
      <w:lang w:val="en-GB" w:eastAsia="en-GB"/>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left w:w="57" w:type="dxa"/>
        <w:bottom w:w="28" w:type="dxa"/>
        <w:right w:w="57" w:type="dxa"/>
      </w:tblCellMar>
    </w:tblPr>
    <w:trPr>
      <w:jc w:val="center"/>
    </w:trPr>
    <w:tcPr>
      <w:vAlign w:val="center"/>
    </w:tcPr>
    <w:tblStylePr w:type="firstRow">
      <w:rPr>
        <w:rFonts w:ascii="MS Mincho" w:hAnsi="MS Mincho"/>
        <w:b/>
        <w:color w:val="FFFFFF"/>
        <w:sz w:val="20"/>
      </w:rPr>
      <w:tblPr/>
      <w:trPr>
        <w:tblHeader/>
      </w:tr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003E7D"/>
      </w:tcPr>
    </w:tblStylePr>
  </w:style>
  <w:style w:type="paragraph" w:styleId="ListParagraph">
    <w:name w:val="List Paragraph"/>
    <w:basedOn w:val="Normal"/>
    <w:link w:val="ListParagraphChar"/>
    <w:uiPriority w:val="34"/>
    <w:qFormat/>
    <w:rsid w:val="00E73511"/>
    <w:pPr>
      <w:spacing w:after="0"/>
      <w:ind w:left="720"/>
      <w:jc w:val="left"/>
    </w:pPr>
    <w:rPr>
      <w:rFonts w:eastAsia="Calibri"/>
      <w:szCs w:val="22"/>
    </w:rPr>
  </w:style>
  <w:style w:type="character" w:customStyle="1" w:styleId="ListParagraphChar">
    <w:name w:val="List Paragraph Char"/>
    <w:basedOn w:val="DefaultParagraphFont"/>
    <w:link w:val="ListParagraph"/>
    <w:uiPriority w:val="34"/>
    <w:rsid w:val="00E73511"/>
    <w:rPr>
      <w:rFonts w:ascii="Calibri" w:eastAsia="Calibri" w:hAnsi="Calibri" w:cs="Times New Roman"/>
      <w:sz w:val="20"/>
    </w:rPr>
  </w:style>
  <w:style w:type="paragraph" w:customStyle="1" w:styleId="Tablewhite">
    <w:name w:val="Table white"/>
    <w:basedOn w:val="Normal"/>
    <w:uiPriority w:val="1"/>
    <w:qFormat/>
    <w:rsid w:val="005E3F63"/>
    <w:pPr>
      <w:spacing w:before="40" w:after="40"/>
      <w:jc w:val="left"/>
    </w:pPr>
    <w:rPr>
      <w:rFonts w:asciiTheme="minorHAnsi" w:eastAsiaTheme="minorEastAsia" w:hAnsiTheme="minorHAnsi" w:cstheme="minorBidi"/>
      <w:color w:val="FFFFFF" w:themeColor="background1"/>
      <w:sz w:val="18"/>
      <w:szCs w:val="22"/>
      <w:lang w:val="en-AU" w:eastAsia="zh-CN"/>
    </w:rPr>
  </w:style>
  <w:style w:type="table" w:styleId="GridTable4-Accent5">
    <w:name w:val="Grid Table 4 Accent 5"/>
    <w:basedOn w:val="TableNormal"/>
    <w:uiPriority w:val="49"/>
    <w:rsid w:val="005E3F63"/>
    <w:pPr>
      <w:spacing w:after="0" w:line="240" w:lineRule="auto"/>
    </w:pPr>
    <w:rPr>
      <w:rFonts w:eastAsiaTheme="minorEastAsia"/>
      <w:lang w:val="en-AU" w:eastAsia="zh-CN"/>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Caption">
    <w:name w:val="caption"/>
    <w:aliases w:val="Caption Char,Caption-Figure"/>
    <w:basedOn w:val="Normal"/>
    <w:next w:val="Normal"/>
    <w:link w:val="CaptionChar1"/>
    <w:uiPriority w:val="35"/>
    <w:unhideWhenUsed/>
    <w:qFormat/>
    <w:rsid w:val="005E3F63"/>
    <w:pPr>
      <w:keepNext/>
      <w:spacing w:after="200"/>
      <w:jc w:val="center"/>
    </w:pPr>
    <w:rPr>
      <w:rFonts w:asciiTheme="minorHAnsi" w:hAnsiTheme="minorHAnsi" w:cstheme="minorHAnsi"/>
      <w:b/>
      <w:iCs/>
      <w:color w:val="44546A" w:themeColor="text2"/>
      <w:sz w:val="18"/>
      <w:szCs w:val="18"/>
    </w:rPr>
  </w:style>
  <w:style w:type="character" w:customStyle="1" w:styleId="CaptionChar1">
    <w:name w:val="Caption Char1"/>
    <w:aliases w:val="Caption Char Char,Caption-Figure Char"/>
    <w:basedOn w:val="DefaultParagraphFont"/>
    <w:link w:val="Caption"/>
    <w:uiPriority w:val="35"/>
    <w:locked/>
    <w:rsid w:val="00297904"/>
    <w:rPr>
      <w:rFonts w:eastAsia="Times New Roman" w:cstheme="minorHAnsi"/>
      <w:b/>
      <w:iCs/>
      <w:color w:val="44546A" w:themeColor="text2"/>
      <w:sz w:val="18"/>
      <w:szCs w:val="18"/>
      <w:lang w:val="en-GB"/>
    </w:rPr>
  </w:style>
  <w:style w:type="character" w:styleId="CommentReference">
    <w:name w:val="annotation reference"/>
    <w:uiPriority w:val="99"/>
    <w:rsid w:val="00C37313"/>
    <w:rPr>
      <w:sz w:val="16"/>
      <w:szCs w:val="16"/>
    </w:rPr>
  </w:style>
  <w:style w:type="paragraph" w:styleId="TOCHeading">
    <w:name w:val="TOC Heading"/>
    <w:basedOn w:val="Heading1"/>
    <w:next w:val="Normal"/>
    <w:uiPriority w:val="39"/>
    <w:unhideWhenUsed/>
    <w:qFormat/>
    <w:rsid w:val="00C31DDD"/>
    <w:pPr>
      <w:keepLines/>
      <w:numPr>
        <w:numId w:val="0"/>
      </w:numPr>
      <w:spacing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C31DDD"/>
    <w:pPr>
      <w:spacing w:after="100"/>
    </w:pPr>
  </w:style>
  <w:style w:type="paragraph" w:styleId="TOC2">
    <w:name w:val="toc 2"/>
    <w:basedOn w:val="Normal"/>
    <w:next w:val="Normal"/>
    <w:autoRedefine/>
    <w:uiPriority w:val="39"/>
    <w:unhideWhenUsed/>
    <w:rsid w:val="00C31DDD"/>
    <w:pPr>
      <w:spacing w:after="100"/>
      <w:ind w:left="200"/>
    </w:pPr>
  </w:style>
  <w:style w:type="paragraph" w:styleId="TOC3">
    <w:name w:val="toc 3"/>
    <w:basedOn w:val="Normal"/>
    <w:next w:val="Normal"/>
    <w:autoRedefine/>
    <w:uiPriority w:val="39"/>
    <w:unhideWhenUsed/>
    <w:rsid w:val="00C31DDD"/>
    <w:pPr>
      <w:spacing w:after="100"/>
      <w:ind w:left="400"/>
    </w:pPr>
  </w:style>
  <w:style w:type="character" w:styleId="Hyperlink">
    <w:name w:val="Hyperlink"/>
    <w:basedOn w:val="DefaultParagraphFont"/>
    <w:uiPriority w:val="99"/>
    <w:unhideWhenUsed/>
    <w:rsid w:val="00C31DDD"/>
    <w:rPr>
      <w:color w:val="0563C1" w:themeColor="hyperlink"/>
      <w:u w:val="single"/>
    </w:rPr>
  </w:style>
  <w:style w:type="paragraph" w:styleId="CommentText">
    <w:name w:val="annotation text"/>
    <w:basedOn w:val="Normal"/>
    <w:link w:val="CommentTextChar"/>
    <w:uiPriority w:val="99"/>
    <w:unhideWhenUsed/>
    <w:rsid w:val="00640553"/>
  </w:style>
  <w:style w:type="character" w:customStyle="1" w:styleId="CommentTextChar">
    <w:name w:val="Comment Text Char"/>
    <w:basedOn w:val="DefaultParagraphFont"/>
    <w:link w:val="CommentText"/>
    <w:uiPriority w:val="99"/>
    <w:rsid w:val="00640553"/>
    <w:rPr>
      <w:rFonts w:ascii="Arial" w:eastAsia="Times New Roman" w:hAnsi="Arial" w:cs="Times New Roman"/>
      <w:sz w:val="20"/>
      <w:szCs w:val="20"/>
      <w:lang w:val="en-GB"/>
    </w:rPr>
  </w:style>
  <w:style w:type="paragraph" w:styleId="CommentSubject">
    <w:name w:val="annotation subject"/>
    <w:basedOn w:val="CommentText"/>
    <w:next w:val="CommentText"/>
    <w:link w:val="CommentSubjectChar"/>
    <w:uiPriority w:val="99"/>
    <w:semiHidden/>
    <w:unhideWhenUsed/>
    <w:rsid w:val="00640553"/>
    <w:rPr>
      <w:b/>
      <w:bCs/>
    </w:rPr>
  </w:style>
  <w:style w:type="character" w:customStyle="1" w:styleId="CommentSubjectChar">
    <w:name w:val="Comment Subject Char"/>
    <w:basedOn w:val="CommentTextChar"/>
    <w:link w:val="CommentSubject"/>
    <w:uiPriority w:val="99"/>
    <w:semiHidden/>
    <w:rsid w:val="00640553"/>
    <w:rPr>
      <w:rFonts w:ascii="Arial" w:eastAsia="Times New Roman" w:hAnsi="Arial" w:cs="Times New Roman"/>
      <w:b/>
      <w:bCs/>
      <w:sz w:val="20"/>
      <w:szCs w:val="20"/>
      <w:lang w:val="en-GB"/>
    </w:rPr>
  </w:style>
  <w:style w:type="paragraph" w:styleId="BalloonText">
    <w:name w:val="Balloon Text"/>
    <w:basedOn w:val="Normal"/>
    <w:link w:val="BalloonTextChar"/>
    <w:uiPriority w:val="99"/>
    <w:semiHidden/>
    <w:unhideWhenUsed/>
    <w:rsid w:val="00640553"/>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40553"/>
    <w:rPr>
      <w:rFonts w:ascii="Segoe UI" w:eastAsia="Times New Roman" w:hAnsi="Segoe UI" w:cs="Segoe UI"/>
      <w:sz w:val="18"/>
      <w:szCs w:val="18"/>
      <w:lang w:val="en-GB"/>
    </w:rPr>
  </w:style>
  <w:style w:type="table" w:styleId="TableGrid">
    <w:name w:val="Table Grid"/>
    <w:aliases w:val="Smart Text Table"/>
    <w:basedOn w:val="TableNormal"/>
    <w:rsid w:val="00297904"/>
    <w:pPr>
      <w:spacing w:after="0" w:line="240" w:lineRule="auto"/>
    </w:pPr>
    <w:rPr>
      <w:rFonts w:ascii="Tahoma" w:eastAsia="Times New Roman" w:hAnsi="Tahom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A2A95"/>
    <w:rPr>
      <w:color w:val="954F72" w:themeColor="followedHyperlink"/>
      <w:u w:val="single"/>
    </w:rPr>
  </w:style>
  <w:style w:type="paragraph" w:styleId="NoSpacing">
    <w:name w:val="No Spacing"/>
    <w:uiPriority w:val="1"/>
    <w:qFormat/>
    <w:rsid w:val="00414F31"/>
    <w:pPr>
      <w:spacing w:after="0" w:line="240" w:lineRule="auto"/>
      <w:jc w:val="both"/>
    </w:pPr>
    <w:rPr>
      <w:rFonts w:ascii="Arial" w:eastAsia="Times New Roman" w:hAnsi="Arial" w:cs="Times New Roman"/>
      <w:sz w:val="20"/>
      <w:szCs w:val="20"/>
      <w:lang w:val="en-GB"/>
    </w:rPr>
  </w:style>
  <w:style w:type="table" w:styleId="GridTable4">
    <w:name w:val="Grid Table 4"/>
    <w:basedOn w:val="TableNormal"/>
    <w:uiPriority w:val="49"/>
    <w:rsid w:val="00D5776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ScreenStepsCode">
    <w:name w:val="ScreenSteps Code"/>
    <w:basedOn w:val="Normal"/>
    <w:qFormat/>
    <w:rsid w:val="00C23CE2"/>
    <w:pPr>
      <w:pBdr>
        <w:top w:val="single" w:sz="8" w:space="8" w:color="D0D0D0"/>
        <w:left w:val="single" w:sz="8" w:space="8" w:color="D0D0D0"/>
        <w:bottom w:val="single" w:sz="8" w:space="8" w:color="D0D0D0"/>
        <w:right w:val="single" w:sz="8" w:space="8" w:color="D0D0D0"/>
      </w:pBdr>
      <w:shd w:val="clear" w:color="auto" w:fill="F5F5F5"/>
      <w:jc w:val="left"/>
    </w:pPr>
    <w:rPr>
      <w:rFonts w:ascii="Courier New" w:eastAsiaTheme="minorHAnsi" w:hAnsi="Courier New" w:cstheme="minorBidi"/>
      <w:color w:val="333333"/>
      <w:sz w:val="24"/>
      <w:szCs w:val="24"/>
    </w:rPr>
  </w:style>
  <w:style w:type="paragraph" w:customStyle="1" w:styleId="Default">
    <w:name w:val="Default"/>
    <w:rsid w:val="005C4F71"/>
    <w:pPr>
      <w:autoSpaceDE w:val="0"/>
      <w:autoSpaceDN w:val="0"/>
      <w:adjustRightInd w:val="0"/>
      <w:spacing w:after="0" w:line="240" w:lineRule="auto"/>
    </w:pPr>
    <w:rPr>
      <w:rFonts w:ascii="Times New Roman" w:hAnsi="Times New Roman" w:cs="Times New Roman"/>
      <w:color w:val="000000"/>
      <w:sz w:val="24"/>
      <w:szCs w:val="24"/>
    </w:rPr>
  </w:style>
  <w:style w:type="paragraph" w:styleId="TableofFigures">
    <w:name w:val="table of figures"/>
    <w:basedOn w:val="Normal"/>
    <w:next w:val="Normal"/>
    <w:uiPriority w:val="99"/>
    <w:unhideWhenUsed/>
    <w:rsid w:val="005B267C"/>
    <w:pPr>
      <w:spacing w:after="0"/>
    </w:pPr>
  </w:style>
  <w:style w:type="character" w:customStyle="1" w:styleId="UnresolvedMention1">
    <w:name w:val="Unresolved Mention1"/>
    <w:basedOn w:val="DefaultParagraphFont"/>
    <w:uiPriority w:val="99"/>
    <w:semiHidden/>
    <w:unhideWhenUsed/>
    <w:rsid w:val="005B267C"/>
    <w:rPr>
      <w:color w:val="605E5C"/>
      <w:shd w:val="clear" w:color="auto" w:fill="E1DFDD"/>
    </w:rPr>
  </w:style>
  <w:style w:type="character" w:customStyle="1" w:styleId="UnresolvedMention2">
    <w:name w:val="Unresolved Mention2"/>
    <w:basedOn w:val="DefaultParagraphFont"/>
    <w:uiPriority w:val="99"/>
    <w:semiHidden/>
    <w:unhideWhenUsed/>
    <w:rsid w:val="002E6A11"/>
    <w:rPr>
      <w:color w:val="605E5C"/>
      <w:shd w:val="clear" w:color="auto" w:fill="E1DFDD"/>
    </w:rPr>
  </w:style>
  <w:style w:type="paragraph" w:customStyle="1" w:styleId="3ListNumber">
    <w:name w:val="3 List Number"/>
    <w:basedOn w:val="Normal"/>
    <w:qFormat/>
    <w:rsid w:val="00290114"/>
    <w:pPr>
      <w:spacing w:after="120"/>
      <w:contextualSpacing/>
      <w:jc w:val="left"/>
    </w:pPr>
    <w:rPr>
      <w:rFonts w:asciiTheme="minorHAnsi" w:eastAsiaTheme="minorEastAsia" w:hAnsiTheme="minorHAnsi" w:cstheme="minorHAnsi"/>
      <w:sz w:val="24"/>
      <w:szCs w:val="24"/>
      <w:lang w:bidi="en-US"/>
    </w:rPr>
  </w:style>
  <w:style w:type="paragraph" w:customStyle="1" w:styleId="3Normal">
    <w:name w:val="3 Normal"/>
    <w:basedOn w:val="Normal"/>
    <w:qFormat/>
    <w:rsid w:val="00290114"/>
    <w:pPr>
      <w:spacing w:after="120"/>
      <w:ind w:left="630"/>
      <w:jc w:val="left"/>
    </w:pPr>
    <w:rPr>
      <w:rFonts w:asciiTheme="minorHAnsi" w:eastAsiaTheme="minorHAnsi" w:hAnsiTheme="minorHAnsi" w:cstheme="minorHAnsi"/>
      <w:sz w:val="24"/>
      <w:szCs w:val="24"/>
    </w:rPr>
  </w:style>
  <w:style w:type="table" w:customStyle="1" w:styleId="KPMG-Grey-HorizontalHeader">
    <w:name w:val="KPMG-Grey-HorizontalHeader"/>
    <w:basedOn w:val="TableProfessional"/>
    <w:uiPriority w:val="99"/>
    <w:rsid w:val="00290114"/>
    <w:pPr>
      <w:spacing w:after="0"/>
      <w:jc w:val="left"/>
    </w:pPr>
    <w:rPr>
      <w:sz w:val="20"/>
      <w:szCs w:val="20"/>
      <w:lang w:eastAsia="ja-JP"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tblStylePr w:type="firstRow">
      <w:rPr>
        <w:rFonts w:asciiTheme="minorHAnsi" w:hAnsiTheme="minorHAnsi"/>
        <w:b/>
        <w:bCs/>
        <w:color w:val="auto"/>
        <w:sz w:val="20"/>
      </w:rPr>
      <w:tblPr/>
      <w:tcPr>
        <w:tcBorders>
          <w:tl2br w:val="none" w:sz="0" w:space="0" w:color="auto"/>
          <w:tr2bl w:val="none" w:sz="0" w:space="0" w:color="auto"/>
        </w:tcBorders>
        <w:shd w:val="clear" w:color="auto" w:fill="AEAAAA" w:themeFill="background2" w:themeFillShade="BF"/>
      </w:tcPr>
    </w:tblStylePr>
  </w:style>
  <w:style w:type="table" w:styleId="TableProfessional">
    <w:name w:val="Table Professional"/>
    <w:basedOn w:val="TableNormal"/>
    <w:uiPriority w:val="99"/>
    <w:semiHidden/>
    <w:unhideWhenUsed/>
    <w:rsid w:val="00290114"/>
    <w:pPr>
      <w:spacing w:after="240" w:line="24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H2Normal">
    <w:name w:val="H2 Normal"/>
    <w:basedOn w:val="Normal"/>
    <w:qFormat/>
    <w:rsid w:val="007D4F99"/>
    <w:pPr>
      <w:spacing w:after="120"/>
      <w:ind w:left="630"/>
      <w:jc w:val="left"/>
    </w:pPr>
    <w:rPr>
      <w:rFonts w:asciiTheme="minorHAnsi" w:eastAsiaTheme="minorHAnsi" w:hAnsiTheme="minorHAnsi" w:cstheme="minorHAnsi"/>
      <w:sz w:val="24"/>
      <w:szCs w:val="24"/>
    </w:rPr>
  </w:style>
  <w:style w:type="character" w:styleId="Strong">
    <w:name w:val="Strong"/>
    <w:basedOn w:val="DefaultParagraphFont"/>
    <w:uiPriority w:val="22"/>
    <w:qFormat/>
    <w:rsid w:val="00F718F5"/>
    <w:rPr>
      <w:b/>
      <w:bCs/>
    </w:rPr>
  </w:style>
  <w:style w:type="character" w:customStyle="1" w:styleId="UnresolvedMention3">
    <w:name w:val="Unresolved Mention3"/>
    <w:basedOn w:val="DefaultParagraphFont"/>
    <w:uiPriority w:val="99"/>
    <w:semiHidden/>
    <w:unhideWhenUsed/>
    <w:rsid w:val="000B6B36"/>
    <w:rPr>
      <w:color w:val="605E5C"/>
      <w:shd w:val="clear" w:color="auto" w:fill="E1DFDD"/>
    </w:rPr>
  </w:style>
  <w:style w:type="paragraph" w:styleId="TOC4">
    <w:name w:val="toc 4"/>
    <w:basedOn w:val="Normal"/>
    <w:next w:val="Normal"/>
    <w:autoRedefine/>
    <w:uiPriority w:val="39"/>
    <w:unhideWhenUsed/>
    <w:rsid w:val="00C87CC6"/>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C87CC6"/>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C87CC6"/>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C87CC6"/>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C87CC6"/>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C87CC6"/>
    <w:pPr>
      <w:spacing w:after="100" w:line="259" w:lineRule="auto"/>
      <w:ind w:left="1760"/>
      <w:jc w:val="left"/>
    </w:pPr>
    <w:rPr>
      <w:rFonts w:asciiTheme="minorHAnsi" w:eastAsiaTheme="minorEastAsia" w:hAnsiTheme="minorHAnsi" w:cstheme="minorBidi"/>
      <w:sz w:val="22"/>
      <w:szCs w:val="22"/>
    </w:rPr>
  </w:style>
  <w:style w:type="character" w:customStyle="1" w:styleId="UnresolvedMention4">
    <w:name w:val="Unresolved Mention4"/>
    <w:basedOn w:val="DefaultParagraphFont"/>
    <w:uiPriority w:val="99"/>
    <w:semiHidden/>
    <w:unhideWhenUsed/>
    <w:rsid w:val="00BC0A79"/>
    <w:rPr>
      <w:color w:val="605E5C"/>
      <w:shd w:val="clear" w:color="auto" w:fill="E1DFDD"/>
    </w:rPr>
  </w:style>
  <w:style w:type="character" w:customStyle="1" w:styleId="UnresolvedMention5">
    <w:name w:val="Unresolved Mention5"/>
    <w:basedOn w:val="DefaultParagraphFont"/>
    <w:uiPriority w:val="99"/>
    <w:semiHidden/>
    <w:unhideWhenUsed/>
    <w:rsid w:val="002E3A55"/>
    <w:rPr>
      <w:color w:val="605E5C"/>
      <w:shd w:val="clear" w:color="auto" w:fill="E1DFDD"/>
    </w:rPr>
  </w:style>
  <w:style w:type="character" w:customStyle="1" w:styleId="UnresolvedMention6">
    <w:name w:val="Unresolved Mention6"/>
    <w:basedOn w:val="DefaultParagraphFont"/>
    <w:uiPriority w:val="99"/>
    <w:semiHidden/>
    <w:unhideWhenUsed/>
    <w:rsid w:val="00CE045D"/>
    <w:rPr>
      <w:color w:val="605E5C"/>
      <w:shd w:val="clear" w:color="auto" w:fill="E1DFDD"/>
    </w:rPr>
  </w:style>
  <w:style w:type="paragraph" w:customStyle="1" w:styleId="auto-cursor-target">
    <w:name w:val="auto-cursor-target"/>
    <w:basedOn w:val="Normal"/>
    <w:rsid w:val="00115AA8"/>
    <w:pPr>
      <w:spacing w:before="100" w:beforeAutospacing="1" w:after="100" w:afterAutospacing="1"/>
      <w:jc w:val="left"/>
    </w:pPr>
    <w:rPr>
      <w:rFonts w:ascii="Times New Roman" w:hAnsi="Times New Roman"/>
      <w:sz w:val="24"/>
      <w:szCs w:val="24"/>
    </w:rPr>
  </w:style>
  <w:style w:type="character" w:customStyle="1" w:styleId="inline-comment-marker">
    <w:name w:val="inline-comment-marker"/>
    <w:basedOn w:val="DefaultParagraphFont"/>
    <w:rsid w:val="008B1D67"/>
  </w:style>
  <w:style w:type="paragraph" w:styleId="NormalWeb">
    <w:name w:val="Normal (Web)"/>
    <w:basedOn w:val="Normal"/>
    <w:uiPriority w:val="99"/>
    <w:unhideWhenUsed/>
    <w:rsid w:val="00104EE9"/>
    <w:pPr>
      <w:spacing w:before="100" w:beforeAutospacing="1" w:after="100" w:afterAutospacing="1"/>
      <w:jc w:val="left"/>
    </w:pPr>
    <w:rPr>
      <w:rFonts w:ascii="Times New Roman" w:hAnsi="Times New Roman"/>
      <w:sz w:val="24"/>
      <w:szCs w:val="24"/>
    </w:rPr>
  </w:style>
  <w:style w:type="paragraph" w:styleId="EndnoteText">
    <w:name w:val="endnote text"/>
    <w:basedOn w:val="Normal"/>
    <w:link w:val="EndnoteTextChar"/>
    <w:uiPriority w:val="99"/>
    <w:semiHidden/>
    <w:unhideWhenUsed/>
    <w:rsid w:val="003163B2"/>
    <w:pPr>
      <w:spacing w:after="0"/>
    </w:pPr>
  </w:style>
  <w:style w:type="character" w:customStyle="1" w:styleId="EndnoteTextChar">
    <w:name w:val="Endnote Text Char"/>
    <w:basedOn w:val="DefaultParagraphFont"/>
    <w:link w:val="EndnoteText"/>
    <w:uiPriority w:val="99"/>
    <w:semiHidden/>
    <w:rsid w:val="003163B2"/>
    <w:rPr>
      <w:rFonts w:ascii="Calibri" w:eastAsia="Times New Roman" w:hAnsi="Calibri" w:cs="Times New Roman"/>
      <w:sz w:val="20"/>
      <w:szCs w:val="20"/>
    </w:rPr>
  </w:style>
  <w:style w:type="character" w:styleId="EndnoteReference">
    <w:name w:val="endnote reference"/>
    <w:basedOn w:val="DefaultParagraphFont"/>
    <w:uiPriority w:val="99"/>
    <w:semiHidden/>
    <w:unhideWhenUsed/>
    <w:rsid w:val="003163B2"/>
    <w:rPr>
      <w:vertAlign w:val="superscript"/>
    </w:rPr>
  </w:style>
  <w:style w:type="paragraph" w:styleId="FootnoteText">
    <w:name w:val="footnote text"/>
    <w:basedOn w:val="Normal"/>
    <w:link w:val="FootnoteTextChar"/>
    <w:uiPriority w:val="99"/>
    <w:semiHidden/>
    <w:unhideWhenUsed/>
    <w:rsid w:val="003163B2"/>
    <w:pPr>
      <w:spacing w:after="0"/>
    </w:pPr>
  </w:style>
  <w:style w:type="character" w:customStyle="1" w:styleId="FootnoteTextChar">
    <w:name w:val="Footnote Text Char"/>
    <w:basedOn w:val="DefaultParagraphFont"/>
    <w:link w:val="FootnoteText"/>
    <w:uiPriority w:val="99"/>
    <w:semiHidden/>
    <w:rsid w:val="003163B2"/>
    <w:rPr>
      <w:rFonts w:ascii="Calibri" w:eastAsia="Times New Roman" w:hAnsi="Calibri" w:cs="Times New Roman"/>
      <w:sz w:val="20"/>
      <w:szCs w:val="20"/>
    </w:rPr>
  </w:style>
  <w:style w:type="character" w:styleId="FootnoteReference">
    <w:name w:val="footnote reference"/>
    <w:basedOn w:val="DefaultParagraphFont"/>
    <w:uiPriority w:val="99"/>
    <w:semiHidden/>
    <w:unhideWhenUsed/>
    <w:rsid w:val="003163B2"/>
    <w:rPr>
      <w:vertAlign w:val="superscript"/>
    </w:rPr>
  </w:style>
  <w:style w:type="paragraph" w:customStyle="1" w:styleId="BulletedIndent1Nospacing">
    <w:name w:val="Bulleted (Indent1) (No spacing)"/>
    <w:basedOn w:val="Normal"/>
    <w:qFormat/>
    <w:rsid w:val="00175E8D"/>
    <w:pPr>
      <w:numPr>
        <w:numId w:val="12"/>
      </w:numPr>
      <w:contextualSpacing/>
    </w:pPr>
    <w:rPr>
      <w:rFonts w:ascii="Arial" w:hAnsi="Arial"/>
      <w:lang w:val="en-GB"/>
    </w:rPr>
  </w:style>
  <w:style w:type="character" w:styleId="HTMLCite">
    <w:name w:val="HTML Cite"/>
    <w:basedOn w:val="DefaultParagraphFont"/>
    <w:uiPriority w:val="99"/>
    <w:unhideWhenUsed/>
    <w:rsid w:val="00175E8D"/>
    <w:rPr>
      <w:i/>
      <w:iCs/>
    </w:rPr>
  </w:style>
  <w:style w:type="table" w:styleId="GridTable4-Accent1">
    <w:name w:val="Grid Table 4 Accent 1"/>
    <w:basedOn w:val="TableNormal"/>
    <w:uiPriority w:val="49"/>
    <w:rsid w:val="008827F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5Dark-Accent1">
    <w:name w:val="Grid Table 5 Dark Accent 1"/>
    <w:basedOn w:val="TableNormal"/>
    <w:uiPriority w:val="50"/>
    <w:rsid w:val="00110CA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GridTable4-Accent513">
    <w:name w:val="Grid Table 4 - Accent 513"/>
    <w:basedOn w:val="TableNormal"/>
    <w:next w:val="GridTable4-Accent5"/>
    <w:uiPriority w:val="49"/>
    <w:rsid w:val="0031045C"/>
    <w:pPr>
      <w:spacing w:after="0" w:line="240" w:lineRule="auto"/>
    </w:pPr>
    <w:rPr>
      <w:rFonts w:eastAsiaTheme="minorEastAsia"/>
      <w:lang w:val="en-AU" w:eastAsia="zh-CN"/>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confluence-embedded-file-wrapper">
    <w:name w:val="confluence-embedded-file-wrapper"/>
    <w:basedOn w:val="DefaultParagraphFont"/>
    <w:rsid w:val="00596D62"/>
  </w:style>
  <w:style w:type="paragraph" w:styleId="Revision">
    <w:name w:val="Revision"/>
    <w:hidden/>
    <w:uiPriority w:val="99"/>
    <w:semiHidden/>
    <w:rsid w:val="00C47FA9"/>
    <w:pPr>
      <w:spacing w:after="0" w:line="240" w:lineRule="auto"/>
    </w:pPr>
    <w:rPr>
      <w:rFonts w:ascii="Calibri" w:eastAsia="Times New Roman" w:hAnsi="Calibri" w:cs="Times New Roman"/>
      <w:sz w:val="20"/>
      <w:szCs w:val="20"/>
    </w:rPr>
  </w:style>
  <w:style w:type="character" w:customStyle="1" w:styleId="UnresolvedMention7">
    <w:name w:val="Unresolved Mention7"/>
    <w:basedOn w:val="DefaultParagraphFont"/>
    <w:uiPriority w:val="99"/>
    <w:semiHidden/>
    <w:unhideWhenUsed/>
    <w:rsid w:val="00A5201C"/>
    <w:rPr>
      <w:color w:val="605E5C"/>
      <w:shd w:val="clear" w:color="auto" w:fill="E1DFDD"/>
    </w:rPr>
  </w:style>
  <w:style w:type="paragraph" w:styleId="ListBullet">
    <w:name w:val="List Bullet"/>
    <w:basedOn w:val="Normal"/>
    <w:unhideWhenUsed/>
    <w:rsid w:val="00635C93"/>
    <w:pPr>
      <w:numPr>
        <w:numId w:val="72"/>
      </w:numPr>
      <w:contextualSpacing/>
    </w:pPr>
  </w:style>
  <w:style w:type="character" w:styleId="UnresolvedMention">
    <w:name w:val="Unresolved Mention"/>
    <w:basedOn w:val="DefaultParagraphFont"/>
    <w:uiPriority w:val="99"/>
    <w:semiHidden/>
    <w:unhideWhenUsed/>
    <w:rsid w:val="00E448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830644">
      <w:bodyDiv w:val="1"/>
      <w:marLeft w:val="0"/>
      <w:marRight w:val="0"/>
      <w:marTop w:val="0"/>
      <w:marBottom w:val="0"/>
      <w:divBdr>
        <w:top w:val="none" w:sz="0" w:space="0" w:color="auto"/>
        <w:left w:val="none" w:sz="0" w:space="0" w:color="auto"/>
        <w:bottom w:val="none" w:sz="0" w:space="0" w:color="auto"/>
        <w:right w:val="none" w:sz="0" w:space="0" w:color="auto"/>
      </w:divBdr>
    </w:div>
    <w:div w:id="41365436">
      <w:bodyDiv w:val="1"/>
      <w:marLeft w:val="0"/>
      <w:marRight w:val="0"/>
      <w:marTop w:val="0"/>
      <w:marBottom w:val="0"/>
      <w:divBdr>
        <w:top w:val="none" w:sz="0" w:space="0" w:color="auto"/>
        <w:left w:val="none" w:sz="0" w:space="0" w:color="auto"/>
        <w:bottom w:val="none" w:sz="0" w:space="0" w:color="auto"/>
        <w:right w:val="none" w:sz="0" w:space="0" w:color="auto"/>
      </w:divBdr>
      <w:divsChild>
        <w:div w:id="226066187">
          <w:marLeft w:val="0"/>
          <w:marRight w:val="0"/>
          <w:marTop w:val="0"/>
          <w:marBottom w:val="0"/>
          <w:divBdr>
            <w:top w:val="none" w:sz="0" w:space="0" w:color="auto"/>
            <w:left w:val="none" w:sz="0" w:space="0" w:color="auto"/>
            <w:bottom w:val="none" w:sz="0" w:space="0" w:color="auto"/>
            <w:right w:val="none" w:sz="0" w:space="0" w:color="auto"/>
          </w:divBdr>
        </w:div>
      </w:divsChild>
    </w:div>
    <w:div w:id="59596786">
      <w:bodyDiv w:val="1"/>
      <w:marLeft w:val="0"/>
      <w:marRight w:val="0"/>
      <w:marTop w:val="0"/>
      <w:marBottom w:val="0"/>
      <w:divBdr>
        <w:top w:val="none" w:sz="0" w:space="0" w:color="auto"/>
        <w:left w:val="none" w:sz="0" w:space="0" w:color="auto"/>
        <w:bottom w:val="none" w:sz="0" w:space="0" w:color="auto"/>
        <w:right w:val="none" w:sz="0" w:space="0" w:color="auto"/>
      </w:divBdr>
      <w:divsChild>
        <w:div w:id="534272681">
          <w:marLeft w:val="45"/>
          <w:marRight w:val="0"/>
          <w:marTop w:val="0"/>
          <w:marBottom w:val="0"/>
          <w:divBdr>
            <w:top w:val="none" w:sz="0" w:space="0" w:color="auto"/>
            <w:left w:val="none" w:sz="0" w:space="0" w:color="auto"/>
            <w:bottom w:val="none" w:sz="0" w:space="0" w:color="auto"/>
            <w:right w:val="none" w:sz="0" w:space="0" w:color="auto"/>
          </w:divBdr>
        </w:div>
      </w:divsChild>
    </w:div>
    <w:div w:id="66919957">
      <w:bodyDiv w:val="1"/>
      <w:marLeft w:val="0"/>
      <w:marRight w:val="0"/>
      <w:marTop w:val="0"/>
      <w:marBottom w:val="0"/>
      <w:divBdr>
        <w:top w:val="none" w:sz="0" w:space="0" w:color="auto"/>
        <w:left w:val="none" w:sz="0" w:space="0" w:color="auto"/>
        <w:bottom w:val="none" w:sz="0" w:space="0" w:color="auto"/>
        <w:right w:val="none" w:sz="0" w:space="0" w:color="auto"/>
      </w:divBdr>
    </w:div>
    <w:div w:id="95059889">
      <w:bodyDiv w:val="1"/>
      <w:marLeft w:val="0"/>
      <w:marRight w:val="0"/>
      <w:marTop w:val="0"/>
      <w:marBottom w:val="0"/>
      <w:divBdr>
        <w:top w:val="none" w:sz="0" w:space="0" w:color="auto"/>
        <w:left w:val="none" w:sz="0" w:space="0" w:color="auto"/>
        <w:bottom w:val="none" w:sz="0" w:space="0" w:color="auto"/>
        <w:right w:val="none" w:sz="0" w:space="0" w:color="auto"/>
      </w:divBdr>
      <w:divsChild>
        <w:div w:id="1410662754">
          <w:marLeft w:val="0"/>
          <w:marRight w:val="0"/>
          <w:marTop w:val="0"/>
          <w:marBottom w:val="0"/>
          <w:divBdr>
            <w:top w:val="none" w:sz="0" w:space="0" w:color="auto"/>
            <w:left w:val="none" w:sz="0" w:space="0" w:color="auto"/>
            <w:bottom w:val="none" w:sz="0" w:space="0" w:color="auto"/>
            <w:right w:val="none" w:sz="0" w:space="0" w:color="auto"/>
          </w:divBdr>
        </w:div>
      </w:divsChild>
    </w:div>
    <w:div w:id="125508698">
      <w:bodyDiv w:val="1"/>
      <w:marLeft w:val="0"/>
      <w:marRight w:val="0"/>
      <w:marTop w:val="0"/>
      <w:marBottom w:val="0"/>
      <w:divBdr>
        <w:top w:val="none" w:sz="0" w:space="0" w:color="auto"/>
        <w:left w:val="none" w:sz="0" w:space="0" w:color="auto"/>
        <w:bottom w:val="none" w:sz="0" w:space="0" w:color="auto"/>
        <w:right w:val="none" w:sz="0" w:space="0" w:color="auto"/>
      </w:divBdr>
      <w:divsChild>
        <w:div w:id="1210606335">
          <w:marLeft w:val="0"/>
          <w:marRight w:val="0"/>
          <w:marTop w:val="0"/>
          <w:marBottom w:val="0"/>
          <w:divBdr>
            <w:top w:val="none" w:sz="0" w:space="0" w:color="auto"/>
            <w:left w:val="none" w:sz="0" w:space="0" w:color="auto"/>
            <w:bottom w:val="none" w:sz="0" w:space="0" w:color="auto"/>
            <w:right w:val="none" w:sz="0" w:space="0" w:color="auto"/>
          </w:divBdr>
        </w:div>
      </w:divsChild>
    </w:div>
    <w:div w:id="129397947">
      <w:bodyDiv w:val="1"/>
      <w:marLeft w:val="0"/>
      <w:marRight w:val="0"/>
      <w:marTop w:val="0"/>
      <w:marBottom w:val="0"/>
      <w:divBdr>
        <w:top w:val="none" w:sz="0" w:space="0" w:color="auto"/>
        <w:left w:val="none" w:sz="0" w:space="0" w:color="auto"/>
        <w:bottom w:val="none" w:sz="0" w:space="0" w:color="auto"/>
        <w:right w:val="none" w:sz="0" w:space="0" w:color="auto"/>
      </w:divBdr>
      <w:divsChild>
        <w:div w:id="635262508">
          <w:marLeft w:val="0"/>
          <w:marRight w:val="0"/>
          <w:marTop w:val="0"/>
          <w:marBottom w:val="0"/>
          <w:divBdr>
            <w:top w:val="none" w:sz="0" w:space="0" w:color="auto"/>
            <w:left w:val="none" w:sz="0" w:space="0" w:color="auto"/>
            <w:bottom w:val="none" w:sz="0" w:space="0" w:color="auto"/>
            <w:right w:val="none" w:sz="0" w:space="0" w:color="auto"/>
          </w:divBdr>
        </w:div>
      </w:divsChild>
    </w:div>
    <w:div w:id="138227099">
      <w:bodyDiv w:val="1"/>
      <w:marLeft w:val="0"/>
      <w:marRight w:val="0"/>
      <w:marTop w:val="0"/>
      <w:marBottom w:val="0"/>
      <w:divBdr>
        <w:top w:val="none" w:sz="0" w:space="0" w:color="auto"/>
        <w:left w:val="none" w:sz="0" w:space="0" w:color="auto"/>
        <w:bottom w:val="none" w:sz="0" w:space="0" w:color="auto"/>
        <w:right w:val="none" w:sz="0" w:space="0" w:color="auto"/>
      </w:divBdr>
    </w:div>
    <w:div w:id="153034189">
      <w:bodyDiv w:val="1"/>
      <w:marLeft w:val="0"/>
      <w:marRight w:val="0"/>
      <w:marTop w:val="0"/>
      <w:marBottom w:val="0"/>
      <w:divBdr>
        <w:top w:val="none" w:sz="0" w:space="0" w:color="auto"/>
        <w:left w:val="none" w:sz="0" w:space="0" w:color="auto"/>
        <w:bottom w:val="none" w:sz="0" w:space="0" w:color="auto"/>
        <w:right w:val="none" w:sz="0" w:space="0" w:color="auto"/>
      </w:divBdr>
    </w:div>
    <w:div w:id="194387170">
      <w:bodyDiv w:val="1"/>
      <w:marLeft w:val="0"/>
      <w:marRight w:val="0"/>
      <w:marTop w:val="0"/>
      <w:marBottom w:val="0"/>
      <w:divBdr>
        <w:top w:val="none" w:sz="0" w:space="0" w:color="auto"/>
        <w:left w:val="none" w:sz="0" w:space="0" w:color="auto"/>
        <w:bottom w:val="none" w:sz="0" w:space="0" w:color="auto"/>
        <w:right w:val="none" w:sz="0" w:space="0" w:color="auto"/>
      </w:divBdr>
      <w:divsChild>
        <w:div w:id="1543595596">
          <w:marLeft w:val="0"/>
          <w:marRight w:val="0"/>
          <w:marTop w:val="0"/>
          <w:marBottom w:val="0"/>
          <w:divBdr>
            <w:top w:val="none" w:sz="0" w:space="0" w:color="auto"/>
            <w:left w:val="none" w:sz="0" w:space="0" w:color="auto"/>
            <w:bottom w:val="none" w:sz="0" w:space="0" w:color="auto"/>
            <w:right w:val="none" w:sz="0" w:space="0" w:color="auto"/>
          </w:divBdr>
        </w:div>
      </w:divsChild>
    </w:div>
    <w:div w:id="197469878">
      <w:bodyDiv w:val="1"/>
      <w:marLeft w:val="0"/>
      <w:marRight w:val="0"/>
      <w:marTop w:val="0"/>
      <w:marBottom w:val="0"/>
      <w:divBdr>
        <w:top w:val="none" w:sz="0" w:space="0" w:color="auto"/>
        <w:left w:val="none" w:sz="0" w:space="0" w:color="auto"/>
        <w:bottom w:val="none" w:sz="0" w:space="0" w:color="auto"/>
        <w:right w:val="none" w:sz="0" w:space="0" w:color="auto"/>
      </w:divBdr>
      <w:divsChild>
        <w:div w:id="858204230">
          <w:marLeft w:val="0"/>
          <w:marRight w:val="0"/>
          <w:marTop w:val="0"/>
          <w:marBottom w:val="0"/>
          <w:divBdr>
            <w:top w:val="none" w:sz="0" w:space="0" w:color="auto"/>
            <w:left w:val="none" w:sz="0" w:space="0" w:color="auto"/>
            <w:bottom w:val="none" w:sz="0" w:space="0" w:color="auto"/>
            <w:right w:val="none" w:sz="0" w:space="0" w:color="auto"/>
          </w:divBdr>
        </w:div>
      </w:divsChild>
    </w:div>
    <w:div w:id="280573639">
      <w:bodyDiv w:val="1"/>
      <w:marLeft w:val="0"/>
      <w:marRight w:val="0"/>
      <w:marTop w:val="0"/>
      <w:marBottom w:val="0"/>
      <w:divBdr>
        <w:top w:val="none" w:sz="0" w:space="0" w:color="auto"/>
        <w:left w:val="none" w:sz="0" w:space="0" w:color="auto"/>
        <w:bottom w:val="none" w:sz="0" w:space="0" w:color="auto"/>
        <w:right w:val="none" w:sz="0" w:space="0" w:color="auto"/>
      </w:divBdr>
    </w:div>
    <w:div w:id="282613159">
      <w:bodyDiv w:val="1"/>
      <w:marLeft w:val="0"/>
      <w:marRight w:val="0"/>
      <w:marTop w:val="0"/>
      <w:marBottom w:val="0"/>
      <w:divBdr>
        <w:top w:val="none" w:sz="0" w:space="0" w:color="auto"/>
        <w:left w:val="none" w:sz="0" w:space="0" w:color="auto"/>
        <w:bottom w:val="none" w:sz="0" w:space="0" w:color="auto"/>
        <w:right w:val="none" w:sz="0" w:space="0" w:color="auto"/>
      </w:divBdr>
    </w:div>
    <w:div w:id="297953200">
      <w:bodyDiv w:val="1"/>
      <w:marLeft w:val="0"/>
      <w:marRight w:val="0"/>
      <w:marTop w:val="0"/>
      <w:marBottom w:val="0"/>
      <w:divBdr>
        <w:top w:val="none" w:sz="0" w:space="0" w:color="auto"/>
        <w:left w:val="none" w:sz="0" w:space="0" w:color="auto"/>
        <w:bottom w:val="none" w:sz="0" w:space="0" w:color="auto"/>
        <w:right w:val="none" w:sz="0" w:space="0" w:color="auto"/>
      </w:divBdr>
    </w:div>
    <w:div w:id="305932576">
      <w:bodyDiv w:val="1"/>
      <w:marLeft w:val="0"/>
      <w:marRight w:val="0"/>
      <w:marTop w:val="0"/>
      <w:marBottom w:val="0"/>
      <w:divBdr>
        <w:top w:val="none" w:sz="0" w:space="0" w:color="auto"/>
        <w:left w:val="none" w:sz="0" w:space="0" w:color="auto"/>
        <w:bottom w:val="none" w:sz="0" w:space="0" w:color="auto"/>
        <w:right w:val="none" w:sz="0" w:space="0" w:color="auto"/>
      </w:divBdr>
      <w:divsChild>
        <w:div w:id="1154109246">
          <w:marLeft w:val="0"/>
          <w:marRight w:val="0"/>
          <w:marTop w:val="0"/>
          <w:marBottom w:val="0"/>
          <w:divBdr>
            <w:top w:val="none" w:sz="0" w:space="0" w:color="auto"/>
            <w:left w:val="none" w:sz="0" w:space="0" w:color="auto"/>
            <w:bottom w:val="none" w:sz="0" w:space="0" w:color="auto"/>
            <w:right w:val="none" w:sz="0" w:space="0" w:color="auto"/>
          </w:divBdr>
        </w:div>
      </w:divsChild>
    </w:div>
    <w:div w:id="319769200">
      <w:bodyDiv w:val="1"/>
      <w:marLeft w:val="0"/>
      <w:marRight w:val="0"/>
      <w:marTop w:val="0"/>
      <w:marBottom w:val="0"/>
      <w:divBdr>
        <w:top w:val="none" w:sz="0" w:space="0" w:color="auto"/>
        <w:left w:val="none" w:sz="0" w:space="0" w:color="auto"/>
        <w:bottom w:val="none" w:sz="0" w:space="0" w:color="auto"/>
        <w:right w:val="none" w:sz="0" w:space="0" w:color="auto"/>
      </w:divBdr>
      <w:divsChild>
        <w:div w:id="1515921871">
          <w:marLeft w:val="0"/>
          <w:marRight w:val="0"/>
          <w:marTop w:val="0"/>
          <w:marBottom w:val="0"/>
          <w:divBdr>
            <w:top w:val="none" w:sz="0" w:space="0" w:color="auto"/>
            <w:left w:val="none" w:sz="0" w:space="0" w:color="auto"/>
            <w:bottom w:val="none" w:sz="0" w:space="0" w:color="auto"/>
            <w:right w:val="none" w:sz="0" w:space="0" w:color="auto"/>
          </w:divBdr>
        </w:div>
      </w:divsChild>
    </w:div>
    <w:div w:id="349796966">
      <w:bodyDiv w:val="1"/>
      <w:marLeft w:val="0"/>
      <w:marRight w:val="0"/>
      <w:marTop w:val="0"/>
      <w:marBottom w:val="0"/>
      <w:divBdr>
        <w:top w:val="none" w:sz="0" w:space="0" w:color="auto"/>
        <w:left w:val="none" w:sz="0" w:space="0" w:color="auto"/>
        <w:bottom w:val="none" w:sz="0" w:space="0" w:color="auto"/>
        <w:right w:val="none" w:sz="0" w:space="0" w:color="auto"/>
      </w:divBdr>
      <w:divsChild>
        <w:div w:id="1222669624">
          <w:marLeft w:val="0"/>
          <w:marRight w:val="0"/>
          <w:marTop w:val="0"/>
          <w:marBottom w:val="0"/>
          <w:divBdr>
            <w:top w:val="none" w:sz="0" w:space="0" w:color="auto"/>
            <w:left w:val="none" w:sz="0" w:space="0" w:color="auto"/>
            <w:bottom w:val="none" w:sz="0" w:space="0" w:color="auto"/>
            <w:right w:val="none" w:sz="0" w:space="0" w:color="auto"/>
          </w:divBdr>
          <w:divsChild>
            <w:div w:id="23094644">
              <w:marLeft w:val="0"/>
              <w:marRight w:val="0"/>
              <w:marTop w:val="0"/>
              <w:marBottom w:val="0"/>
              <w:divBdr>
                <w:top w:val="none" w:sz="0" w:space="0" w:color="auto"/>
                <w:left w:val="none" w:sz="0" w:space="0" w:color="auto"/>
                <w:bottom w:val="none" w:sz="0" w:space="0" w:color="auto"/>
                <w:right w:val="none" w:sz="0" w:space="0" w:color="auto"/>
              </w:divBdr>
              <w:divsChild>
                <w:div w:id="1661537261">
                  <w:marLeft w:val="0"/>
                  <w:marRight w:val="0"/>
                  <w:marTop w:val="0"/>
                  <w:marBottom w:val="0"/>
                  <w:divBdr>
                    <w:top w:val="none" w:sz="0" w:space="0" w:color="auto"/>
                    <w:left w:val="none" w:sz="0" w:space="0" w:color="auto"/>
                    <w:bottom w:val="none" w:sz="0" w:space="0" w:color="auto"/>
                    <w:right w:val="none" w:sz="0" w:space="0" w:color="auto"/>
                  </w:divBdr>
                  <w:divsChild>
                    <w:div w:id="1051999863">
                      <w:marLeft w:val="0"/>
                      <w:marRight w:val="0"/>
                      <w:marTop w:val="0"/>
                      <w:marBottom w:val="0"/>
                      <w:divBdr>
                        <w:top w:val="none" w:sz="0" w:space="0" w:color="auto"/>
                        <w:left w:val="none" w:sz="0" w:space="0" w:color="auto"/>
                        <w:bottom w:val="none" w:sz="0" w:space="0" w:color="auto"/>
                        <w:right w:val="none" w:sz="0" w:space="0" w:color="auto"/>
                      </w:divBdr>
                      <w:divsChild>
                        <w:div w:id="1326320352">
                          <w:marLeft w:val="0"/>
                          <w:marRight w:val="0"/>
                          <w:marTop w:val="0"/>
                          <w:marBottom w:val="0"/>
                          <w:divBdr>
                            <w:top w:val="none" w:sz="0" w:space="0" w:color="auto"/>
                            <w:left w:val="none" w:sz="0" w:space="0" w:color="auto"/>
                            <w:bottom w:val="none" w:sz="0" w:space="0" w:color="auto"/>
                            <w:right w:val="none" w:sz="0" w:space="0" w:color="auto"/>
                          </w:divBdr>
                          <w:divsChild>
                            <w:div w:id="755636898">
                              <w:marLeft w:val="0"/>
                              <w:marRight w:val="0"/>
                              <w:marTop w:val="0"/>
                              <w:marBottom w:val="0"/>
                              <w:divBdr>
                                <w:top w:val="none" w:sz="0" w:space="0" w:color="auto"/>
                                <w:left w:val="none" w:sz="0" w:space="0" w:color="auto"/>
                                <w:bottom w:val="none" w:sz="0" w:space="0" w:color="auto"/>
                                <w:right w:val="none" w:sz="0" w:space="0" w:color="auto"/>
                              </w:divBdr>
                              <w:divsChild>
                                <w:div w:id="51072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66759390">
      <w:bodyDiv w:val="1"/>
      <w:marLeft w:val="0"/>
      <w:marRight w:val="0"/>
      <w:marTop w:val="0"/>
      <w:marBottom w:val="0"/>
      <w:divBdr>
        <w:top w:val="none" w:sz="0" w:space="0" w:color="auto"/>
        <w:left w:val="none" w:sz="0" w:space="0" w:color="auto"/>
        <w:bottom w:val="none" w:sz="0" w:space="0" w:color="auto"/>
        <w:right w:val="none" w:sz="0" w:space="0" w:color="auto"/>
      </w:divBdr>
    </w:div>
    <w:div w:id="402337894">
      <w:bodyDiv w:val="1"/>
      <w:marLeft w:val="0"/>
      <w:marRight w:val="0"/>
      <w:marTop w:val="0"/>
      <w:marBottom w:val="0"/>
      <w:divBdr>
        <w:top w:val="none" w:sz="0" w:space="0" w:color="auto"/>
        <w:left w:val="none" w:sz="0" w:space="0" w:color="auto"/>
        <w:bottom w:val="none" w:sz="0" w:space="0" w:color="auto"/>
        <w:right w:val="none" w:sz="0" w:space="0" w:color="auto"/>
      </w:divBdr>
    </w:div>
    <w:div w:id="412702030">
      <w:bodyDiv w:val="1"/>
      <w:marLeft w:val="0"/>
      <w:marRight w:val="0"/>
      <w:marTop w:val="0"/>
      <w:marBottom w:val="0"/>
      <w:divBdr>
        <w:top w:val="none" w:sz="0" w:space="0" w:color="auto"/>
        <w:left w:val="none" w:sz="0" w:space="0" w:color="auto"/>
        <w:bottom w:val="none" w:sz="0" w:space="0" w:color="auto"/>
        <w:right w:val="none" w:sz="0" w:space="0" w:color="auto"/>
      </w:divBdr>
      <w:divsChild>
        <w:div w:id="883564946">
          <w:marLeft w:val="45"/>
          <w:marRight w:val="0"/>
          <w:marTop w:val="0"/>
          <w:marBottom w:val="0"/>
          <w:divBdr>
            <w:top w:val="none" w:sz="0" w:space="0" w:color="auto"/>
            <w:left w:val="none" w:sz="0" w:space="0" w:color="auto"/>
            <w:bottom w:val="none" w:sz="0" w:space="0" w:color="auto"/>
            <w:right w:val="none" w:sz="0" w:space="0" w:color="auto"/>
          </w:divBdr>
        </w:div>
      </w:divsChild>
    </w:div>
    <w:div w:id="418332742">
      <w:bodyDiv w:val="1"/>
      <w:marLeft w:val="0"/>
      <w:marRight w:val="0"/>
      <w:marTop w:val="0"/>
      <w:marBottom w:val="0"/>
      <w:divBdr>
        <w:top w:val="none" w:sz="0" w:space="0" w:color="auto"/>
        <w:left w:val="none" w:sz="0" w:space="0" w:color="auto"/>
        <w:bottom w:val="none" w:sz="0" w:space="0" w:color="auto"/>
        <w:right w:val="none" w:sz="0" w:space="0" w:color="auto"/>
      </w:divBdr>
    </w:div>
    <w:div w:id="422075162">
      <w:bodyDiv w:val="1"/>
      <w:marLeft w:val="0"/>
      <w:marRight w:val="0"/>
      <w:marTop w:val="0"/>
      <w:marBottom w:val="0"/>
      <w:divBdr>
        <w:top w:val="none" w:sz="0" w:space="0" w:color="auto"/>
        <w:left w:val="none" w:sz="0" w:space="0" w:color="auto"/>
        <w:bottom w:val="none" w:sz="0" w:space="0" w:color="auto"/>
        <w:right w:val="none" w:sz="0" w:space="0" w:color="auto"/>
      </w:divBdr>
    </w:div>
    <w:div w:id="438791656">
      <w:bodyDiv w:val="1"/>
      <w:marLeft w:val="0"/>
      <w:marRight w:val="0"/>
      <w:marTop w:val="0"/>
      <w:marBottom w:val="0"/>
      <w:divBdr>
        <w:top w:val="none" w:sz="0" w:space="0" w:color="auto"/>
        <w:left w:val="none" w:sz="0" w:space="0" w:color="auto"/>
        <w:bottom w:val="none" w:sz="0" w:space="0" w:color="auto"/>
        <w:right w:val="none" w:sz="0" w:space="0" w:color="auto"/>
      </w:divBdr>
    </w:div>
    <w:div w:id="467018711">
      <w:bodyDiv w:val="1"/>
      <w:marLeft w:val="0"/>
      <w:marRight w:val="0"/>
      <w:marTop w:val="0"/>
      <w:marBottom w:val="0"/>
      <w:divBdr>
        <w:top w:val="none" w:sz="0" w:space="0" w:color="auto"/>
        <w:left w:val="none" w:sz="0" w:space="0" w:color="auto"/>
        <w:bottom w:val="none" w:sz="0" w:space="0" w:color="auto"/>
        <w:right w:val="none" w:sz="0" w:space="0" w:color="auto"/>
      </w:divBdr>
    </w:div>
    <w:div w:id="502018179">
      <w:bodyDiv w:val="1"/>
      <w:marLeft w:val="0"/>
      <w:marRight w:val="0"/>
      <w:marTop w:val="0"/>
      <w:marBottom w:val="0"/>
      <w:divBdr>
        <w:top w:val="none" w:sz="0" w:space="0" w:color="auto"/>
        <w:left w:val="none" w:sz="0" w:space="0" w:color="auto"/>
        <w:bottom w:val="none" w:sz="0" w:space="0" w:color="auto"/>
        <w:right w:val="none" w:sz="0" w:space="0" w:color="auto"/>
      </w:divBdr>
      <w:divsChild>
        <w:div w:id="1235819316">
          <w:marLeft w:val="0"/>
          <w:marRight w:val="0"/>
          <w:marTop w:val="0"/>
          <w:marBottom w:val="0"/>
          <w:divBdr>
            <w:top w:val="none" w:sz="0" w:space="0" w:color="auto"/>
            <w:left w:val="none" w:sz="0" w:space="0" w:color="auto"/>
            <w:bottom w:val="none" w:sz="0" w:space="0" w:color="auto"/>
            <w:right w:val="none" w:sz="0" w:space="0" w:color="auto"/>
          </w:divBdr>
        </w:div>
      </w:divsChild>
    </w:div>
    <w:div w:id="526334449">
      <w:bodyDiv w:val="1"/>
      <w:marLeft w:val="0"/>
      <w:marRight w:val="0"/>
      <w:marTop w:val="0"/>
      <w:marBottom w:val="0"/>
      <w:divBdr>
        <w:top w:val="none" w:sz="0" w:space="0" w:color="auto"/>
        <w:left w:val="none" w:sz="0" w:space="0" w:color="auto"/>
        <w:bottom w:val="none" w:sz="0" w:space="0" w:color="auto"/>
        <w:right w:val="none" w:sz="0" w:space="0" w:color="auto"/>
      </w:divBdr>
      <w:divsChild>
        <w:div w:id="194805346">
          <w:marLeft w:val="0"/>
          <w:marRight w:val="0"/>
          <w:marTop w:val="0"/>
          <w:marBottom w:val="0"/>
          <w:divBdr>
            <w:top w:val="none" w:sz="0" w:space="0" w:color="auto"/>
            <w:left w:val="none" w:sz="0" w:space="0" w:color="auto"/>
            <w:bottom w:val="none" w:sz="0" w:space="0" w:color="auto"/>
            <w:right w:val="none" w:sz="0" w:space="0" w:color="auto"/>
          </w:divBdr>
        </w:div>
      </w:divsChild>
    </w:div>
    <w:div w:id="531844325">
      <w:bodyDiv w:val="1"/>
      <w:marLeft w:val="0"/>
      <w:marRight w:val="0"/>
      <w:marTop w:val="0"/>
      <w:marBottom w:val="0"/>
      <w:divBdr>
        <w:top w:val="none" w:sz="0" w:space="0" w:color="auto"/>
        <w:left w:val="none" w:sz="0" w:space="0" w:color="auto"/>
        <w:bottom w:val="none" w:sz="0" w:space="0" w:color="auto"/>
        <w:right w:val="none" w:sz="0" w:space="0" w:color="auto"/>
      </w:divBdr>
    </w:div>
    <w:div w:id="544103050">
      <w:bodyDiv w:val="1"/>
      <w:marLeft w:val="0"/>
      <w:marRight w:val="0"/>
      <w:marTop w:val="0"/>
      <w:marBottom w:val="0"/>
      <w:divBdr>
        <w:top w:val="none" w:sz="0" w:space="0" w:color="auto"/>
        <w:left w:val="none" w:sz="0" w:space="0" w:color="auto"/>
        <w:bottom w:val="none" w:sz="0" w:space="0" w:color="auto"/>
        <w:right w:val="none" w:sz="0" w:space="0" w:color="auto"/>
      </w:divBdr>
    </w:div>
    <w:div w:id="563487258">
      <w:bodyDiv w:val="1"/>
      <w:marLeft w:val="0"/>
      <w:marRight w:val="0"/>
      <w:marTop w:val="0"/>
      <w:marBottom w:val="0"/>
      <w:divBdr>
        <w:top w:val="none" w:sz="0" w:space="0" w:color="auto"/>
        <w:left w:val="none" w:sz="0" w:space="0" w:color="auto"/>
        <w:bottom w:val="none" w:sz="0" w:space="0" w:color="auto"/>
        <w:right w:val="none" w:sz="0" w:space="0" w:color="auto"/>
      </w:divBdr>
      <w:divsChild>
        <w:div w:id="1612325184">
          <w:marLeft w:val="0"/>
          <w:marRight w:val="0"/>
          <w:marTop w:val="0"/>
          <w:marBottom w:val="0"/>
          <w:divBdr>
            <w:top w:val="none" w:sz="0" w:space="0" w:color="auto"/>
            <w:left w:val="none" w:sz="0" w:space="0" w:color="auto"/>
            <w:bottom w:val="none" w:sz="0" w:space="0" w:color="auto"/>
            <w:right w:val="none" w:sz="0" w:space="0" w:color="auto"/>
          </w:divBdr>
        </w:div>
      </w:divsChild>
    </w:div>
    <w:div w:id="563637982">
      <w:bodyDiv w:val="1"/>
      <w:marLeft w:val="0"/>
      <w:marRight w:val="0"/>
      <w:marTop w:val="0"/>
      <w:marBottom w:val="0"/>
      <w:divBdr>
        <w:top w:val="none" w:sz="0" w:space="0" w:color="auto"/>
        <w:left w:val="none" w:sz="0" w:space="0" w:color="auto"/>
        <w:bottom w:val="none" w:sz="0" w:space="0" w:color="auto"/>
        <w:right w:val="none" w:sz="0" w:space="0" w:color="auto"/>
      </w:divBdr>
    </w:div>
    <w:div w:id="589972495">
      <w:bodyDiv w:val="1"/>
      <w:marLeft w:val="0"/>
      <w:marRight w:val="0"/>
      <w:marTop w:val="0"/>
      <w:marBottom w:val="0"/>
      <w:divBdr>
        <w:top w:val="none" w:sz="0" w:space="0" w:color="auto"/>
        <w:left w:val="none" w:sz="0" w:space="0" w:color="auto"/>
        <w:bottom w:val="none" w:sz="0" w:space="0" w:color="auto"/>
        <w:right w:val="none" w:sz="0" w:space="0" w:color="auto"/>
      </w:divBdr>
    </w:div>
    <w:div w:id="596056771">
      <w:bodyDiv w:val="1"/>
      <w:marLeft w:val="0"/>
      <w:marRight w:val="0"/>
      <w:marTop w:val="0"/>
      <w:marBottom w:val="0"/>
      <w:divBdr>
        <w:top w:val="none" w:sz="0" w:space="0" w:color="auto"/>
        <w:left w:val="none" w:sz="0" w:space="0" w:color="auto"/>
        <w:bottom w:val="none" w:sz="0" w:space="0" w:color="auto"/>
        <w:right w:val="none" w:sz="0" w:space="0" w:color="auto"/>
      </w:divBdr>
    </w:div>
    <w:div w:id="608776220">
      <w:bodyDiv w:val="1"/>
      <w:marLeft w:val="0"/>
      <w:marRight w:val="0"/>
      <w:marTop w:val="0"/>
      <w:marBottom w:val="0"/>
      <w:divBdr>
        <w:top w:val="none" w:sz="0" w:space="0" w:color="auto"/>
        <w:left w:val="none" w:sz="0" w:space="0" w:color="auto"/>
        <w:bottom w:val="none" w:sz="0" w:space="0" w:color="auto"/>
        <w:right w:val="none" w:sz="0" w:space="0" w:color="auto"/>
      </w:divBdr>
      <w:divsChild>
        <w:div w:id="1786852587">
          <w:marLeft w:val="0"/>
          <w:marRight w:val="0"/>
          <w:marTop w:val="0"/>
          <w:marBottom w:val="0"/>
          <w:divBdr>
            <w:top w:val="none" w:sz="0" w:space="0" w:color="auto"/>
            <w:left w:val="none" w:sz="0" w:space="0" w:color="auto"/>
            <w:bottom w:val="none" w:sz="0" w:space="0" w:color="auto"/>
            <w:right w:val="none" w:sz="0" w:space="0" w:color="auto"/>
          </w:divBdr>
        </w:div>
      </w:divsChild>
    </w:div>
    <w:div w:id="610019583">
      <w:bodyDiv w:val="1"/>
      <w:marLeft w:val="0"/>
      <w:marRight w:val="0"/>
      <w:marTop w:val="0"/>
      <w:marBottom w:val="0"/>
      <w:divBdr>
        <w:top w:val="none" w:sz="0" w:space="0" w:color="auto"/>
        <w:left w:val="none" w:sz="0" w:space="0" w:color="auto"/>
        <w:bottom w:val="none" w:sz="0" w:space="0" w:color="auto"/>
        <w:right w:val="none" w:sz="0" w:space="0" w:color="auto"/>
      </w:divBdr>
    </w:div>
    <w:div w:id="632367271">
      <w:bodyDiv w:val="1"/>
      <w:marLeft w:val="0"/>
      <w:marRight w:val="0"/>
      <w:marTop w:val="0"/>
      <w:marBottom w:val="0"/>
      <w:divBdr>
        <w:top w:val="none" w:sz="0" w:space="0" w:color="auto"/>
        <w:left w:val="none" w:sz="0" w:space="0" w:color="auto"/>
        <w:bottom w:val="none" w:sz="0" w:space="0" w:color="auto"/>
        <w:right w:val="none" w:sz="0" w:space="0" w:color="auto"/>
      </w:divBdr>
      <w:divsChild>
        <w:div w:id="1145511505">
          <w:marLeft w:val="0"/>
          <w:marRight w:val="0"/>
          <w:marTop w:val="0"/>
          <w:marBottom w:val="0"/>
          <w:divBdr>
            <w:top w:val="none" w:sz="0" w:space="0" w:color="auto"/>
            <w:left w:val="none" w:sz="0" w:space="0" w:color="auto"/>
            <w:bottom w:val="none" w:sz="0" w:space="0" w:color="auto"/>
            <w:right w:val="none" w:sz="0" w:space="0" w:color="auto"/>
          </w:divBdr>
        </w:div>
      </w:divsChild>
    </w:div>
    <w:div w:id="642974000">
      <w:bodyDiv w:val="1"/>
      <w:marLeft w:val="0"/>
      <w:marRight w:val="0"/>
      <w:marTop w:val="0"/>
      <w:marBottom w:val="0"/>
      <w:divBdr>
        <w:top w:val="none" w:sz="0" w:space="0" w:color="auto"/>
        <w:left w:val="none" w:sz="0" w:space="0" w:color="auto"/>
        <w:bottom w:val="none" w:sz="0" w:space="0" w:color="auto"/>
        <w:right w:val="none" w:sz="0" w:space="0" w:color="auto"/>
      </w:divBdr>
    </w:div>
    <w:div w:id="653146701">
      <w:bodyDiv w:val="1"/>
      <w:marLeft w:val="0"/>
      <w:marRight w:val="0"/>
      <w:marTop w:val="0"/>
      <w:marBottom w:val="0"/>
      <w:divBdr>
        <w:top w:val="none" w:sz="0" w:space="0" w:color="auto"/>
        <w:left w:val="none" w:sz="0" w:space="0" w:color="auto"/>
        <w:bottom w:val="none" w:sz="0" w:space="0" w:color="auto"/>
        <w:right w:val="none" w:sz="0" w:space="0" w:color="auto"/>
      </w:divBdr>
    </w:div>
    <w:div w:id="660619791">
      <w:bodyDiv w:val="1"/>
      <w:marLeft w:val="0"/>
      <w:marRight w:val="0"/>
      <w:marTop w:val="0"/>
      <w:marBottom w:val="0"/>
      <w:divBdr>
        <w:top w:val="none" w:sz="0" w:space="0" w:color="auto"/>
        <w:left w:val="none" w:sz="0" w:space="0" w:color="auto"/>
        <w:bottom w:val="none" w:sz="0" w:space="0" w:color="auto"/>
        <w:right w:val="none" w:sz="0" w:space="0" w:color="auto"/>
      </w:divBdr>
    </w:div>
    <w:div w:id="662010467">
      <w:bodyDiv w:val="1"/>
      <w:marLeft w:val="0"/>
      <w:marRight w:val="0"/>
      <w:marTop w:val="0"/>
      <w:marBottom w:val="0"/>
      <w:divBdr>
        <w:top w:val="none" w:sz="0" w:space="0" w:color="auto"/>
        <w:left w:val="none" w:sz="0" w:space="0" w:color="auto"/>
        <w:bottom w:val="none" w:sz="0" w:space="0" w:color="auto"/>
        <w:right w:val="none" w:sz="0" w:space="0" w:color="auto"/>
      </w:divBdr>
    </w:div>
    <w:div w:id="694773203">
      <w:bodyDiv w:val="1"/>
      <w:marLeft w:val="0"/>
      <w:marRight w:val="0"/>
      <w:marTop w:val="0"/>
      <w:marBottom w:val="0"/>
      <w:divBdr>
        <w:top w:val="none" w:sz="0" w:space="0" w:color="auto"/>
        <w:left w:val="none" w:sz="0" w:space="0" w:color="auto"/>
        <w:bottom w:val="none" w:sz="0" w:space="0" w:color="auto"/>
        <w:right w:val="none" w:sz="0" w:space="0" w:color="auto"/>
      </w:divBdr>
    </w:div>
    <w:div w:id="743799551">
      <w:bodyDiv w:val="1"/>
      <w:marLeft w:val="0"/>
      <w:marRight w:val="0"/>
      <w:marTop w:val="0"/>
      <w:marBottom w:val="0"/>
      <w:divBdr>
        <w:top w:val="none" w:sz="0" w:space="0" w:color="auto"/>
        <w:left w:val="none" w:sz="0" w:space="0" w:color="auto"/>
        <w:bottom w:val="none" w:sz="0" w:space="0" w:color="auto"/>
        <w:right w:val="none" w:sz="0" w:space="0" w:color="auto"/>
      </w:divBdr>
    </w:div>
    <w:div w:id="749809473">
      <w:bodyDiv w:val="1"/>
      <w:marLeft w:val="0"/>
      <w:marRight w:val="0"/>
      <w:marTop w:val="0"/>
      <w:marBottom w:val="0"/>
      <w:divBdr>
        <w:top w:val="none" w:sz="0" w:space="0" w:color="auto"/>
        <w:left w:val="none" w:sz="0" w:space="0" w:color="auto"/>
        <w:bottom w:val="none" w:sz="0" w:space="0" w:color="auto"/>
        <w:right w:val="none" w:sz="0" w:space="0" w:color="auto"/>
      </w:divBdr>
      <w:divsChild>
        <w:div w:id="139807427">
          <w:marLeft w:val="0"/>
          <w:marRight w:val="0"/>
          <w:marTop w:val="0"/>
          <w:marBottom w:val="0"/>
          <w:divBdr>
            <w:top w:val="none" w:sz="0" w:space="0" w:color="auto"/>
            <w:left w:val="none" w:sz="0" w:space="0" w:color="auto"/>
            <w:bottom w:val="none" w:sz="0" w:space="0" w:color="auto"/>
            <w:right w:val="none" w:sz="0" w:space="0" w:color="auto"/>
          </w:divBdr>
          <w:divsChild>
            <w:div w:id="120521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456292">
      <w:bodyDiv w:val="1"/>
      <w:marLeft w:val="0"/>
      <w:marRight w:val="0"/>
      <w:marTop w:val="0"/>
      <w:marBottom w:val="0"/>
      <w:divBdr>
        <w:top w:val="none" w:sz="0" w:space="0" w:color="auto"/>
        <w:left w:val="none" w:sz="0" w:space="0" w:color="auto"/>
        <w:bottom w:val="none" w:sz="0" w:space="0" w:color="auto"/>
        <w:right w:val="none" w:sz="0" w:space="0" w:color="auto"/>
      </w:divBdr>
      <w:divsChild>
        <w:div w:id="288627678">
          <w:marLeft w:val="0"/>
          <w:marRight w:val="0"/>
          <w:marTop w:val="0"/>
          <w:marBottom w:val="0"/>
          <w:divBdr>
            <w:top w:val="none" w:sz="0" w:space="0" w:color="auto"/>
            <w:left w:val="none" w:sz="0" w:space="0" w:color="auto"/>
            <w:bottom w:val="none" w:sz="0" w:space="0" w:color="auto"/>
            <w:right w:val="none" w:sz="0" w:space="0" w:color="auto"/>
          </w:divBdr>
        </w:div>
      </w:divsChild>
    </w:div>
    <w:div w:id="775053000">
      <w:bodyDiv w:val="1"/>
      <w:marLeft w:val="0"/>
      <w:marRight w:val="0"/>
      <w:marTop w:val="0"/>
      <w:marBottom w:val="0"/>
      <w:divBdr>
        <w:top w:val="none" w:sz="0" w:space="0" w:color="auto"/>
        <w:left w:val="none" w:sz="0" w:space="0" w:color="auto"/>
        <w:bottom w:val="none" w:sz="0" w:space="0" w:color="auto"/>
        <w:right w:val="none" w:sz="0" w:space="0" w:color="auto"/>
      </w:divBdr>
    </w:div>
    <w:div w:id="798567246">
      <w:bodyDiv w:val="1"/>
      <w:marLeft w:val="0"/>
      <w:marRight w:val="0"/>
      <w:marTop w:val="0"/>
      <w:marBottom w:val="0"/>
      <w:divBdr>
        <w:top w:val="none" w:sz="0" w:space="0" w:color="auto"/>
        <w:left w:val="none" w:sz="0" w:space="0" w:color="auto"/>
        <w:bottom w:val="none" w:sz="0" w:space="0" w:color="auto"/>
        <w:right w:val="none" w:sz="0" w:space="0" w:color="auto"/>
      </w:divBdr>
    </w:div>
    <w:div w:id="820780051">
      <w:bodyDiv w:val="1"/>
      <w:marLeft w:val="0"/>
      <w:marRight w:val="0"/>
      <w:marTop w:val="0"/>
      <w:marBottom w:val="0"/>
      <w:divBdr>
        <w:top w:val="none" w:sz="0" w:space="0" w:color="auto"/>
        <w:left w:val="none" w:sz="0" w:space="0" w:color="auto"/>
        <w:bottom w:val="none" w:sz="0" w:space="0" w:color="auto"/>
        <w:right w:val="none" w:sz="0" w:space="0" w:color="auto"/>
      </w:divBdr>
    </w:div>
    <w:div w:id="821896080">
      <w:bodyDiv w:val="1"/>
      <w:marLeft w:val="0"/>
      <w:marRight w:val="0"/>
      <w:marTop w:val="0"/>
      <w:marBottom w:val="0"/>
      <w:divBdr>
        <w:top w:val="none" w:sz="0" w:space="0" w:color="auto"/>
        <w:left w:val="none" w:sz="0" w:space="0" w:color="auto"/>
        <w:bottom w:val="none" w:sz="0" w:space="0" w:color="auto"/>
        <w:right w:val="none" w:sz="0" w:space="0" w:color="auto"/>
      </w:divBdr>
    </w:div>
    <w:div w:id="840002542">
      <w:bodyDiv w:val="1"/>
      <w:marLeft w:val="0"/>
      <w:marRight w:val="0"/>
      <w:marTop w:val="0"/>
      <w:marBottom w:val="0"/>
      <w:divBdr>
        <w:top w:val="none" w:sz="0" w:space="0" w:color="auto"/>
        <w:left w:val="none" w:sz="0" w:space="0" w:color="auto"/>
        <w:bottom w:val="none" w:sz="0" w:space="0" w:color="auto"/>
        <w:right w:val="none" w:sz="0" w:space="0" w:color="auto"/>
      </w:divBdr>
      <w:divsChild>
        <w:div w:id="1475902454">
          <w:marLeft w:val="0"/>
          <w:marRight w:val="0"/>
          <w:marTop w:val="0"/>
          <w:marBottom w:val="0"/>
          <w:divBdr>
            <w:top w:val="none" w:sz="0" w:space="0" w:color="auto"/>
            <w:left w:val="none" w:sz="0" w:space="0" w:color="auto"/>
            <w:bottom w:val="none" w:sz="0" w:space="0" w:color="auto"/>
            <w:right w:val="none" w:sz="0" w:space="0" w:color="auto"/>
          </w:divBdr>
        </w:div>
      </w:divsChild>
    </w:div>
    <w:div w:id="849683117">
      <w:bodyDiv w:val="1"/>
      <w:marLeft w:val="0"/>
      <w:marRight w:val="0"/>
      <w:marTop w:val="0"/>
      <w:marBottom w:val="0"/>
      <w:divBdr>
        <w:top w:val="none" w:sz="0" w:space="0" w:color="auto"/>
        <w:left w:val="none" w:sz="0" w:space="0" w:color="auto"/>
        <w:bottom w:val="none" w:sz="0" w:space="0" w:color="auto"/>
        <w:right w:val="none" w:sz="0" w:space="0" w:color="auto"/>
      </w:divBdr>
    </w:div>
    <w:div w:id="869032118">
      <w:bodyDiv w:val="1"/>
      <w:marLeft w:val="0"/>
      <w:marRight w:val="0"/>
      <w:marTop w:val="0"/>
      <w:marBottom w:val="0"/>
      <w:divBdr>
        <w:top w:val="none" w:sz="0" w:space="0" w:color="auto"/>
        <w:left w:val="none" w:sz="0" w:space="0" w:color="auto"/>
        <w:bottom w:val="none" w:sz="0" w:space="0" w:color="auto"/>
        <w:right w:val="none" w:sz="0" w:space="0" w:color="auto"/>
      </w:divBdr>
    </w:div>
    <w:div w:id="918251578">
      <w:bodyDiv w:val="1"/>
      <w:marLeft w:val="0"/>
      <w:marRight w:val="0"/>
      <w:marTop w:val="0"/>
      <w:marBottom w:val="0"/>
      <w:divBdr>
        <w:top w:val="none" w:sz="0" w:space="0" w:color="auto"/>
        <w:left w:val="none" w:sz="0" w:space="0" w:color="auto"/>
        <w:bottom w:val="none" w:sz="0" w:space="0" w:color="auto"/>
        <w:right w:val="none" w:sz="0" w:space="0" w:color="auto"/>
      </w:divBdr>
      <w:divsChild>
        <w:div w:id="1777099134">
          <w:marLeft w:val="0"/>
          <w:marRight w:val="0"/>
          <w:marTop w:val="0"/>
          <w:marBottom w:val="0"/>
          <w:divBdr>
            <w:top w:val="none" w:sz="0" w:space="0" w:color="auto"/>
            <w:left w:val="none" w:sz="0" w:space="0" w:color="auto"/>
            <w:bottom w:val="none" w:sz="0" w:space="0" w:color="auto"/>
            <w:right w:val="none" w:sz="0" w:space="0" w:color="auto"/>
          </w:divBdr>
        </w:div>
      </w:divsChild>
    </w:div>
    <w:div w:id="924412272">
      <w:bodyDiv w:val="1"/>
      <w:marLeft w:val="0"/>
      <w:marRight w:val="0"/>
      <w:marTop w:val="0"/>
      <w:marBottom w:val="0"/>
      <w:divBdr>
        <w:top w:val="none" w:sz="0" w:space="0" w:color="auto"/>
        <w:left w:val="none" w:sz="0" w:space="0" w:color="auto"/>
        <w:bottom w:val="none" w:sz="0" w:space="0" w:color="auto"/>
        <w:right w:val="none" w:sz="0" w:space="0" w:color="auto"/>
      </w:divBdr>
      <w:divsChild>
        <w:div w:id="1062873973">
          <w:marLeft w:val="0"/>
          <w:marRight w:val="0"/>
          <w:marTop w:val="0"/>
          <w:marBottom w:val="0"/>
          <w:divBdr>
            <w:top w:val="none" w:sz="0" w:space="0" w:color="auto"/>
            <w:left w:val="none" w:sz="0" w:space="0" w:color="auto"/>
            <w:bottom w:val="none" w:sz="0" w:space="0" w:color="auto"/>
            <w:right w:val="none" w:sz="0" w:space="0" w:color="auto"/>
          </w:divBdr>
        </w:div>
      </w:divsChild>
    </w:div>
    <w:div w:id="946543413">
      <w:bodyDiv w:val="1"/>
      <w:marLeft w:val="0"/>
      <w:marRight w:val="0"/>
      <w:marTop w:val="0"/>
      <w:marBottom w:val="0"/>
      <w:divBdr>
        <w:top w:val="none" w:sz="0" w:space="0" w:color="auto"/>
        <w:left w:val="none" w:sz="0" w:space="0" w:color="auto"/>
        <w:bottom w:val="none" w:sz="0" w:space="0" w:color="auto"/>
        <w:right w:val="none" w:sz="0" w:space="0" w:color="auto"/>
      </w:divBdr>
      <w:divsChild>
        <w:div w:id="49503146">
          <w:marLeft w:val="0"/>
          <w:marRight w:val="0"/>
          <w:marTop w:val="0"/>
          <w:marBottom w:val="0"/>
          <w:divBdr>
            <w:top w:val="none" w:sz="0" w:space="0" w:color="auto"/>
            <w:left w:val="none" w:sz="0" w:space="0" w:color="auto"/>
            <w:bottom w:val="none" w:sz="0" w:space="0" w:color="auto"/>
            <w:right w:val="none" w:sz="0" w:space="0" w:color="auto"/>
          </w:divBdr>
        </w:div>
      </w:divsChild>
    </w:div>
    <w:div w:id="958755418">
      <w:bodyDiv w:val="1"/>
      <w:marLeft w:val="0"/>
      <w:marRight w:val="0"/>
      <w:marTop w:val="0"/>
      <w:marBottom w:val="0"/>
      <w:divBdr>
        <w:top w:val="none" w:sz="0" w:space="0" w:color="auto"/>
        <w:left w:val="none" w:sz="0" w:space="0" w:color="auto"/>
        <w:bottom w:val="none" w:sz="0" w:space="0" w:color="auto"/>
        <w:right w:val="none" w:sz="0" w:space="0" w:color="auto"/>
      </w:divBdr>
    </w:div>
    <w:div w:id="963391021">
      <w:bodyDiv w:val="1"/>
      <w:marLeft w:val="0"/>
      <w:marRight w:val="0"/>
      <w:marTop w:val="0"/>
      <w:marBottom w:val="0"/>
      <w:divBdr>
        <w:top w:val="none" w:sz="0" w:space="0" w:color="auto"/>
        <w:left w:val="none" w:sz="0" w:space="0" w:color="auto"/>
        <w:bottom w:val="none" w:sz="0" w:space="0" w:color="auto"/>
        <w:right w:val="none" w:sz="0" w:space="0" w:color="auto"/>
      </w:divBdr>
      <w:divsChild>
        <w:div w:id="872502219">
          <w:marLeft w:val="0"/>
          <w:marRight w:val="0"/>
          <w:marTop w:val="0"/>
          <w:marBottom w:val="0"/>
          <w:divBdr>
            <w:top w:val="none" w:sz="0" w:space="0" w:color="auto"/>
            <w:left w:val="none" w:sz="0" w:space="0" w:color="auto"/>
            <w:bottom w:val="none" w:sz="0" w:space="0" w:color="auto"/>
            <w:right w:val="none" w:sz="0" w:space="0" w:color="auto"/>
          </w:divBdr>
        </w:div>
      </w:divsChild>
    </w:div>
    <w:div w:id="970669462">
      <w:bodyDiv w:val="1"/>
      <w:marLeft w:val="0"/>
      <w:marRight w:val="0"/>
      <w:marTop w:val="0"/>
      <w:marBottom w:val="0"/>
      <w:divBdr>
        <w:top w:val="none" w:sz="0" w:space="0" w:color="auto"/>
        <w:left w:val="none" w:sz="0" w:space="0" w:color="auto"/>
        <w:bottom w:val="none" w:sz="0" w:space="0" w:color="auto"/>
        <w:right w:val="none" w:sz="0" w:space="0" w:color="auto"/>
      </w:divBdr>
    </w:div>
    <w:div w:id="999499639">
      <w:bodyDiv w:val="1"/>
      <w:marLeft w:val="0"/>
      <w:marRight w:val="0"/>
      <w:marTop w:val="0"/>
      <w:marBottom w:val="0"/>
      <w:divBdr>
        <w:top w:val="none" w:sz="0" w:space="0" w:color="auto"/>
        <w:left w:val="none" w:sz="0" w:space="0" w:color="auto"/>
        <w:bottom w:val="none" w:sz="0" w:space="0" w:color="auto"/>
        <w:right w:val="none" w:sz="0" w:space="0" w:color="auto"/>
      </w:divBdr>
      <w:divsChild>
        <w:div w:id="16126458">
          <w:marLeft w:val="0"/>
          <w:marRight w:val="0"/>
          <w:marTop w:val="0"/>
          <w:marBottom w:val="0"/>
          <w:divBdr>
            <w:top w:val="none" w:sz="0" w:space="0" w:color="auto"/>
            <w:left w:val="none" w:sz="0" w:space="0" w:color="auto"/>
            <w:bottom w:val="none" w:sz="0" w:space="0" w:color="auto"/>
            <w:right w:val="none" w:sz="0" w:space="0" w:color="auto"/>
          </w:divBdr>
        </w:div>
      </w:divsChild>
    </w:div>
    <w:div w:id="1002972626">
      <w:bodyDiv w:val="1"/>
      <w:marLeft w:val="0"/>
      <w:marRight w:val="0"/>
      <w:marTop w:val="0"/>
      <w:marBottom w:val="0"/>
      <w:divBdr>
        <w:top w:val="none" w:sz="0" w:space="0" w:color="auto"/>
        <w:left w:val="none" w:sz="0" w:space="0" w:color="auto"/>
        <w:bottom w:val="none" w:sz="0" w:space="0" w:color="auto"/>
        <w:right w:val="none" w:sz="0" w:space="0" w:color="auto"/>
      </w:divBdr>
      <w:divsChild>
        <w:div w:id="1643651406">
          <w:marLeft w:val="0"/>
          <w:marRight w:val="0"/>
          <w:marTop w:val="0"/>
          <w:marBottom w:val="0"/>
          <w:divBdr>
            <w:top w:val="none" w:sz="0" w:space="0" w:color="auto"/>
            <w:left w:val="none" w:sz="0" w:space="0" w:color="auto"/>
            <w:bottom w:val="none" w:sz="0" w:space="0" w:color="auto"/>
            <w:right w:val="none" w:sz="0" w:space="0" w:color="auto"/>
          </w:divBdr>
        </w:div>
      </w:divsChild>
    </w:div>
    <w:div w:id="1032615835">
      <w:bodyDiv w:val="1"/>
      <w:marLeft w:val="0"/>
      <w:marRight w:val="0"/>
      <w:marTop w:val="0"/>
      <w:marBottom w:val="0"/>
      <w:divBdr>
        <w:top w:val="none" w:sz="0" w:space="0" w:color="auto"/>
        <w:left w:val="none" w:sz="0" w:space="0" w:color="auto"/>
        <w:bottom w:val="none" w:sz="0" w:space="0" w:color="auto"/>
        <w:right w:val="none" w:sz="0" w:space="0" w:color="auto"/>
      </w:divBdr>
    </w:div>
    <w:div w:id="1040322390">
      <w:bodyDiv w:val="1"/>
      <w:marLeft w:val="0"/>
      <w:marRight w:val="0"/>
      <w:marTop w:val="0"/>
      <w:marBottom w:val="0"/>
      <w:divBdr>
        <w:top w:val="none" w:sz="0" w:space="0" w:color="auto"/>
        <w:left w:val="none" w:sz="0" w:space="0" w:color="auto"/>
        <w:bottom w:val="none" w:sz="0" w:space="0" w:color="auto"/>
        <w:right w:val="none" w:sz="0" w:space="0" w:color="auto"/>
      </w:divBdr>
    </w:div>
    <w:div w:id="1048261111">
      <w:bodyDiv w:val="1"/>
      <w:marLeft w:val="0"/>
      <w:marRight w:val="0"/>
      <w:marTop w:val="0"/>
      <w:marBottom w:val="0"/>
      <w:divBdr>
        <w:top w:val="none" w:sz="0" w:space="0" w:color="auto"/>
        <w:left w:val="none" w:sz="0" w:space="0" w:color="auto"/>
        <w:bottom w:val="none" w:sz="0" w:space="0" w:color="auto"/>
        <w:right w:val="none" w:sz="0" w:space="0" w:color="auto"/>
      </w:divBdr>
    </w:div>
    <w:div w:id="1049189705">
      <w:bodyDiv w:val="1"/>
      <w:marLeft w:val="0"/>
      <w:marRight w:val="0"/>
      <w:marTop w:val="0"/>
      <w:marBottom w:val="0"/>
      <w:divBdr>
        <w:top w:val="none" w:sz="0" w:space="0" w:color="auto"/>
        <w:left w:val="none" w:sz="0" w:space="0" w:color="auto"/>
        <w:bottom w:val="none" w:sz="0" w:space="0" w:color="auto"/>
        <w:right w:val="none" w:sz="0" w:space="0" w:color="auto"/>
      </w:divBdr>
    </w:div>
    <w:div w:id="1069812162">
      <w:bodyDiv w:val="1"/>
      <w:marLeft w:val="0"/>
      <w:marRight w:val="0"/>
      <w:marTop w:val="0"/>
      <w:marBottom w:val="0"/>
      <w:divBdr>
        <w:top w:val="none" w:sz="0" w:space="0" w:color="auto"/>
        <w:left w:val="none" w:sz="0" w:space="0" w:color="auto"/>
        <w:bottom w:val="none" w:sz="0" w:space="0" w:color="auto"/>
        <w:right w:val="none" w:sz="0" w:space="0" w:color="auto"/>
      </w:divBdr>
    </w:div>
    <w:div w:id="1086924358">
      <w:bodyDiv w:val="1"/>
      <w:marLeft w:val="0"/>
      <w:marRight w:val="0"/>
      <w:marTop w:val="0"/>
      <w:marBottom w:val="0"/>
      <w:divBdr>
        <w:top w:val="none" w:sz="0" w:space="0" w:color="auto"/>
        <w:left w:val="none" w:sz="0" w:space="0" w:color="auto"/>
        <w:bottom w:val="none" w:sz="0" w:space="0" w:color="auto"/>
        <w:right w:val="none" w:sz="0" w:space="0" w:color="auto"/>
      </w:divBdr>
    </w:div>
    <w:div w:id="1096289771">
      <w:bodyDiv w:val="1"/>
      <w:marLeft w:val="0"/>
      <w:marRight w:val="0"/>
      <w:marTop w:val="0"/>
      <w:marBottom w:val="0"/>
      <w:divBdr>
        <w:top w:val="none" w:sz="0" w:space="0" w:color="auto"/>
        <w:left w:val="none" w:sz="0" w:space="0" w:color="auto"/>
        <w:bottom w:val="none" w:sz="0" w:space="0" w:color="auto"/>
        <w:right w:val="none" w:sz="0" w:space="0" w:color="auto"/>
      </w:divBdr>
    </w:div>
    <w:div w:id="1116175971">
      <w:bodyDiv w:val="1"/>
      <w:marLeft w:val="0"/>
      <w:marRight w:val="0"/>
      <w:marTop w:val="0"/>
      <w:marBottom w:val="0"/>
      <w:divBdr>
        <w:top w:val="none" w:sz="0" w:space="0" w:color="auto"/>
        <w:left w:val="none" w:sz="0" w:space="0" w:color="auto"/>
        <w:bottom w:val="none" w:sz="0" w:space="0" w:color="auto"/>
        <w:right w:val="none" w:sz="0" w:space="0" w:color="auto"/>
      </w:divBdr>
    </w:div>
    <w:div w:id="1134982437">
      <w:bodyDiv w:val="1"/>
      <w:marLeft w:val="0"/>
      <w:marRight w:val="0"/>
      <w:marTop w:val="0"/>
      <w:marBottom w:val="0"/>
      <w:divBdr>
        <w:top w:val="none" w:sz="0" w:space="0" w:color="auto"/>
        <w:left w:val="none" w:sz="0" w:space="0" w:color="auto"/>
        <w:bottom w:val="none" w:sz="0" w:space="0" w:color="auto"/>
        <w:right w:val="none" w:sz="0" w:space="0" w:color="auto"/>
      </w:divBdr>
    </w:div>
    <w:div w:id="1157376104">
      <w:bodyDiv w:val="1"/>
      <w:marLeft w:val="0"/>
      <w:marRight w:val="0"/>
      <w:marTop w:val="0"/>
      <w:marBottom w:val="0"/>
      <w:divBdr>
        <w:top w:val="none" w:sz="0" w:space="0" w:color="auto"/>
        <w:left w:val="none" w:sz="0" w:space="0" w:color="auto"/>
        <w:bottom w:val="none" w:sz="0" w:space="0" w:color="auto"/>
        <w:right w:val="none" w:sz="0" w:space="0" w:color="auto"/>
      </w:divBdr>
    </w:div>
    <w:div w:id="1187017272">
      <w:bodyDiv w:val="1"/>
      <w:marLeft w:val="0"/>
      <w:marRight w:val="0"/>
      <w:marTop w:val="0"/>
      <w:marBottom w:val="0"/>
      <w:divBdr>
        <w:top w:val="none" w:sz="0" w:space="0" w:color="auto"/>
        <w:left w:val="none" w:sz="0" w:space="0" w:color="auto"/>
        <w:bottom w:val="none" w:sz="0" w:space="0" w:color="auto"/>
        <w:right w:val="none" w:sz="0" w:space="0" w:color="auto"/>
      </w:divBdr>
    </w:div>
    <w:div w:id="1209684693">
      <w:bodyDiv w:val="1"/>
      <w:marLeft w:val="0"/>
      <w:marRight w:val="0"/>
      <w:marTop w:val="0"/>
      <w:marBottom w:val="0"/>
      <w:divBdr>
        <w:top w:val="none" w:sz="0" w:space="0" w:color="auto"/>
        <w:left w:val="none" w:sz="0" w:space="0" w:color="auto"/>
        <w:bottom w:val="none" w:sz="0" w:space="0" w:color="auto"/>
        <w:right w:val="none" w:sz="0" w:space="0" w:color="auto"/>
      </w:divBdr>
    </w:div>
    <w:div w:id="1217552192">
      <w:bodyDiv w:val="1"/>
      <w:marLeft w:val="0"/>
      <w:marRight w:val="0"/>
      <w:marTop w:val="0"/>
      <w:marBottom w:val="0"/>
      <w:divBdr>
        <w:top w:val="none" w:sz="0" w:space="0" w:color="auto"/>
        <w:left w:val="none" w:sz="0" w:space="0" w:color="auto"/>
        <w:bottom w:val="none" w:sz="0" w:space="0" w:color="auto"/>
        <w:right w:val="none" w:sz="0" w:space="0" w:color="auto"/>
      </w:divBdr>
    </w:div>
    <w:div w:id="1275748046">
      <w:bodyDiv w:val="1"/>
      <w:marLeft w:val="0"/>
      <w:marRight w:val="0"/>
      <w:marTop w:val="0"/>
      <w:marBottom w:val="0"/>
      <w:divBdr>
        <w:top w:val="none" w:sz="0" w:space="0" w:color="auto"/>
        <w:left w:val="none" w:sz="0" w:space="0" w:color="auto"/>
        <w:bottom w:val="none" w:sz="0" w:space="0" w:color="auto"/>
        <w:right w:val="none" w:sz="0" w:space="0" w:color="auto"/>
      </w:divBdr>
      <w:divsChild>
        <w:div w:id="34426223">
          <w:marLeft w:val="0"/>
          <w:marRight w:val="0"/>
          <w:marTop w:val="0"/>
          <w:marBottom w:val="0"/>
          <w:divBdr>
            <w:top w:val="none" w:sz="0" w:space="0" w:color="auto"/>
            <w:left w:val="none" w:sz="0" w:space="0" w:color="auto"/>
            <w:bottom w:val="none" w:sz="0" w:space="0" w:color="auto"/>
            <w:right w:val="none" w:sz="0" w:space="0" w:color="auto"/>
          </w:divBdr>
        </w:div>
      </w:divsChild>
    </w:div>
    <w:div w:id="1276905338">
      <w:bodyDiv w:val="1"/>
      <w:marLeft w:val="0"/>
      <w:marRight w:val="0"/>
      <w:marTop w:val="0"/>
      <w:marBottom w:val="0"/>
      <w:divBdr>
        <w:top w:val="none" w:sz="0" w:space="0" w:color="auto"/>
        <w:left w:val="none" w:sz="0" w:space="0" w:color="auto"/>
        <w:bottom w:val="none" w:sz="0" w:space="0" w:color="auto"/>
        <w:right w:val="none" w:sz="0" w:space="0" w:color="auto"/>
      </w:divBdr>
      <w:divsChild>
        <w:div w:id="565529924">
          <w:marLeft w:val="0"/>
          <w:marRight w:val="0"/>
          <w:marTop w:val="0"/>
          <w:marBottom w:val="0"/>
          <w:divBdr>
            <w:top w:val="none" w:sz="0" w:space="0" w:color="auto"/>
            <w:left w:val="none" w:sz="0" w:space="0" w:color="auto"/>
            <w:bottom w:val="none" w:sz="0" w:space="0" w:color="auto"/>
            <w:right w:val="none" w:sz="0" w:space="0" w:color="auto"/>
          </w:divBdr>
        </w:div>
      </w:divsChild>
    </w:div>
    <w:div w:id="1296717209">
      <w:bodyDiv w:val="1"/>
      <w:marLeft w:val="0"/>
      <w:marRight w:val="0"/>
      <w:marTop w:val="0"/>
      <w:marBottom w:val="0"/>
      <w:divBdr>
        <w:top w:val="none" w:sz="0" w:space="0" w:color="auto"/>
        <w:left w:val="none" w:sz="0" w:space="0" w:color="auto"/>
        <w:bottom w:val="none" w:sz="0" w:space="0" w:color="auto"/>
        <w:right w:val="none" w:sz="0" w:space="0" w:color="auto"/>
      </w:divBdr>
    </w:div>
    <w:div w:id="1460107245">
      <w:bodyDiv w:val="1"/>
      <w:marLeft w:val="0"/>
      <w:marRight w:val="0"/>
      <w:marTop w:val="0"/>
      <w:marBottom w:val="0"/>
      <w:divBdr>
        <w:top w:val="none" w:sz="0" w:space="0" w:color="auto"/>
        <w:left w:val="none" w:sz="0" w:space="0" w:color="auto"/>
        <w:bottom w:val="none" w:sz="0" w:space="0" w:color="auto"/>
        <w:right w:val="none" w:sz="0" w:space="0" w:color="auto"/>
      </w:divBdr>
    </w:div>
    <w:div w:id="1462311574">
      <w:bodyDiv w:val="1"/>
      <w:marLeft w:val="0"/>
      <w:marRight w:val="0"/>
      <w:marTop w:val="0"/>
      <w:marBottom w:val="0"/>
      <w:divBdr>
        <w:top w:val="none" w:sz="0" w:space="0" w:color="auto"/>
        <w:left w:val="none" w:sz="0" w:space="0" w:color="auto"/>
        <w:bottom w:val="none" w:sz="0" w:space="0" w:color="auto"/>
        <w:right w:val="none" w:sz="0" w:space="0" w:color="auto"/>
      </w:divBdr>
    </w:div>
    <w:div w:id="1463307190">
      <w:bodyDiv w:val="1"/>
      <w:marLeft w:val="0"/>
      <w:marRight w:val="0"/>
      <w:marTop w:val="0"/>
      <w:marBottom w:val="0"/>
      <w:divBdr>
        <w:top w:val="none" w:sz="0" w:space="0" w:color="auto"/>
        <w:left w:val="none" w:sz="0" w:space="0" w:color="auto"/>
        <w:bottom w:val="none" w:sz="0" w:space="0" w:color="auto"/>
        <w:right w:val="none" w:sz="0" w:space="0" w:color="auto"/>
      </w:divBdr>
    </w:div>
    <w:div w:id="1474252790">
      <w:bodyDiv w:val="1"/>
      <w:marLeft w:val="0"/>
      <w:marRight w:val="0"/>
      <w:marTop w:val="0"/>
      <w:marBottom w:val="0"/>
      <w:divBdr>
        <w:top w:val="none" w:sz="0" w:space="0" w:color="auto"/>
        <w:left w:val="none" w:sz="0" w:space="0" w:color="auto"/>
        <w:bottom w:val="none" w:sz="0" w:space="0" w:color="auto"/>
        <w:right w:val="none" w:sz="0" w:space="0" w:color="auto"/>
      </w:divBdr>
      <w:divsChild>
        <w:div w:id="904948128">
          <w:marLeft w:val="0"/>
          <w:marRight w:val="0"/>
          <w:marTop w:val="0"/>
          <w:marBottom w:val="0"/>
          <w:divBdr>
            <w:top w:val="none" w:sz="0" w:space="0" w:color="auto"/>
            <w:left w:val="none" w:sz="0" w:space="0" w:color="auto"/>
            <w:bottom w:val="none" w:sz="0" w:space="0" w:color="auto"/>
            <w:right w:val="none" w:sz="0" w:space="0" w:color="auto"/>
          </w:divBdr>
        </w:div>
      </w:divsChild>
    </w:div>
    <w:div w:id="1481144715">
      <w:bodyDiv w:val="1"/>
      <w:marLeft w:val="0"/>
      <w:marRight w:val="0"/>
      <w:marTop w:val="0"/>
      <w:marBottom w:val="0"/>
      <w:divBdr>
        <w:top w:val="none" w:sz="0" w:space="0" w:color="auto"/>
        <w:left w:val="none" w:sz="0" w:space="0" w:color="auto"/>
        <w:bottom w:val="none" w:sz="0" w:space="0" w:color="auto"/>
        <w:right w:val="none" w:sz="0" w:space="0" w:color="auto"/>
      </w:divBdr>
      <w:divsChild>
        <w:div w:id="1119450886">
          <w:marLeft w:val="0"/>
          <w:marRight w:val="0"/>
          <w:marTop w:val="0"/>
          <w:marBottom w:val="0"/>
          <w:divBdr>
            <w:top w:val="none" w:sz="0" w:space="0" w:color="auto"/>
            <w:left w:val="none" w:sz="0" w:space="0" w:color="auto"/>
            <w:bottom w:val="none" w:sz="0" w:space="0" w:color="auto"/>
            <w:right w:val="none" w:sz="0" w:space="0" w:color="auto"/>
          </w:divBdr>
          <w:divsChild>
            <w:div w:id="193169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628786">
      <w:bodyDiv w:val="1"/>
      <w:marLeft w:val="0"/>
      <w:marRight w:val="0"/>
      <w:marTop w:val="0"/>
      <w:marBottom w:val="0"/>
      <w:divBdr>
        <w:top w:val="none" w:sz="0" w:space="0" w:color="auto"/>
        <w:left w:val="none" w:sz="0" w:space="0" w:color="auto"/>
        <w:bottom w:val="none" w:sz="0" w:space="0" w:color="auto"/>
        <w:right w:val="none" w:sz="0" w:space="0" w:color="auto"/>
      </w:divBdr>
    </w:div>
    <w:div w:id="1496847446">
      <w:bodyDiv w:val="1"/>
      <w:marLeft w:val="0"/>
      <w:marRight w:val="0"/>
      <w:marTop w:val="0"/>
      <w:marBottom w:val="0"/>
      <w:divBdr>
        <w:top w:val="none" w:sz="0" w:space="0" w:color="auto"/>
        <w:left w:val="none" w:sz="0" w:space="0" w:color="auto"/>
        <w:bottom w:val="none" w:sz="0" w:space="0" w:color="auto"/>
        <w:right w:val="none" w:sz="0" w:space="0" w:color="auto"/>
      </w:divBdr>
      <w:divsChild>
        <w:div w:id="1157309201">
          <w:marLeft w:val="0"/>
          <w:marRight w:val="0"/>
          <w:marTop w:val="0"/>
          <w:marBottom w:val="0"/>
          <w:divBdr>
            <w:top w:val="none" w:sz="0" w:space="0" w:color="auto"/>
            <w:left w:val="none" w:sz="0" w:space="0" w:color="auto"/>
            <w:bottom w:val="none" w:sz="0" w:space="0" w:color="auto"/>
            <w:right w:val="none" w:sz="0" w:space="0" w:color="auto"/>
          </w:divBdr>
        </w:div>
      </w:divsChild>
    </w:div>
    <w:div w:id="1504395433">
      <w:bodyDiv w:val="1"/>
      <w:marLeft w:val="0"/>
      <w:marRight w:val="0"/>
      <w:marTop w:val="0"/>
      <w:marBottom w:val="0"/>
      <w:divBdr>
        <w:top w:val="none" w:sz="0" w:space="0" w:color="auto"/>
        <w:left w:val="none" w:sz="0" w:space="0" w:color="auto"/>
        <w:bottom w:val="none" w:sz="0" w:space="0" w:color="auto"/>
        <w:right w:val="none" w:sz="0" w:space="0" w:color="auto"/>
      </w:divBdr>
    </w:div>
    <w:div w:id="1508860923">
      <w:bodyDiv w:val="1"/>
      <w:marLeft w:val="0"/>
      <w:marRight w:val="0"/>
      <w:marTop w:val="0"/>
      <w:marBottom w:val="0"/>
      <w:divBdr>
        <w:top w:val="none" w:sz="0" w:space="0" w:color="auto"/>
        <w:left w:val="none" w:sz="0" w:space="0" w:color="auto"/>
        <w:bottom w:val="none" w:sz="0" w:space="0" w:color="auto"/>
        <w:right w:val="none" w:sz="0" w:space="0" w:color="auto"/>
      </w:divBdr>
    </w:div>
    <w:div w:id="1548419402">
      <w:bodyDiv w:val="1"/>
      <w:marLeft w:val="0"/>
      <w:marRight w:val="0"/>
      <w:marTop w:val="0"/>
      <w:marBottom w:val="0"/>
      <w:divBdr>
        <w:top w:val="none" w:sz="0" w:space="0" w:color="auto"/>
        <w:left w:val="none" w:sz="0" w:space="0" w:color="auto"/>
        <w:bottom w:val="none" w:sz="0" w:space="0" w:color="auto"/>
        <w:right w:val="none" w:sz="0" w:space="0" w:color="auto"/>
      </w:divBdr>
    </w:div>
    <w:div w:id="1558980081">
      <w:bodyDiv w:val="1"/>
      <w:marLeft w:val="0"/>
      <w:marRight w:val="0"/>
      <w:marTop w:val="0"/>
      <w:marBottom w:val="0"/>
      <w:divBdr>
        <w:top w:val="none" w:sz="0" w:space="0" w:color="auto"/>
        <w:left w:val="none" w:sz="0" w:space="0" w:color="auto"/>
        <w:bottom w:val="none" w:sz="0" w:space="0" w:color="auto"/>
        <w:right w:val="none" w:sz="0" w:space="0" w:color="auto"/>
      </w:divBdr>
    </w:div>
    <w:div w:id="1586376051">
      <w:bodyDiv w:val="1"/>
      <w:marLeft w:val="0"/>
      <w:marRight w:val="0"/>
      <w:marTop w:val="0"/>
      <w:marBottom w:val="0"/>
      <w:divBdr>
        <w:top w:val="none" w:sz="0" w:space="0" w:color="auto"/>
        <w:left w:val="none" w:sz="0" w:space="0" w:color="auto"/>
        <w:bottom w:val="none" w:sz="0" w:space="0" w:color="auto"/>
        <w:right w:val="none" w:sz="0" w:space="0" w:color="auto"/>
      </w:divBdr>
      <w:divsChild>
        <w:div w:id="1400252074">
          <w:marLeft w:val="0"/>
          <w:marRight w:val="0"/>
          <w:marTop w:val="0"/>
          <w:marBottom w:val="0"/>
          <w:divBdr>
            <w:top w:val="none" w:sz="0" w:space="0" w:color="auto"/>
            <w:left w:val="none" w:sz="0" w:space="0" w:color="auto"/>
            <w:bottom w:val="none" w:sz="0" w:space="0" w:color="auto"/>
            <w:right w:val="none" w:sz="0" w:space="0" w:color="auto"/>
          </w:divBdr>
        </w:div>
      </w:divsChild>
    </w:div>
    <w:div w:id="1599563166">
      <w:bodyDiv w:val="1"/>
      <w:marLeft w:val="0"/>
      <w:marRight w:val="0"/>
      <w:marTop w:val="0"/>
      <w:marBottom w:val="0"/>
      <w:divBdr>
        <w:top w:val="none" w:sz="0" w:space="0" w:color="auto"/>
        <w:left w:val="none" w:sz="0" w:space="0" w:color="auto"/>
        <w:bottom w:val="none" w:sz="0" w:space="0" w:color="auto"/>
        <w:right w:val="none" w:sz="0" w:space="0" w:color="auto"/>
      </w:divBdr>
      <w:divsChild>
        <w:div w:id="1462571912">
          <w:marLeft w:val="0"/>
          <w:marRight w:val="0"/>
          <w:marTop w:val="0"/>
          <w:marBottom w:val="0"/>
          <w:divBdr>
            <w:top w:val="none" w:sz="0" w:space="0" w:color="auto"/>
            <w:left w:val="none" w:sz="0" w:space="0" w:color="auto"/>
            <w:bottom w:val="none" w:sz="0" w:space="0" w:color="auto"/>
            <w:right w:val="none" w:sz="0" w:space="0" w:color="auto"/>
          </w:divBdr>
        </w:div>
      </w:divsChild>
    </w:div>
    <w:div w:id="1604872352">
      <w:bodyDiv w:val="1"/>
      <w:marLeft w:val="0"/>
      <w:marRight w:val="0"/>
      <w:marTop w:val="0"/>
      <w:marBottom w:val="0"/>
      <w:divBdr>
        <w:top w:val="none" w:sz="0" w:space="0" w:color="auto"/>
        <w:left w:val="none" w:sz="0" w:space="0" w:color="auto"/>
        <w:bottom w:val="none" w:sz="0" w:space="0" w:color="auto"/>
        <w:right w:val="none" w:sz="0" w:space="0" w:color="auto"/>
      </w:divBdr>
    </w:div>
    <w:div w:id="1605965604">
      <w:bodyDiv w:val="1"/>
      <w:marLeft w:val="0"/>
      <w:marRight w:val="0"/>
      <w:marTop w:val="0"/>
      <w:marBottom w:val="0"/>
      <w:divBdr>
        <w:top w:val="none" w:sz="0" w:space="0" w:color="auto"/>
        <w:left w:val="none" w:sz="0" w:space="0" w:color="auto"/>
        <w:bottom w:val="none" w:sz="0" w:space="0" w:color="auto"/>
        <w:right w:val="none" w:sz="0" w:space="0" w:color="auto"/>
      </w:divBdr>
    </w:div>
    <w:div w:id="1628659133">
      <w:bodyDiv w:val="1"/>
      <w:marLeft w:val="0"/>
      <w:marRight w:val="0"/>
      <w:marTop w:val="0"/>
      <w:marBottom w:val="0"/>
      <w:divBdr>
        <w:top w:val="none" w:sz="0" w:space="0" w:color="auto"/>
        <w:left w:val="none" w:sz="0" w:space="0" w:color="auto"/>
        <w:bottom w:val="none" w:sz="0" w:space="0" w:color="auto"/>
        <w:right w:val="none" w:sz="0" w:space="0" w:color="auto"/>
      </w:divBdr>
    </w:div>
    <w:div w:id="1670282498">
      <w:bodyDiv w:val="1"/>
      <w:marLeft w:val="0"/>
      <w:marRight w:val="0"/>
      <w:marTop w:val="0"/>
      <w:marBottom w:val="0"/>
      <w:divBdr>
        <w:top w:val="none" w:sz="0" w:space="0" w:color="auto"/>
        <w:left w:val="none" w:sz="0" w:space="0" w:color="auto"/>
        <w:bottom w:val="none" w:sz="0" w:space="0" w:color="auto"/>
        <w:right w:val="none" w:sz="0" w:space="0" w:color="auto"/>
      </w:divBdr>
    </w:div>
    <w:div w:id="1683897287">
      <w:bodyDiv w:val="1"/>
      <w:marLeft w:val="0"/>
      <w:marRight w:val="0"/>
      <w:marTop w:val="0"/>
      <w:marBottom w:val="0"/>
      <w:divBdr>
        <w:top w:val="none" w:sz="0" w:space="0" w:color="auto"/>
        <w:left w:val="none" w:sz="0" w:space="0" w:color="auto"/>
        <w:bottom w:val="none" w:sz="0" w:space="0" w:color="auto"/>
        <w:right w:val="none" w:sz="0" w:space="0" w:color="auto"/>
      </w:divBdr>
    </w:div>
    <w:div w:id="1688630246">
      <w:bodyDiv w:val="1"/>
      <w:marLeft w:val="0"/>
      <w:marRight w:val="0"/>
      <w:marTop w:val="0"/>
      <w:marBottom w:val="0"/>
      <w:divBdr>
        <w:top w:val="none" w:sz="0" w:space="0" w:color="auto"/>
        <w:left w:val="none" w:sz="0" w:space="0" w:color="auto"/>
        <w:bottom w:val="none" w:sz="0" w:space="0" w:color="auto"/>
        <w:right w:val="none" w:sz="0" w:space="0" w:color="auto"/>
      </w:divBdr>
      <w:divsChild>
        <w:div w:id="186455795">
          <w:marLeft w:val="0"/>
          <w:marRight w:val="0"/>
          <w:marTop w:val="0"/>
          <w:marBottom w:val="0"/>
          <w:divBdr>
            <w:top w:val="none" w:sz="0" w:space="0" w:color="auto"/>
            <w:left w:val="none" w:sz="0" w:space="0" w:color="auto"/>
            <w:bottom w:val="none" w:sz="0" w:space="0" w:color="auto"/>
            <w:right w:val="none" w:sz="0" w:space="0" w:color="auto"/>
          </w:divBdr>
          <w:divsChild>
            <w:div w:id="1681852887">
              <w:marLeft w:val="0"/>
              <w:marRight w:val="0"/>
              <w:marTop w:val="0"/>
              <w:marBottom w:val="0"/>
              <w:divBdr>
                <w:top w:val="none" w:sz="0" w:space="0" w:color="auto"/>
                <w:left w:val="none" w:sz="0" w:space="0" w:color="auto"/>
                <w:bottom w:val="none" w:sz="0" w:space="0" w:color="auto"/>
                <w:right w:val="none" w:sz="0" w:space="0" w:color="auto"/>
              </w:divBdr>
            </w:div>
          </w:divsChild>
        </w:div>
        <w:div w:id="2107998156">
          <w:marLeft w:val="0"/>
          <w:marRight w:val="0"/>
          <w:marTop w:val="0"/>
          <w:marBottom w:val="0"/>
          <w:divBdr>
            <w:top w:val="none" w:sz="0" w:space="0" w:color="auto"/>
            <w:left w:val="none" w:sz="0" w:space="0" w:color="auto"/>
            <w:bottom w:val="none" w:sz="0" w:space="0" w:color="auto"/>
            <w:right w:val="none" w:sz="0" w:space="0" w:color="auto"/>
          </w:divBdr>
          <w:divsChild>
            <w:div w:id="199625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343256">
      <w:bodyDiv w:val="1"/>
      <w:marLeft w:val="0"/>
      <w:marRight w:val="0"/>
      <w:marTop w:val="0"/>
      <w:marBottom w:val="0"/>
      <w:divBdr>
        <w:top w:val="none" w:sz="0" w:space="0" w:color="auto"/>
        <w:left w:val="none" w:sz="0" w:space="0" w:color="auto"/>
        <w:bottom w:val="none" w:sz="0" w:space="0" w:color="auto"/>
        <w:right w:val="none" w:sz="0" w:space="0" w:color="auto"/>
      </w:divBdr>
    </w:div>
    <w:div w:id="1744058024">
      <w:bodyDiv w:val="1"/>
      <w:marLeft w:val="0"/>
      <w:marRight w:val="0"/>
      <w:marTop w:val="0"/>
      <w:marBottom w:val="0"/>
      <w:divBdr>
        <w:top w:val="none" w:sz="0" w:space="0" w:color="auto"/>
        <w:left w:val="none" w:sz="0" w:space="0" w:color="auto"/>
        <w:bottom w:val="none" w:sz="0" w:space="0" w:color="auto"/>
        <w:right w:val="none" w:sz="0" w:space="0" w:color="auto"/>
      </w:divBdr>
    </w:div>
    <w:div w:id="1780635781">
      <w:bodyDiv w:val="1"/>
      <w:marLeft w:val="0"/>
      <w:marRight w:val="0"/>
      <w:marTop w:val="0"/>
      <w:marBottom w:val="0"/>
      <w:divBdr>
        <w:top w:val="none" w:sz="0" w:space="0" w:color="auto"/>
        <w:left w:val="none" w:sz="0" w:space="0" w:color="auto"/>
        <w:bottom w:val="none" w:sz="0" w:space="0" w:color="auto"/>
        <w:right w:val="none" w:sz="0" w:space="0" w:color="auto"/>
      </w:divBdr>
    </w:div>
    <w:div w:id="1792704164">
      <w:bodyDiv w:val="1"/>
      <w:marLeft w:val="0"/>
      <w:marRight w:val="0"/>
      <w:marTop w:val="0"/>
      <w:marBottom w:val="0"/>
      <w:divBdr>
        <w:top w:val="none" w:sz="0" w:space="0" w:color="auto"/>
        <w:left w:val="none" w:sz="0" w:space="0" w:color="auto"/>
        <w:bottom w:val="none" w:sz="0" w:space="0" w:color="auto"/>
        <w:right w:val="none" w:sz="0" w:space="0" w:color="auto"/>
      </w:divBdr>
      <w:divsChild>
        <w:div w:id="1200122830">
          <w:marLeft w:val="0"/>
          <w:marRight w:val="0"/>
          <w:marTop w:val="0"/>
          <w:marBottom w:val="0"/>
          <w:divBdr>
            <w:top w:val="none" w:sz="0" w:space="0" w:color="auto"/>
            <w:left w:val="none" w:sz="0" w:space="0" w:color="auto"/>
            <w:bottom w:val="none" w:sz="0" w:space="0" w:color="auto"/>
            <w:right w:val="none" w:sz="0" w:space="0" w:color="auto"/>
          </w:divBdr>
        </w:div>
      </w:divsChild>
    </w:div>
    <w:div w:id="1806509859">
      <w:bodyDiv w:val="1"/>
      <w:marLeft w:val="0"/>
      <w:marRight w:val="0"/>
      <w:marTop w:val="0"/>
      <w:marBottom w:val="0"/>
      <w:divBdr>
        <w:top w:val="none" w:sz="0" w:space="0" w:color="auto"/>
        <w:left w:val="none" w:sz="0" w:space="0" w:color="auto"/>
        <w:bottom w:val="none" w:sz="0" w:space="0" w:color="auto"/>
        <w:right w:val="none" w:sz="0" w:space="0" w:color="auto"/>
      </w:divBdr>
      <w:divsChild>
        <w:div w:id="804851959">
          <w:marLeft w:val="0"/>
          <w:marRight w:val="0"/>
          <w:marTop w:val="0"/>
          <w:marBottom w:val="0"/>
          <w:divBdr>
            <w:top w:val="none" w:sz="0" w:space="0" w:color="auto"/>
            <w:left w:val="none" w:sz="0" w:space="0" w:color="auto"/>
            <w:bottom w:val="none" w:sz="0" w:space="0" w:color="auto"/>
            <w:right w:val="none" w:sz="0" w:space="0" w:color="auto"/>
          </w:divBdr>
        </w:div>
      </w:divsChild>
    </w:div>
    <w:div w:id="1811167221">
      <w:bodyDiv w:val="1"/>
      <w:marLeft w:val="0"/>
      <w:marRight w:val="0"/>
      <w:marTop w:val="0"/>
      <w:marBottom w:val="0"/>
      <w:divBdr>
        <w:top w:val="none" w:sz="0" w:space="0" w:color="auto"/>
        <w:left w:val="none" w:sz="0" w:space="0" w:color="auto"/>
        <w:bottom w:val="none" w:sz="0" w:space="0" w:color="auto"/>
        <w:right w:val="none" w:sz="0" w:space="0" w:color="auto"/>
      </w:divBdr>
    </w:div>
    <w:div w:id="1824663187">
      <w:bodyDiv w:val="1"/>
      <w:marLeft w:val="0"/>
      <w:marRight w:val="0"/>
      <w:marTop w:val="0"/>
      <w:marBottom w:val="0"/>
      <w:divBdr>
        <w:top w:val="none" w:sz="0" w:space="0" w:color="auto"/>
        <w:left w:val="none" w:sz="0" w:space="0" w:color="auto"/>
        <w:bottom w:val="none" w:sz="0" w:space="0" w:color="auto"/>
        <w:right w:val="none" w:sz="0" w:space="0" w:color="auto"/>
      </w:divBdr>
    </w:div>
    <w:div w:id="1841770909">
      <w:bodyDiv w:val="1"/>
      <w:marLeft w:val="0"/>
      <w:marRight w:val="0"/>
      <w:marTop w:val="0"/>
      <w:marBottom w:val="0"/>
      <w:divBdr>
        <w:top w:val="none" w:sz="0" w:space="0" w:color="auto"/>
        <w:left w:val="none" w:sz="0" w:space="0" w:color="auto"/>
        <w:bottom w:val="none" w:sz="0" w:space="0" w:color="auto"/>
        <w:right w:val="none" w:sz="0" w:space="0" w:color="auto"/>
      </w:divBdr>
    </w:div>
    <w:div w:id="1860464623">
      <w:bodyDiv w:val="1"/>
      <w:marLeft w:val="0"/>
      <w:marRight w:val="0"/>
      <w:marTop w:val="0"/>
      <w:marBottom w:val="0"/>
      <w:divBdr>
        <w:top w:val="none" w:sz="0" w:space="0" w:color="auto"/>
        <w:left w:val="none" w:sz="0" w:space="0" w:color="auto"/>
        <w:bottom w:val="none" w:sz="0" w:space="0" w:color="auto"/>
        <w:right w:val="none" w:sz="0" w:space="0" w:color="auto"/>
      </w:divBdr>
    </w:div>
    <w:div w:id="1866484080">
      <w:bodyDiv w:val="1"/>
      <w:marLeft w:val="0"/>
      <w:marRight w:val="0"/>
      <w:marTop w:val="0"/>
      <w:marBottom w:val="0"/>
      <w:divBdr>
        <w:top w:val="none" w:sz="0" w:space="0" w:color="auto"/>
        <w:left w:val="none" w:sz="0" w:space="0" w:color="auto"/>
        <w:bottom w:val="none" w:sz="0" w:space="0" w:color="auto"/>
        <w:right w:val="none" w:sz="0" w:space="0" w:color="auto"/>
      </w:divBdr>
    </w:div>
    <w:div w:id="1867671582">
      <w:bodyDiv w:val="1"/>
      <w:marLeft w:val="0"/>
      <w:marRight w:val="0"/>
      <w:marTop w:val="0"/>
      <w:marBottom w:val="0"/>
      <w:divBdr>
        <w:top w:val="none" w:sz="0" w:space="0" w:color="auto"/>
        <w:left w:val="none" w:sz="0" w:space="0" w:color="auto"/>
        <w:bottom w:val="none" w:sz="0" w:space="0" w:color="auto"/>
        <w:right w:val="none" w:sz="0" w:space="0" w:color="auto"/>
      </w:divBdr>
      <w:divsChild>
        <w:div w:id="1666206101">
          <w:marLeft w:val="0"/>
          <w:marRight w:val="0"/>
          <w:marTop w:val="0"/>
          <w:marBottom w:val="0"/>
          <w:divBdr>
            <w:top w:val="none" w:sz="0" w:space="0" w:color="auto"/>
            <w:left w:val="none" w:sz="0" w:space="0" w:color="auto"/>
            <w:bottom w:val="none" w:sz="0" w:space="0" w:color="auto"/>
            <w:right w:val="none" w:sz="0" w:space="0" w:color="auto"/>
          </w:divBdr>
        </w:div>
      </w:divsChild>
    </w:div>
    <w:div w:id="1872525478">
      <w:bodyDiv w:val="1"/>
      <w:marLeft w:val="0"/>
      <w:marRight w:val="0"/>
      <w:marTop w:val="0"/>
      <w:marBottom w:val="0"/>
      <w:divBdr>
        <w:top w:val="none" w:sz="0" w:space="0" w:color="auto"/>
        <w:left w:val="none" w:sz="0" w:space="0" w:color="auto"/>
        <w:bottom w:val="none" w:sz="0" w:space="0" w:color="auto"/>
        <w:right w:val="none" w:sz="0" w:space="0" w:color="auto"/>
      </w:divBdr>
    </w:div>
    <w:div w:id="1895968998">
      <w:bodyDiv w:val="1"/>
      <w:marLeft w:val="0"/>
      <w:marRight w:val="0"/>
      <w:marTop w:val="0"/>
      <w:marBottom w:val="0"/>
      <w:divBdr>
        <w:top w:val="none" w:sz="0" w:space="0" w:color="auto"/>
        <w:left w:val="none" w:sz="0" w:space="0" w:color="auto"/>
        <w:bottom w:val="none" w:sz="0" w:space="0" w:color="auto"/>
        <w:right w:val="none" w:sz="0" w:space="0" w:color="auto"/>
      </w:divBdr>
      <w:divsChild>
        <w:div w:id="704520978">
          <w:marLeft w:val="0"/>
          <w:marRight w:val="0"/>
          <w:marTop w:val="0"/>
          <w:marBottom w:val="0"/>
          <w:divBdr>
            <w:top w:val="none" w:sz="0" w:space="0" w:color="auto"/>
            <w:left w:val="none" w:sz="0" w:space="0" w:color="auto"/>
            <w:bottom w:val="none" w:sz="0" w:space="0" w:color="auto"/>
            <w:right w:val="none" w:sz="0" w:space="0" w:color="auto"/>
          </w:divBdr>
        </w:div>
      </w:divsChild>
    </w:div>
    <w:div w:id="1911771997">
      <w:bodyDiv w:val="1"/>
      <w:marLeft w:val="0"/>
      <w:marRight w:val="0"/>
      <w:marTop w:val="0"/>
      <w:marBottom w:val="0"/>
      <w:divBdr>
        <w:top w:val="none" w:sz="0" w:space="0" w:color="auto"/>
        <w:left w:val="none" w:sz="0" w:space="0" w:color="auto"/>
        <w:bottom w:val="none" w:sz="0" w:space="0" w:color="auto"/>
        <w:right w:val="none" w:sz="0" w:space="0" w:color="auto"/>
      </w:divBdr>
    </w:div>
    <w:div w:id="1948193456">
      <w:bodyDiv w:val="1"/>
      <w:marLeft w:val="0"/>
      <w:marRight w:val="0"/>
      <w:marTop w:val="0"/>
      <w:marBottom w:val="0"/>
      <w:divBdr>
        <w:top w:val="none" w:sz="0" w:space="0" w:color="auto"/>
        <w:left w:val="none" w:sz="0" w:space="0" w:color="auto"/>
        <w:bottom w:val="none" w:sz="0" w:space="0" w:color="auto"/>
        <w:right w:val="none" w:sz="0" w:space="0" w:color="auto"/>
      </w:divBdr>
      <w:divsChild>
        <w:div w:id="1420515900">
          <w:marLeft w:val="0"/>
          <w:marRight w:val="0"/>
          <w:marTop w:val="0"/>
          <w:marBottom w:val="0"/>
          <w:divBdr>
            <w:top w:val="none" w:sz="0" w:space="0" w:color="auto"/>
            <w:left w:val="none" w:sz="0" w:space="0" w:color="auto"/>
            <w:bottom w:val="none" w:sz="0" w:space="0" w:color="auto"/>
            <w:right w:val="none" w:sz="0" w:space="0" w:color="auto"/>
          </w:divBdr>
        </w:div>
        <w:div w:id="1841310279">
          <w:marLeft w:val="0"/>
          <w:marRight w:val="0"/>
          <w:marTop w:val="0"/>
          <w:marBottom w:val="0"/>
          <w:divBdr>
            <w:top w:val="none" w:sz="0" w:space="0" w:color="auto"/>
            <w:left w:val="none" w:sz="0" w:space="0" w:color="auto"/>
            <w:bottom w:val="none" w:sz="0" w:space="0" w:color="auto"/>
            <w:right w:val="none" w:sz="0" w:space="0" w:color="auto"/>
          </w:divBdr>
          <w:divsChild>
            <w:div w:id="116346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404556">
      <w:bodyDiv w:val="1"/>
      <w:marLeft w:val="0"/>
      <w:marRight w:val="0"/>
      <w:marTop w:val="0"/>
      <w:marBottom w:val="0"/>
      <w:divBdr>
        <w:top w:val="none" w:sz="0" w:space="0" w:color="auto"/>
        <w:left w:val="none" w:sz="0" w:space="0" w:color="auto"/>
        <w:bottom w:val="none" w:sz="0" w:space="0" w:color="auto"/>
        <w:right w:val="none" w:sz="0" w:space="0" w:color="auto"/>
      </w:divBdr>
    </w:div>
    <w:div w:id="1959409915">
      <w:bodyDiv w:val="1"/>
      <w:marLeft w:val="0"/>
      <w:marRight w:val="0"/>
      <w:marTop w:val="0"/>
      <w:marBottom w:val="0"/>
      <w:divBdr>
        <w:top w:val="none" w:sz="0" w:space="0" w:color="auto"/>
        <w:left w:val="none" w:sz="0" w:space="0" w:color="auto"/>
        <w:bottom w:val="none" w:sz="0" w:space="0" w:color="auto"/>
        <w:right w:val="none" w:sz="0" w:space="0" w:color="auto"/>
      </w:divBdr>
    </w:div>
    <w:div w:id="1961759472">
      <w:bodyDiv w:val="1"/>
      <w:marLeft w:val="0"/>
      <w:marRight w:val="0"/>
      <w:marTop w:val="0"/>
      <w:marBottom w:val="0"/>
      <w:divBdr>
        <w:top w:val="none" w:sz="0" w:space="0" w:color="auto"/>
        <w:left w:val="none" w:sz="0" w:space="0" w:color="auto"/>
        <w:bottom w:val="none" w:sz="0" w:space="0" w:color="auto"/>
        <w:right w:val="none" w:sz="0" w:space="0" w:color="auto"/>
      </w:divBdr>
    </w:div>
    <w:div w:id="1976180738">
      <w:bodyDiv w:val="1"/>
      <w:marLeft w:val="0"/>
      <w:marRight w:val="0"/>
      <w:marTop w:val="0"/>
      <w:marBottom w:val="0"/>
      <w:divBdr>
        <w:top w:val="none" w:sz="0" w:space="0" w:color="auto"/>
        <w:left w:val="none" w:sz="0" w:space="0" w:color="auto"/>
        <w:bottom w:val="none" w:sz="0" w:space="0" w:color="auto"/>
        <w:right w:val="none" w:sz="0" w:space="0" w:color="auto"/>
      </w:divBdr>
      <w:divsChild>
        <w:div w:id="1255475941">
          <w:marLeft w:val="0"/>
          <w:marRight w:val="0"/>
          <w:marTop w:val="0"/>
          <w:marBottom w:val="0"/>
          <w:divBdr>
            <w:top w:val="none" w:sz="0" w:space="0" w:color="auto"/>
            <w:left w:val="none" w:sz="0" w:space="0" w:color="auto"/>
            <w:bottom w:val="none" w:sz="0" w:space="0" w:color="auto"/>
            <w:right w:val="none" w:sz="0" w:space="0" w:color="auto"/>
          </w:divBdr>
          <w:divsChild>
            <w:div w:id="1270896144">
              <w:marLeft w:val="0"/>
              <w:marRight w:val="0"/>
              <w:marTop w:val="0"/>
              <w:marBottom w:val="0"/>
              <w:divBdr>
                <w:top w:val="none" w:sz="0" w:space="0" w:color="auto"/>
                <w:left w:val="none" w:sz="0" w:space="0" w:color="auto"/>
                <w:bottom w:val="none" w:sz="0" w:space="0" w:color="auto"/>
                <w:right w:val="none" w:sz="0" w:space="0" w:color="auto"/>
              </w:divBdr>
              <w:divsChild>
                <w:div w:id="2128888585">
                  <w:marLeft w:val="0"/>
                  <w:marRight w:val="0"/>
                  <w:marTop w:val="0"/>
                  <w:marBottom w:val="0"/>
                  <w:divBdr>
                    <w:top w:val="none" w:sz="0" w:space="0" w:color="auto"/>
                    <w:left w:val="none" w:sz="0" w:space="0" w:color="auto"/>
                    <w:bottom w:val="none" w:sz="0" w:space="0" w:color="auto"/>
                    <w:right w:val="none" w:sz="0" w:space="0" w:color="auto"/>
                  </w:divBdr>
                  <w:divsChild>
                    <w:div w:id="495145222">
                      <w:marLeft w:val="0"/>
                      <w:marRight w:val="0"/>
                      <w:marTop w:val="0"/>
                      <w:marBottom w:val="0"/>
                      <w:divBdr>
                        <w:top w:val="none" w:sz="0" w:space="0" w:color="auto"/>
                        <w:left w:val="none" w:sz="0" w:space="0" w:color="auto"/>
                        <w:bottom w:val="none" w:sz="0" w:space="0" w:color="auto"/>
                        <w:right w:val="none" w:sz="0" w:space="0" w:color="auto"/>
                      </w:divBdr>
                      <w:divsChild>
                        <w:div w:id="20322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6467868">
      <w:bodyDiv w:val="1"/>
      <w:marLeft w:val="0"/>
      <w:marRight w:val="0"/>
      <w:marTop w:val="0"/>
      <w:marBottom w:val="0"/>
      <w:divBdr>
        <w:top w:val="none" w:sz="0" w:space="0" w:color="auto"/>
        <w:left w:val="none" w:sz="0" w:space="0" w:color="auto"/>
        <w:bottom w:val="none" w:sz="0" w:space="0" w:color="auto"/>
        <w:right w:val="none" w:sz="0" w:space="0" w:color="auto"/>
      </w:divBdr>
      <w:divsChild>
        <w:div w:id="1385593404">
          <w:marLeft w:val="0"/>
          <w:marRight w:val="0"/>
          <w:marTop w:val="0"/>
          <w:marBottom w:val="0"/>
          <w:divBdr>
            <w:top w:val="none" w:sz="0" w:space="0" w:color="auto"/>
            <w:left w:val="none" w:sz="0" w:space="0" w:color="auto"/>
            <w:bottom w:val="none" w:sz="0" w:space="0" w:color="auto"/>
            <w:right w:val="none" w:sz="0" w:space="0" w:color="auto"/>
          </w:divBdr>
        </w:div>
        <w:div w:id="1482231492">
          <w:marLeft w:val="0"/>
          <w:marRight w:val="0"/>
          <w:marTop w:val="0"/>
          <w:marBottom w:val="0"/>
          <w:divBdr>
            <w:top w:val="none" w:sz="0" w:space="0" w:color="auto"/>
            <w:left w:val="none" w:sz="0" w:space="0" w:color="auto"/>
            <w:bottom w:val="none" w:sz="0" w:space="0" w:color="auto"/>
            <w:right w:val="none" w:sz="0" w:space="0" w:color="auto"/>
          </w:divBdr>
          <w:divsChild>
            <w:div w:id="1351030958">
              <w:marLeft w:val="0"/>
              <w:marRight w:val="0"/>
              <w:marTop w:val="0"/>
              <w:marBottom w:val="0"/>
              <w:divBdr>
                <w:top w:val="none" w:sz="0" w:space="0" w:color="auto"/>
                <w:left w:val="none" w:sz="0" w:space="0" w:color="auto"/>
                <w:bottom w:val="none" w:sz="0" w:space="0" w:color="auto"/>
                <w:right w:val="none" w:sz="0" w:space="0" w:color="auto"/>
              </w:divBdr>
            </w:div>
          </w:divsChild>
        </w:div>
        <w:div w:id="2026395543">
          <w:marLeft w:val="0"/>
          <w:marRight w:val="0"/>
          <w:marTop w:val="0"/>
          <w:marBottom w:val="0"/>
          <w:divBdr>
            <w:top w:val="none" w:sz="0" w:space="0" w:color="auto"/>
            <w:left w:val="none" w:sz="0" w:space="0" w:color="auto"/>
            <w:bottom w:val="none" w:sz="0" w:space="0" w:color="auto"/>
            <w:right w:val="none" w:sz="0" w:space="0" w:color="auto"/>
          </w:divBdr>
        </w:div>
      </w:divsChild>
    </w:div>
    <w:div w:id="1999843087">
      <w:bodyDiv w:val="1"/>
      <w:marLeft w:val="0"/>
      <w:marRight w:val="0"/>
      <w:marTop w:val="0"/>
      <w:marBottom w:val="0"/>
      <w:divBdr>
        <w:top w:val="none" w:sz="0" w:space="0" w:color="auto"/>
        <w:left w:val="none" w:sz="0" w:space="0" w:color="auto"/>
        <w:bottom w:val="none" w:sz="0" w:space="0" w:color="auto"/>
        <w:right w:val="none" w:sz="0" w:space="0" w:color="auto"/>
      </w:divBdr>
      <w:divsChild>
        <w:div w:id="2127312789">
          <w:marLeft w:val="0"/>
          <w:marRight w:val="0"/>
          <w:marTop w:val="0"/>
          <w:marBottom w:val="0"/>
          <w:divBdr>
            <w:top w:val="none" w:sz="0" w:space="0" w:color="auto"/>
            <w:left w:val="none" w:sz="0" w:space="0" w:color="auto"/>
            <w:bottom w:val="none" w:sz="0" w:space="0" w:color="auto"/>
            <w:right w:val="none" w:sz="0" w:space="0" w:color="auto"/>
          </w:divBdr>
        </w:div>
      </w:divsChild>
    </w:div>
    <w:div w:id="2016227771">
      <w:bodyDiv w:val="1"/>
      <w:marLeft w:val="0"/>
      <w:marRight w:val="0"/>
      <w:marTop w:val="0"/>
      <w:marBottom w:val="0"/>
      <w:divBdr>
        <w:top w:val="none" w:sz="0" w:space="0" w:color="auto"/>
        <w:left w:val="none" w:sz="0" w:space="0" w:color="auto"/>
        <w:bottom w:val="none" w:sz="0" w:space="0" w:color="auto"/>
        <w:right w:val="none" w:sz="0" w:space="0" w:color="auto"/>
      </w:divBdr>
    </w:div>
    <w:div w:id="2034723848">
      <w:bodyDiv w:val="1"/>
      <w:marLeft w:val="0"/>
      <w:marRight w:val="0"/>
      <w:marTop w:val="0"/>
      <w:marBottom w:val="0"/>
      <w:divBdr>
        <w:top w:val="none" w:sz="0" w:space="0" w:color="auto"/>
        <w:left w:val="none" w:sz="0" w:space="0" w:color="auto"/>
        <w:bottom w:val="none" w:sz="0" w:space="0" w:color="auto"/>
        <w:right w:val="none" w:sz="0" w:space="0" w:color="auto"/>
      </w:divBdr>
      <w:divsChild>
        <w:div w:id="738788045">
          <w:marLeft w:val="0"/>
          <w:marRight w:val="0"/>
          <w:marTop w:val="0"/>
          <w:marBottom w:val="0"/>
          <w:divBdr>
            <w:top w:val="none" w:sz="0" w:space="0" w:color="auto"/>
            <w:left w:val="none" w:sz="0" w:space="0" w:color="auto"/>
            <w:bottom w:val="none" w:sz="0" w:space="0" w:color="auto"/>
            <w:right w:val="none" w:sz="0" w:space="0" w:color="auto"/>
          </w:divBdr>
        </w:div>
      </w:divsChild>
    </w:div>
    <w:div w:id="2036691474">
      <w:bodyDiv w:val="1"/>
      <w:marLeft w:val="0"/>
      <w:marRight w:val="0"/>
      <w:marTop w:val="0"/>
      <w:marBottom w:val="0"/>
      <w:divBdr>
        <w:top w:val="none" w:sz="0" w:space="0" w:color="auto"/>
        <w:left w:val="none" w:sz="0" w:space="0" w:color="auto"/>
        <w:bottom w:val="none" w:sz="0" w:space="0" w:color="auto"/>
        <w:right w:val="none" w:sz="0" w:space="0" w:color="auto"/>
      </w:divBdr>
      <w:divsChild>
        <w:div w:id="584848378">
          <w:marLeft w:val="0"/>
          <w:marRight w:val="0"/>
          <w:marTop w:val="0"/>
          <w:marBottom w:val="0"/>
          <w:divBdr>
            <w:top w:val="none" w:sz="0" w:space="0" w:color="auto"/>
            <w:left w:val="none" w:sz="0" w:space="0" w:color="auto"/>
            <w:bottom w:val="none" w:sz="0" w:space="0" w:color="auto"/>
            <w:right w:val="none" w:sz="0" w:space="0" w:color="auto"/>
          </w:divBdr>
        </w:div>
      </w:divsChild>
    </w:div>
    <w:div w:id="2040622634">
      <w:bodyDiv w:val="1"/>
      <w:marLeft w:val="0"/>
      <w:marRight w:val="0"/>
      <w:marTop w:val="0"/>
      <w:marBottom w:val="0"/>
      <w:divBdr>
        <w:top w:val="none" w:sz="0" w:space="0" w:color="auto"/>
        <w:left w:val="none" w:sz="0" w:space="0" w:color="auto"/>
        <w:bottom w:val="none" w:sz="0" w:space="0" w:color="auto"/>
        <w:right w:val="none" w:sz="0" w:space="0" w:color="auto"/>
      </w:divBdr>
      <w:divsChild>
        <w:div w:id="1463764606">
          <w:marLeft w:val="0"/>
          <w:marRight w:val="0"/>
          <w:marTop w:val="0"/>
          <w:marBottom w:val="0"/>
          <w:divBdr>
            <w:top w:val="none" w:sz="0" w:space="0" w:color="auto"/>
            <w:left w:val="none" w:sz="0" w:space="0" w:color="auto"/>
            <w:bottom w:val="none" w:sz="0" w:space="0" w:color="auto"/>
            <w:right w:val="none" w:sz="0" w:space="0" w:color="auto"/>
          </w:divBdr>
        </w:div>
      </w:divsChild>
    </w:div>
    <w:div w:id="2050448976">
      <w:bodyDiv w:val="1"/>
      <w:marLeft w:val="0"/>
      <w:marRight w:val="0"/>
      <w:marTop w:val="0"/>
      <w:marBottom w:val="0"/>
      <w:divBdr>
        <w:top w:val="none" w:sz="0" w:space="0" w:color="auto"/>
        <w:left w:val="none" w:sz="0" w:space="0" w:color="auto"/>
        <w:bottom w:val="none" w:sz="0" w:space="0" w:color="auto"/>
        <w:right w:val="none" w:sz="0" w:space="0" w:color="auto"/>
      </w:divBdr>
      <w:divsChild>
        <w:div w:id="605045524">
          <w:marLeft w:val="0"/>
          <w:marRight w:val="0"/>
          <w:marTop w:val="0"/>
          <w:marBottom w:val="0"/>
          <w:divBdr>
            <w:top w:val="none" w:sz="0" w:space="0" w:color="auto"/>
            <w:left w:val="none" w:sz="0" w:space="0" w:color="auto"/>
            <w:bottom w:val="none" w:sz="0" w:space="0" w:color="auto"/>
            <w:right w:val="none" w:sz="0" w:space="0" w:color="auto"/>
          </w:divBdr>
        </w:div>
      </w:divsChild>
    </w:div>
    <w:div w:id="2071734431">
      <w:bodyDiv w:val="1"/>
      <w:marLeft w:val="0"/>
      <w:marRight w:val="0"/>
      <w:marTop w:val="0"/>
      <w:marBottom w:val="0"/>
      <w:divBdr>
        <w:top w:val="none" w:sz="0" w:space="0" w:color="auto"/>
        <w:left w:val="none" w:sz="0" w:space="0" w:color="auto"/>
        <w:bottom w:val="none" w:sz="0" w:space="0" w:color="auto"/>
        <w:right w:val="none" w:sz="0" w:space="0" w:color="auto"/>
      </w:divBdr>
      <w:divsChild>
        <w:div w:id="2122646014">
          <w:marLeft w:val="0"/>
          <w:marRight w:val="0"/>
          <w:marTop w:val="0"/>
          <w:marBottom w:val="0"/>
          <w:divBdr>
            <w:top w:val="none" w:sz="0" w:space="0" w:color="auto"/>
            <w:left w:val="none" w:sz="0" w:space="0" w:color="auto"/>
            <w:bottom w:val="none" w:sz="0" w:space="0" w:color="auto"/>
            <w:right w:val="none" w:sz="0" w:space="0" w:color="auto"/>
          </w:divBdr>
        </w:div>
      </w:divsChild>
    </w:div>
    <w:div w:id="2118788962">
      <w:bodyDiv w:val="1"/>
      <w:marLeft w:val="0"/>
      <w:marRight w:val="0"/>
      <w:marTop w:val="0"/>
      <w:marBottom w:val="0"/>
      <w:divBdr>
        <w:top w:val="none" w:sz="0" w:space="0" w:color="auto"/>
        <w:left w:val="none" w:sz="0" w:space="0" w:color="auto"/>
        <w:bottom w:val="none" w:sz="0" w:space="0" w:color="auto"/>
        <w:right w:val="none" w:sz="0" w:space="0" w:color="auto"/>
      </w:divBdr>
    </w:div>
    <w:div w:id="2133211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image" Target="media/image3.png"/><Relationship Id="rId63" Type="http://schemas.openxmlformats.org/officeDocument/2006/relationships/image" Target="media/image40.png"/><Relationship Id="rId159" Type="http://schemas.openxmlformats.org/officeDocument/2006/relationships/image" Target="media/image114.png"/><Relationship Id="rId170" Type="http://schemas.openxmlformats.org/officeDocument/2006/relationships/image" Target="media/image123.png"/><Relationship Id="rId191" Type="http://schemas.openxmlformats.org/officeDocument/2006/relationships/image" Target="media/image144.png"/><Relationship Id="rId205" Type="http://schemas.openxmlformats.org/officeDocument/2006/relationships/image" Target="media/image158.png"/><Relationship Id="rId226" Type="http://schemas.openxmlformats.org/officeDocument/2006/relationships/image" Target="media/image176.png"/><Relationship Id="rId247" Type="http://schemas.openxmlformats.org/officeDocument/2006/relationships/image" Target="media/image197.png"/><Relationship Id="rId107" Type="http://schemas.openxmlformats.org/officeDocument/2006/relationships/hyperlink" Target="https://ssm-dev-hormel.ssmcloud.net/ECM/accounts/show/30" TargetMode="External"/><Relationship Id="rId11" Type="http://schemas.openxmlformats.org/officeDocument/2006/relationships/image" Target="media/image1.png"/><Relationship Id="rId32" Type="http://schemas.openxmlformats.org/officeDocument/2006/relationships/image" Target="media/image13.png"/><Relationship Id="rId53" Type="http://schemas.openxmlformats.org/officeDocument/2006/relationships/image" Target="media/image30.png"/><Relationship Id="rId74" Type="http://schemas.openxmlformats.org/officeDocument/2006/relationships/image" Target="media/image50.png"/><Relationship Id="rId128" Type="http://schemas.openxmlformats.org/officeDocument/2006/relationships/hyperlink" Target="https://ssm-dev-hormel.ssmcloud.net/ECM/endpoints/show/6?savmodule=" TargetMode="External"/><Relationship Id="rId149" Type="http://schemas.openxmlformats.org/officeDocument/2006/relationships/image" Target="media/image104.png"/><Relationship Id="rId5" Type="http://schemas.openxmlformats.org/officeDocument/2006/relationships/numbering" Target="numbering.xml"/><Relationship Id="rId95" Type="http://schemas.openxmlformats.org/officeDocument/2006/relationships/hyperlink" Target="https://ssm-dev-hormel.ssmcloud.net/ECM/ecmConfig/addnewconnection/14" TargetMode="External"/><Relationship Id="rId160" Type="http://schemas.openxmlformats.org/officeDocument/2006/relationships/image" Target="media/image115.png"/><Relationship Id="rId181" Type="http://schemas.openxmlformats.org/officeDocument/2006/relationships/image" Target="media/image134.png"/><Relationship Id="rId216" Type="http://schemas.openxmlformats.org/officeDocument/2006/relationships/image" Target="media/image166.png"/><Relationship Id="rId237" Type="http://schemas.openxmlformats.org/officeDocument/2006/relationships/image" Target="media/image187.png"/><Relationship Id="rId258" Type="http://schemas.openxmlformats.org/officeDocument/2006/relationships/hyperlink" Target="https://saviynt.freshdesk.com/support/solutions" TargetMode="External"/><Relationship Id="rId22" Type="http://schemas.openxmlformats.org/officeDocument/2006/relationships/image" Target="media/image4.png"/><Relationship Id="rId43" Type="http://schemas.openxmlformats.org/officeDocument/2006/relationships/image" Target="media/image20.png"/><Relationship Id="rId64" Type="http://schemas.openxmlformats.org/officeDocument/2006/relationships/image" Target="media/image41.png"/><Relationship Id="rId118" Type="http://schemas.openxmlformats.org/officeDocument/2006/relationships/hyperlink" Target="javascript:;" TargetMode="External"/><Relationship Id="rId139" Type="http://schemas.openxmlformats.org/officeDocument/2006/relationships/image" Target="media/image95.png"/><Relationship Id="rId85" Type="http://schemas.openxmlformats.org/officeDocument/2006/relationships/image" Target="media/image61.png"/><Relationship Id="rId150" Type="http://schemas.openxmlformats.org/officeDocument/2006/relationships/image" Target="media/image105.png"/><Relationship Id="rId171" Type="http://schemas.openxmlformats.org/officeDocument/2006/relationships/image" Target="media/image124.png"/><Relationship Id="rId192" Type="http://schemas.openxmlformats.org/officeDocument/2006/relationships/image" Target="media/image145.png"/><Relationship Id="rId206" Type="http://schemas.openxmlformats.org/officeDocument/2006/relationships/image" Target="media/image159.png"/><Relationship Id="rId227" Type="http://schemas.openxmlformats.org/officeDocument/2006/relationships/image" Target="media/image177.png"/><Relationship Id="rId248" Type="http://schemas.openxmlformats.org/officeDocument/2006/relationships/hyperlink" Target="https://ssm-uat-ads.ssmcloud.net/ECM/analyticsConfigES/show?id=86" TargetMode="External"/><Relationship Id="rId12" Type="http://schemas.openxmlformats.org/officeDocument/2006/relationships/hyperlink" Target="https://kb.iu.edu/d/ambu" TargetMode="External"/><Relationship Id="rId33" Type="http://schemas.openxmlformats.org/officeDocument/2006/relationships/image" Target="media/image14.png"/><Relationship Id="rId108" Type="http://schemas.openxmlformats.org/officeDocument/2006/relationships/image" Target="media/image73.png"/><Relationship Id="rId129" Type="http://schemas.openxmlformats.org/officeDocument/2006/relationships/image" Target="media/image86.png"/><Relationship Id="rId54" Type="http://schemas.openxmlformats.org/officeDocument/2006/relationships/image" Target="media/image31.png"/><Relationship Id="rId75" Type="http://schemas.openxmlformats.org/officeDocument/2006/relationships/image" Target="media/image51.png"/><Relationship Id="rId96" Type="http://schemas.openxmlformats.org/officeDocument/2006/relationships/hyperlink" Target="https://ssm-dev-hormel.ssmcloud.net/ECM/ecmConfig/addnewconnection/14" TargetMode="External"/><Relationship Id="rId140" Type="http://schemas.openxmlformats.org/officeDocument/2006/relationships/image" Target="media/image96.png"/><Relationship Id="rId161" Type="http://schemas.openxmlformats.org/officeDocument/2006/relationships/hyperlink" Target="https://saviynt.freshdesk.com/support/solutions/articles/43000434356-updating-technical-rules" TargetMode="External"/><Relationship Id="rId182" Type="http://schemas.openxmlformats.org/officeDocument/2006/relationships/image" Target="media/image135.png"/><Relationship Id="rId217" Type="http://schemas.openxmlformats.org/officeDocument/2006/relationships/image" Target="media/image167.png"/><Relationship Id="rId6" Type="http://schemas.openxmlformats.org/officeDocument/2006/relationships/styles" Target="styles.xml"/><Relationship Id="rId238" Type="http://schemas.openxmlformats.org/officeDocument/2006/relationships/image" Target="media/image188.png"/><Relationship Id="rId259" Type="http://schemas.openxmlformats.org/officeDocument/2006/relationships/header" Target="header1.xml"/><Relationship Id="rId23" Type="http://schemas.openxmlformats.org/officeDocument/2006/relationships/image" Target="media/image5.png"/><Relationship Id="rId119" Type="http://schemas.openxmlformats.org/officeDocument/2006/relationships/image" Target="media/image79.png"/><Relationship Id="rId44" Type="http://schemas.openxmlformats.org/officeDocument/2006/relationships/image" Target="media/image21.png"/><Relationship Id="rId65" Type="http://schemas.openxmlformats.org/officeDocument/2006/relationships/image" Target="media/image42.emf"/><Relationship Id="rId86" Type="http://schemas.openxmlformats.org/officeDocument/2006/relationships/image" Target="media/image62.png"/><Relationship Id="rId130" Type="http://schemas.openxmlformats.org/officeDocument/2006/relationships/hyperlink" Target="https://ssm-dev-hormel.ssmcloud.net/ECM/endpoints/show/6?savmodule=" TargetMode="External"/><Relationship Id="rId151" Type="http://schemas.openxmlformats.org/officeDocument/2006/relationships/image" Target="media/image106.png"/><Relationship Id="rId172" Type="http://schemas.openxmlformats.org/officeDocument/2006/relationships/image" Target="media/image125.png"/><Relationship Id="rId193" Type="http://schemas.openxmlformats.org/officeDocument/2006/relationships/image" Target="media/image146.png"/><Relationship Id="rId207" Type="http://schemas.openxmlformats.org/officeDocument/2006/relationships/image" Target="media/image160.png"/><Relationship Id="rId228" Type="http://schemas.openxmlformats.org/officeDocument/2006/relationships/image" Target="media/image178.png"/><Relationship Id="rId249" Type="http://schemas.openxmlformats.org/officeDocument/2006/relationships/hyperlink" Target="https://ssm-uat-ads.ssmcloud.net/ECM/analyticsConfigES/show?id=90" TargetMode="External"/><Relationship Id="rId13" Type="http://schemas.openxmlformats.org/officeDocument/2006/relationships/hyperlink" Target="https://saviynt.com/solutions/features/fine-grained-entitlements/" TargetMode="External"/><Relationship Id="rId109" Type="http://schemas.openxmlformats.org/officeDocument/2006/relationships/hyperlink" Target="https://ssm-dev-hormel.ssmcloud.net/ECM/accounts/show/30" TargetMode="External"/><Relationship Id="rId260" Type="http://schemas.openxmlformats.org/officeDocument/2006/relationships/footer" Target="footer1.xml"/><Relationship Id="rId34" Type="http://schemas.openxmlformats.org/officeDocument/2006/relationships/image" Target="media/image15.png"/><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hyperlink" Target="https://ssm-dev-hormel.ssmcloud.net/ECM/endpoints/show/6?savmodule=" TargetMode="External"/><Relationship Id="rId120" Type="http://schemas.openxmlformats.org/officeDocument/2006/relationships/hyperlink" Target="https://ssm-dev-hormel.ssmcloud.net/ECM/ecmConfig/addnewconnection/19" TargetMode="External"/><Relationship Id="rId141" Type="http://schemas.openxmlformats.org/officeDocument/2006/relationships/image" Target="media/image97.png"/><Relationship Id="rId7" Type="http://schemas.openxmlformats.org/officeDocument/2006/relationships/settings" Target="settings.xml"/><Relationship Id="rId162" Type="http://schemas.openxmlformats.org/officeDocument/2006/relationships/image" Target="media/image116.png"/><Relationship Id="rId183" Type="http://schemas.openxmlformats.org/officeDocument/2006/relationships/image" Target="media/image136.png"/><Relationship Id="rId218" Type="http://schemas.openxmlformats.org/officeDocument/2006/relationships/image" Target="media/image168.png"/><Relationship Id="rId239" Type="http://schemas.openxmlformats.org/officeDocument/2006/relationships/image" Target="media/image189.png"/><Relationship Id="rId250" Type="http://schemas.openxmlformats.org/officeDocument/2006/relationships/hyperlink" Target="https://ssm-uat-ads.ssmcloud.net/ECM/analyticsConfigES/show?id=86" TargetMode="External"/><Relationship Id="rId24" Type="http://schemas.openxmlformats.org/officeDocument/2006/relationships/image" Target="media/image6.png"/><Relationship Id="rId45" Type="http://schemas.openxmlformats.org/officeDocument/2006/relationships/image" Target="media/image22.png"/><Relationship Id="rId66" Type="http://schemas.openxmlformats.org/officeDocument/2006/relationships/package" Target="embeddings/Microsoft_Excel_Worksheet.xlsx"/><Relationship Id="rId87" Type="http://schemas.openxmlformats.org/officeDocument/2006/relationships/image" Target="media/image63.png"/><Relationship Id="rId110" Type="http://schemas.openxmlformats.org/officeDocument/2006/relationships/hyperlink" Target="https://ssm-dev-hormel.ssmcloud.net/ECM/ecmConfig/addnewconnection/14" TargetMode="External"/><Relationship Id="rId131" Type="http://schemas.openxmlformats.org/officeDocument/2006/relationships/image" Target="media/image87.png"/><Relationship Id="rId152" Type="http://schemas.openxmlformats.org/officeDocument/2006/relationships/image" Target="media/image107.png"/><Relationship Id="rId173" Type="http://schemas.openxmlformats.org/officeDocument/2006/relationships/image" Target="media/image126.png"/><Relationship Id="rId194" Type="http://schemas.openxmlformats.org/officeDocument/2006/relationships/image" Target="media/image147.png"/><Relationship Id="rId208" Type="http://schemas.openxmlformats.org/officeDocument/2006/relationships/image" Target="media/image161.png"/><Relationship Id="rId229" Type="http://schemas.openxmlformats.org/officeDocument/2006/relationships/image" Target="media/image179.png"/><Relationship Id="rId240" Type="http://schemas.openxmlformats.org/officeDocument/2006/relationships/image" Target="media/image190.png"/><Relationship Id="rId261" Type="http://schemas.openxmlformats.org/officeDocument/2006/relationships/fontTable" Target="fontTable.xml"/><Relationship Id="rId14" Type="http://schemas.openxmlformats.org/officeDocument/2006/relationships/image" Target="media/image2.jpeg"/><Relationship Id="rId35" Type="http://schemas.openxmlformats.org/officeDocument/2006/relationships/hyperlink" Target="https://ssm-dev-hormel.ssmcloud.net/ECM/savRoles/show/3" TargetMode="External"/><Relationship Id="rId56" Type="http://schemas.openxmlformats.org/officeDocument/2006/relationships/image" Target="media/image33.png"/><Relationship Id="rId77" Type="http://schemas.openxmlformats.org/officeDocument/2006/relationships/image" Target="media/image53.png"/><Relationship Id="rId100" Type="http://schemas.openxmlformats.org/officeDocument/2006/relationships/hyperlink" Target="https://ssm-dev-hormel.ssmcloud.net/ECM/accounts/show/30" TargetMode="External"/><Relationship Id="rId8" Type="http://schemas.openxmlformats.org/officeDocument/2006/relationships/webSettings" Target="webSettings.xml"/><Relationship Id="rId98" Type="http://schemas.openxmlformats.org/officeDocument/2006/relationships/image" Target="media/image70.png"/><Relationship Id="rId121" Type="http://schemas.openxmlformats.org/officeDocument/2006/relationships/image" Target="media/image80.png"/><Relationship Id="rId142" Type="http://schemas.openxmlformats.org/officeDocument/2006/relationships/image" Target="media/image98.png"/><Relationship Id="rId163" Type="http://schemas.openxmlformats.org/officeDocument/2006/relationships/image" Target="media/image117.png"/><Relationship Id="rId184" Type="http://schemas.openxmlformats.org/officeDocument/2006/relationships/image" Target="media/image137.png"/><Relationship Id="rId219" Type="http://schemas.openxmlformats.org/officeDocument/2006/relationships/image" Target="media/image169.png"/><Relationship Id="rId230" Type="http://schemas.openxmlformats.org/officeDocument/2006/relationships/image" Target="media/image180.png"/><Relationship Id="rId251" Type="http://schemas.openxmlformats.org/officeDocument/2006/relationships/hyperlink" Target="https://saviynt.freshdesk.com/support/login" TargetMode="External"/><Relationship Id="rId25" Type="http://schemas.openxmlformats.org/officeDocument/2006/relationships/image" Target="media/image7.png"/><Relationship Id="rId46" Type="http://schemas.openxmlformats.org/officeDocument/2006/relationships/image" Target="media/image23.png"/><Relationship Id="rId67" Type="http://schemas.openxmlformats.org/officeDocument/2006/relationships/image" Target="media/image43.png"/><Relationship Id="rId88" Type="http://schemas.openxmlformats.org/officeDocument/2006/relationships/image" Target="media/image64.png"/><Relationship Id="rId111" Type="http://schemas.openxmlformats.org/officeDocument/2006/relationships/image" Target="media/image74.png"/><Relationship Id="rId132" Type="http://schemas.openxmlformats.org/officeDocument/2006/relationships/image" Target="media/image88.png"/><Relationship Id="rId153" Type="http://schemas.openxmlformats.org/officeDocument/2006/relationships/image" Target="media/image108.png"/><Relationship Id="rId174" Type="http://schemas.openxmlformats.org/officeDocument/2006/relationships/image" Target="media/image127.png"/><Relationship Id="rId195" Type="http://schemas.openxmlformats.org/officeDocument/2006/relationships/image" Target="media/image148.png"/><Relationship Id="rId209" Type="http://schemas.openxmlformats.org/officeDocument/2006/relationships/hyperlink" Target="https://saviynt.freshdesk.com/support/solutions/articles/43000485541-oracle-erp-cloud-connector-guide" TargetMode="External"/><Relationship Id="rId220" Type="http://schemas.openxmlformats.org/officeDocument/2006/relationships/image" Target="media/image170.png"/><Relationship Id="rId241" Type="http://schemas.openxmlformats.org/officeDocument/2006/relationships/image" Target="media/image191.png"/><Relationship Id="rId15" Type="http://schemas.openxmlformats.org/officeDocument/2006/relationships/hyperlink" Target="mailto:mrsaviyntdev@hfc.ad" TargetMode="External"/><Relationship Id="rId36" Type="http://schemas.openxmlformats.org/officeDocument/2006/relationships/hyperlink" Target="https://ssm-dev-hormel.ssmcloud.net/ECM/savRoles/show/5" TargetMode="External"/><Relationship Id="rId57" Type="http://schemas.openxmlformats.org/officeDocument/2006/relationships/image" Target="media/image34.png"/><Relationship Id="rId262" Type="http://schemas.microsoft.com/office/2011/relationships/people" Target="people.xml"/><Relationship Id="rId78" Type="http://schemas.openxmlformats.org/officeDocument/2006/relationships/image" Target="media/image54.png"/><Relationship Id="rId99" Type="http://schemas.openxmlformats.org/officeDocument/2006/relationships/image" Target="media/image71.png"/><Relationship Id="rId101" Type="http://schemas.openxmlformats.org/officeDocument/2006/relationships/comments" Target="comments.xml"/><Relationship Id="rId122" Type="http://schemas.openxmlformats.org/officeDocument/2006/relationships/image" Target="media/image81.png"/><Relationship Id="rId143" Type="http://schemas.openxmlformats.org/officeDocument/2006/relationships/image" Target="media/image99.png"/><Relationship Id="rId164" Type="http://schemas.openxmlformats.org/officeDocument/2006/relationships/image" Target="media/image118.png"/><Relationship Id="rId185" Type="http://schemas.openxmlformats.org/officeDocument/2006/relationships/image" Target="media/image138.png"/><Relationship Id="rId9" Type="http://schemas.openxmlformats.org/officeDocument/2006/relationships/footnotes" Target="footnotes.xml"/><Relationship Id="rId210" Type="http://schemas.openxmlformats.org/officeDocument/2006/relationships/hyperlink" Target="https://saviynt.freshdesk.com/support/solutions/articles/43000578581-active-directory-ad-connector-guide" TargetMode="External"/><Relationship Id="rId26" Type="http://schemas.openxmlformats.org/officeDocument/2006/relationships/image" Target="media/image8.png"/><Relationship Id="rId231" Type="http://schemas.openxmlformats.org/officeDocument/2006/relationships/image" Target="media/image181.png"/><Relationship Id="rId252" Type="http://schemas.openxmlformats.org/officeDocument/2006/relationships/image" Target="media/image198.png"/><Relationship Id="rId47" Type="http://schemas.openxmlformats.org/officeDocument/2006/relationships/image" Target="media/image24.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hyperlink" Target="https://ssm-dev-hormel.ssmcloud.net/ECM/ecmConfig/addnewconnection/14" TargetMode="External"/><Relationship Id="rId133" Type="http://schemas.openxmlformats.org/officeDocument/2006/relationships/image" Target="media/image89.png"/><Relationship Id="rId154" Type="http://schemas.openxmlformats.org/officeDocument/2006/relationships/image" Target="media/image109.png"/><Relationship Id="rId175" Type="http://schemas.openxmlformats.org/officeDocument/2006/relationships/image" Target="media/image128.png"/><Relationship Id="rId196" Type="http://schemas.openxmlformats.org/officeDocument/2006/relationships/image" Target="media/image149.png"/><Relationship Id="rId200" Type="http://schemas.openxmlformats.org/officeDocument/2006/relationships/image" Target="media/image153.png"/><Relationship Id="rId16" Type="http://schemas.openxmlformats.org/officeDocument/2006/relationships/hyperlink" Target="mailto:mrsaviyntdev@hfc.ad" TargetMode="External"/><Relationship Id="rId221" Type="http://schemas.openxmlformats.org/officeDocument/2006/relationships/image" Target="media/image171.png"/><Relationship Id="rId242" Type="http://schemas.openxmlformats.org/officeDocument/2006/relationships/image" Target="media/image192.png"/><Relationship Id="rId263" Type="http://schemas.openxmlformats.org/officeDocument/2006/relationships/theme" Target="theme/theme1.xml"/><Relationship Id="rId37" Type="http://schemas.openxmlformats.org/officeDocument/2006/relationships/hyperlink" Target="https://hormel.ssmcloud.net/ECM/savRoles/show/5" TargetMode="External"/><Relationship Id="rId58" Type="http://schemas.openxmlformats.org/officeDocument/2006/relationships/image" Target="media/image35.png"/><Relationship Id="rId79" Type="http://schemas.openxmlformats.org/officeDocument/2006/relationships/image" Target="media/image55.png"/><Relationship Id="rId102" Type="http://schemas.microsoft.com/office/2011/relationships/commentsExtended" Target="commentsExtended.xml"/><Relationship Id="rId123" Type="http://schemas.openxmlformats.org/officeDocument/2006/relationships/image" Target="media/image82.png"/><Relationship Id="rId144" Type="http://schemas.openxmlformats.org/officeDocument/2006/relationships/image" Target="media/image100.png"/><Relationship Id="rId90" Type="http://schemas.openxmlformats.org/officeDocument/2006/relationships/image" Target="media/image66.png"/><Relationship Id="rId165" Type="http://schemas.openxmlformats.org/officeDocument/2006/relationships/image" Target="media/image119.png"/><Relationship Id="rId186" Type="http://schemas.openxmlformats.org/officeDocument/2006/relationships/image" Target="media/image139.png"/><Relationship Id="rId211" Type="http://schemas.openxmlformats.org/officeDocument/2006/relationships/hyperlink" Target="https://saviynt.freshdesk.com/support/solutions/articles/43000480321-microsoft-exchange-connector-guide" TargetMode="External"/><Relationship Id="rId232" Type="http://schemas.openxmlformats.org/officeDocument/2006/relationships/image" Target="media/image182.png"/><Relationship Id="rId253" Type="http://schemas.openxmlformats.org/officeDocument/2006/relationships/image" Target="media/image199.png"/><Relationship Id="rId27" Type="http://schemas.openxmlformats.org/officeDocument/2006/relationships/hyperlink" Target="https://saviynt.freshdesk.com/support/login" TargetMode="External"/><Relationship Id="rId48" Type="http://schemas.openxmlformats.org/officeDocument/2006/relationships/image" Target="media/image25.png"/><Relationship Id="rId69" Type="http://schemas.openxmlformats.org/officeDocument/2006/relationships/image" Target="media/image45.png"/><Relationship Id="rId113" Type="http://schemas.openxmlformats.org/officeDocument/2006/relationships/hyperlink" Target="https://ssm-dev-hormel.ssmcloud.net/ECM/accounts/show/30" TargetMode="External"/><Relationship Id="rId134" Type="http://schemas.openxmlformats.org/officeDocument/2006/relationships/image" Target="media/image90.png"/><Relationship Id="rId80" Type="http://schemas.openxmlformats.org/officeDocument/2006/relationships/image" Target="media/image56.png"/><Relationship Id="rId155" Type="http://schemas.openxmlformats.org/officeDocument/2006/relationships/image" Target="media/image110.png"/><Relationship Id="rId176" Type="http://schemas.openxmlformats.org/officeDocument/2006/relationships/image" Target="media/image129.png"/><Relationship Id="rId197" Type="http://schemas.openxmlformats.org/officeDocument/2006/relationships/image" Target="media/image150.png"/><Relationship Id="rId201" Type="http://schemas.openxmlformats.org/officeDocument/2006/relationships/image" Target="media/image154.png"/><Relationship Id="rId222" Type="http://schemas.openxmlformats.org/officeDocument/2006/relationships/image" Target="media/image172.png"/><Relationship Id="rId243" Type="http://schemas.openxmlformats.org/officeDocument/2006/relationships/image" Target="media/image193.png"/><Relationship Id="rId17" Type="http://schemas.openxmlformats.org/officeDocument/2006/relationships/hyperlink" Target="https://ssm-dev-ads.ssmcloud.net/ECM" TargetMode="External"/><Relationship Id="rId38" Type="http://schemas.openxmlformats.org/officeDocument/2006/relationships/hyperlink" Target="https://hormel.ssmcloud.net/ECM/savRoles/show/5" TargetMode="External"/><Relationship Id="rId59" Type="http://schemas.openxmlformats.org/officeDocument/2006/relationships/image" Target="media/image36.png"/><Relationship Id="rId103" Type="http://schemas.microsoft.com/office/2016/09/relationships/commentsIds" Target="commentsIds.xml"/><Relationship Id="rId124" Type="http://schemas.openxmlformats.org/officeDocument/2006/relationships/image" Target="media/image83.png"/><Relationship Id="rId70" Type="http://schemas.openxmlformats.org/officeDocument/2006/relationships/image" Target="media/image46.png"/><Relationship Id="rId91" Type="http://schemas.openxmlformats.org/officeDocument/2006/relationships/image" Target="media/image67.png"/><Relationship Id="rId145" Type="http://schemas.openxmlformats.org/officeDocument/2006/relationships/image" Target="media/image101.emf"/><Relationship Id="rId166" Type="http://schemas.openxmlformats.org/officeDocument/2006/relationships/hyperlink" Target="https://saviynt.freshdesk.com/support/solutions/articles/43000431681-creating-user-update-rules" TargetMode="External"/><Relationship Id="rId187" Type="http://schemas.openxmlformats.org/officeDocument/2006/relationships/image" Target="media/image140.png"/><Relationship Id="rId1" Type="http://schemas.openxmlformats.org/officeDocument/2006/relationships/customXml" Target="../customXml/item1.xml"/><Relationship Id="rId212" Type="http://schemas.openxmlformats.org/officeDocument/2006/relationships/image" Target="media/image162.png"/><Relationship Id="rId233" Type="http://schemas.openxmlformats.org/officeDocument/2006/relationships/image" Target="media/image183.png"/><Relationship Id="rId254" Type="http://schemas.openxmlformats.org/officeDocument/2006/relationships/hyperlink" Target="https://saviynt.freshdesk.com/support/discussions" TargetMode="External"/><Relationship Id="rId28" Type="http://schemas.openxmlformats.org/officeDocument/2006/relationships/image" Target="media/image9.png"/><Relationship Id="rId49" Type="http://schemas.openxmlformats.org/officeDocument/2006/relationships/image" Target="media/image26.png"/><Relationship Id="rId114" Type="http://schemas.openxmlformats.org/officeDocument/2006/relationships/image" Target="media/image75.png"/><Relationship Id="rId60" Type="http://schemas.openxmlformats.org/officeDocument/2006/relationships/image" Target="media/image37.png"/><Relationship Id="rId81" Type="http://schemas.openxmlformats.org/officeDocument/2006/relationships/image" Target="media/image57.png"/><Relationship Id="rId135" Type="http://schemas.openxmlformats.org/officeDocument/2006/relationships/image" Target="media/image91.png"/><Relationship Id="rId156" Type="http://schemas.openxmlformats.org/officeDocument/2006/relationships/image" Target="media/image111.png"/><Relationship Id="rId177" Type="http://schemas.openxmlformats.org/officeDocument/2006/relationships/image" Target="media/image130.png"/><Relationship Id="rId198" Type="http://schemas.openxmlformats.org/officeDocument/2006/relationships/image" Target="media/image151.png"/><Relationship Id="rId202" Type="http://schemas.openxmlformats.org/officeDocument/2006/relationships/image" Target="media/image155.png"/><Relationship Id="rId223" Type="http://schemas.openxmlformats.org/officeDocument/2006/relationships/image" Target="media/image173.png"/><Relationship Id="rId244" Type="http://schemas.openxmlformats.org/officeDocument/2006/relationships/image" Target="media/image194.png"/><Relationship Id="rId18" Type="http://schemas.openxmlformats.org/officeDocument/2006/relationships/hyperlink" Target="https://ssm-dev-ads.ssmcloud.net/ECM" TargetMode="External"/><Relationship Id="rId39" Type="http://schemas.openxmlformats.org/officeDocument/2006/relationships/image" Target="media/image16.png"/><Relationship Id="rId50" Type="http://schemas.openxmlformats.org/officeDocument/2006/relationships/image" Target="media/image27.png"/><Relationship Id="rId104" Type="http://schemas.microsoft.com/office/2018/08/relationships/commentsExtensible" Target="commentsExtensible.xml"/><Relationship Id="rId125" Type="http://schemas.openxmlformats.org/officeDocument/2006/relationships/image" Target="media/image84.png"/><Relationship Id="rId146" Type="http://schemas.openxmlformats.org/officeDocument/2006/relationships/package" Target="embeddings/Microsoft_Visio_Drawing.vsdx"/><Relationship Id="rId167" Type="http://schemas.openxmlformats.org/officeDocument/2006/relationships/image" Target="media/image120.png"/><Relationship Id="rId188" Type="http://schemas.openxmlformats.org/officeDocument/2006/relationships/image" Target="media/image141.png"/><Relationship Id="rId71" Type="http://schemas.openxmlformats.org/officeDocument/2006/relationships/image" Target="media/image47.png"/><Relationship Id="rId92" Type="http://schemas.openxmlformats.org/officeDocument/2006/relationships/image" Target="media/image68.png"/><Relationship Id="rId213" Type="http://schemas.openxmlformats.org/officeDocument/2006/relationships/image" Target="media/image163.png"/><Relationship Id="rId234" Type="http://schemas.openxmlformats.org/officeDocument/2006/relationships/image" Target="media/image184.png"/><Relationship Id="rId2" Type="http://schemas.openxmlformats.org/officeDocument/2006/relationships/customXml" Target="../customXml/item2.xml"/><Relationship Id="rId29" Type="http://schemas.openxmlformats.org/officeDocument/2006/relationships/image" Target="media/image10.png"/><Relationship Id="rId255" Type="http://schemas.openxmlformats.org/officeDocument/2006/relationships/hyperlink" Target="https://saviynt.freshdesk.com/support/login" TargetMode="External"/><Relationship Id="rId40" Type="http://schemas.openxmlformats.org/officeDocument/2006/relationships/image" Target="media/image17.png"/><Relationship Id="rId115" Type="http://schemas.openxmlformats.org/officeDocument/2006/relationships/image" Target="media/image76.png"/><Relationship Id="rId136" Type="http://schemas.openxmlformats.org/officeDocument/2006/relationships/image" Target="media/image92.png"/><Relationship Id="rId157" Type="http://schemas.openxmlformats.org/officeDocument/2006/relationships/image" Target="media/image112.png"/><Relationship Id="rId178" Type="http://schemas.openxmlformats.org/officeDocument/2006/relationships/image" Target="media/image131.png"/><Relationship Id="rId61" Type="http://schemas.openxmlformats.org/officeDocument/2006/relationships/image" Target="media/image38.png"/><Relationship Id="rId82" Type="http://schemas.openxmlformats.org/officeDocument/2006/relationships/image" Target="media/image58.png"/><Relationship Id="rId199" Type="http://schemas.openxmlformats.org/officeDocument/2006/relationships/image" Target="media/image152.png"/><Relationship Id="rId203" Type="http://schemas.openxmlformats.org/officeDocument/2006/relationships/image" Target="media/image156.png"/><Relationship Id="rId19" Type="http://schemas.openxmlformats.org/officeDocument/2006/relationships/hyperlink" Target="https://ssm-dev-ads.ssmcloud.net/ECM" TargetMode="External"/><Relationship Id="rId224" Type="http://schemas.openxmlformats.org/officeDocument/2006/relationships/image" Target="media/image174.png"/><Relationship Id="rId245" Type="http://schemas.openxmlformats.org/officeDocument/2006/relationships/image" Target="media/image195.png"/><Relationship Id="rId30" Type="http://schemas.openxmlformats.org/officeDocument/2006/relationships/image" Target="media/image11.png"/><Relationship Id="rId105" Type="http://schemas.openxmlformats.org/officeDocument/2006/relationships/image" Target="media/image72.png"/><Relationship Id="rId126" Type="http://schemas.openxmlformats.org/officeDocument/2006/relationships/hyperlink" Target="https://ssm-dev-hormel.ssmcloud.net/ECM/analyticsConfigES/show?id=287" TargetMode="External"/><Relationship Id="rId147" Type="http://schemas.openxmlformats.org/officeDocument/2006/relationships/image" Target="media/image102.png"/><Relationship Id="rId168" Type="http://schemas.openxmlformats.org/officeDocument/2006/relationships/image" Target="media/image121.png"/><Relationship Id="rId51" Type="http://schemas.openxmlformats.org/officeDocument/2006/relationships/image" Target="media/image28.png"/><Relationship Id="rId72" Type="http://schemas.openxmlformats.org/officeDocument/2006/relationships/image" Target="media/image48.png"/><Relationship Id="rId93" Type="http://schemas.openxmlformats.org/officeDocument/2006/relationships/image" Target="media/image69.png"/><Relationship Id="rId189" Type="http://schemas.openxmlformats.org/officeDocument/2006/relationships/image" Target="media/image142.png"/><Relationship Id="rId3" Type="http://schemas.openxmlformats.org/officeDocument/2006/relationships/customXml" Target="../customXml/item3.xml"/><Relationship Id="rId214" Type="http://schemas.openxmlformats.org/officeDocument/2006/relationships/image" Target="media/image164.png"/><Relationship Id="rId235" Type="http://schemas.openxmlformats.org/officeDocument/2006/relationships/image" Target="media/image185.png"/><Relationship Id="rId256" Type="http://schemas.openxmlformats.org/officeDocument/2006/relationships/image" Target="media/image200.png"/><Relationship Id="rId116" Type="http://schemas.openxmlformats.org/officeDocument/2006/relationships/image" Target="media/image77.png"/><Relationship Id="rId137" Type="http://schemas.openxmlformats.org/officeDocument/2006/relationships/image" Target="media/image93.png"/><Relationship Id="rId158" Type="http://schemas.openxmlformats.org/officeDocument/2006/relationships/image" Target="media/image113.png"/><Relationship Id="rId20" Type="http://schemas.openxmlformats.org/officeDocument/2006/relationships/hyperlink" Target="https://urldefense.com/v3/__https:/ekkh.fa.us2.oraclecloud.com/__;!!N8Xdb1VRTUMlZeI!1TbP0JnHC94rC-4bLalecslEoSG8p2dvZtuZmW3OhB03dv2eJuZFtkmwMZKeFxoIRJg$" TargetMode="External"/><Relationship Id="rId41" Type="http://schemas.openxmlformats.org/officeDocument/2006/relationships/image" Target="media/image18.png"/><Relationship Id="rId62" Type="http://schemas.openxmlformats.org/officeDocument/2006/relationships/image" Target="media/image39.png"/><Relationship Id="rId83" Type="http://schemas.openxmlformats.org/officeDocument/2006/relationships/image" Target="media/image59.png"/><Relationship Id="rId179" Type="http://schemas.openxmlformats.org/officeDocument/2006/relationships/image" Target="media/image132.png"/><Relationship Id="rId190" Type="http://schemas.openxmlformats.org/officeDocument/2006/relationships/image" Target="media/image143.png"/><Relationship Id="rId204" Type="http://schemas.openxmlformats.org/officeDocument/2006/relationships/image" Target="media/image157.png"/><Relationship Id="rId225" Type="http://schemas.openxmlformats.org/officeDocument/2006/relationships/image" Target="media/image175.png"/><Relationship Id="rId246" Type="http://schemas.openxmlformats.org/officeDocument/2006/relationships/image" Target="media/image196.png"/><Relationship Id="rId106" Type="http://schemas.openxmlformats.org/officeDocument/2006/relationships/hyperlink" Target="https://ssm-dev-hormel.ssmcloud.net/ECM/accounts/show/30" TargetMode="External"/><Relationship Id="rId127" Type="http://schemas.openxmlformats.org/officeDocument/2006/relationships/image" Target="media/image85.png"/><Relationship Id="rId10" Type="http://schemas.openxmlformats.org/officeDocument/2006/relationships/endnotes" Target="endnotes.xml"/><Relationship Id="rId31" Type="http://schemas.openxmlformats.org/officeDocument/2006/relationships/image" Target="media/image12.jpg"/><Relationship Id="rId52" Type="http://schemas.openxmlformats.org/officeDocument/2006/relationships/image" Target="media/image29.png"/><Relationship Id="rId73" Type="http://schemas.openxmlformats.org/officeDocument/2006/relationships/image" Target="media/image49.png"/><Relationship Id="rId94" Type="http://schemas.openxmlformats.org/officeDocument/2006/relationships/hyperlink" Target="https://ssm-dev-hormel.ssmcloud.net/ECM/ecmConfig/addnewconnection/14" TargetMode="External"/><Relationship Id="rId148" Type="http://schemas.openxmlformats.org/officeDocument/2006/relationships/image" Target="media/image103.png"/><Relationship Id="rId169" Type="http://schemas.openxmlformats.org/officeDocument/2006/relationships/image" Target="media/image122.png"/><Relationship Id="rId4" Type="http://schemas.openxmlformats.org/officeDocument/2006/relationships/customXml" Target="../customXml/item4.xml"/><Relationship Id="rId180" Type="http://schemas.openxmlformats.org/officeDocument/2006/relationships/image" Target="media/image133.png"/><Relationship Id="rId215" Type="http://schemas.openxmlformats.org/officeDocument/2006/relationships/image" Target="media/image165.png"/><Relationship Id="rId236" Type="http://schemas.openxmlformats.org/officeDocument/2006/relationships/image" Target="media/image186.png"/><Relationship Id="rId257" Type="http://schemas.openxmlformats.org/officeDocument/2006/relationships/image" Target="media/image201.png"/><Relationship Id="rId42" Type="http://schemas.openxmlformats.org/officeDocument/2006/relationships/image" Target="media/image19.png"/><Relationship Id="rId84" Type="http://schemas.openxmlformats.org/officeDocument/2006/relationships/image" Target="media/image60.png"/><Relationship Id="rId138" Type="http://schemas.openxmlformats.org/officeDocument/2006/relationships/image" Target="media/image94.png"/></Relationships>
</file>

<file path=word/_rels/header1.xml.rels><?xml version="1.0" encoding="UTF-8" standalone="yes"?>
<Relationships xmlns="http://schemas.openxmlformats.org/package/2006/relationships"><Relationship Id="rId3" Type="http://schemas.openxmlformats.org/officeDocument/2006/relationships/image" Target="media/image203.png"/><Relationship Id="rId2" Type="http://schemas.openxmlformats.org/officeDocument/2006/relationships/image" Target="media/image20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3a181d07-ad07-424b-87a5-90e818ace8a3">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C5C1481C4D24F4D85E13F7393310999" ma:contentTypeVersion="14" ma:contentTypeDescription="Create a new document." ma:contentTypeScope="" ma:versionID="7fd01e86207ef5482714815d86dabfc4">
  <xsd:schema xmlns:xsd="http://www.w3.org/2001/XMLSchema" xmlns:xs="http://www.w3.org/2001/XMLSchema" xmlns:p="http://schemas.microsoft.com/office/2006/metadata/properties" xmlns:ns2="3a181d07-ad07-424b-87a5-90e818ace8a3" xmlns:ns3="4302adf5-38cf-4766-ab7e-5c9122844268" targetNamespace="http://schemas.microsoft.com/office/2006/metadata/properties" ma:root="true" ma:fieldsID="977030423cb96ceb1c48fe28753fec39" ns2:_="" ns3:_="">
    <xsd:import namespace="3a181d07-ad07-424b-87a5-90e818ace8a3"/>
    <xsd:import namespace="4302adf5-38cf-4766-ab7e-5c9122844268"/>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2:MediaServiceOCR" minOccurs="0"/>
                <xsd:element ref="ns2:MediaServiceGenerationTime" minOccurs="0"/>
                <xsd:element ref="ns2:MediaServiceEventHashCode" minOccurs="0"/>
                <xsd:element ref="ns2:MediaServiceObjectDetectorVersions" minOccurs="0"/>
                <xsd:element ref="ns2:MediaServiceDateTaken" minOccurs="0"/>
                <xsd:element ref="ns2:MediaLengthInSecond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a181d07-ad07-424b-87a5-90e818ace8a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5eb2e5f6-6131-4f82-a51f-2a45f3785e8c"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302adf5-38cf-4766-ab7e-5c9122844268"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5BAA97-0989-496F-9575-F568729AE76C}">
  <ds:schemaRefs>
    <ds:schemaRef ds:uri="http://schemas.microsoft.com/office/2006/metadata/properties"/>
    <ds:schemaRef ds:uri="http://schemas.microsoft.com/office/infopath/2007/PartnerControls"/>
    <ds:schemaRef ds:uri="3a181d07-ad07-424b-87a5-90e818ace8a3"/>
  </ds:schemaRefs>
</ds:datastoreItem>
</file>

<file path=customXml/itemProps2.xml><?xml version="1.0" encoding="utf-8"?>
<ds:datastoreItem xmlns:ds="http://schemas.openxmlformats.org/officeDocument/2006/customXml" ds:itemID="{F42A3FB4-57BD-4F16-8CEC-8F740D9E2427}">
  <ds:schemaRefs>
    <ds:schemaRef ds:uri="http://schemas.microsoft.com/sharepoint/v3/contenttype/forms"/>
  </ds:schemaRefs>
</ds:datastoreItem>
</file>

<file path=customXml/itemProps3.xml><?xml version="1.0" encoding="utf-8"?>
<ds:datastoreItem xmlns:ds="http://schemas.openxmlformats.org/officeDocument/2006/customXml" ds:itemID="{69D1C801-F788-4F5A-B4A7-2D34C1ADACD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a181d07-ad07-424b-87a5-90e818ace8a3"/>
    <ds:schemaRef ds:uri="4302adf5-38cf-4766-ab7e-5c912284426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E863978-E84A-4277-9111-6CEA12BF7F2F}">
  <ds:schemaRefs>
    <ds:schemaRef ds:uri="http://schemas.openxmlformats.org/officeDocument/2006/bibliography"/>
  </ds:schemaRefs>
</ds:datastoreItem>
</file>

<file path=docMetadata/LabelInfo.xml><?xml version="1.0" encoding="utf-8"?>
<clbl:labelList xmlns:clbl="http://schemas.microsoft.com/office/2020/mipLabelMetadata">
  <clbl:label id="{be70a804-eae5-4209-a567-d7686862137c}" enabled="1" method="Standard" siteId="{3ac65224-61ae-43a3-b5af-f6da3cac486c}"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1</Pages>
  <Words>26129</Words>
  <Characters>148941</Characters>
  <Application>Microsoft Office Word</Application>
  <DocSecurity>0</DocSecurity>
  <Lines>1241</Lines>
  <Paragraphs>349</Paragraphs>
  <ScaleCrop>false</ScaleCrop>
  <Company>KPMG</Company>
  <LinksUpToDate>false</LinksUpToDate>
  <CharactersWithSpaces>174721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KPMG LLP</dc:creator>
  <cp:keywords/>
  <dc:description/>
  <cp:lastModifiedBy>Melissa Barker</cp:lastModifiedBy>
  <cp:revision>6</cp:revision>
  <dcterms:created xsi:type="dcterms:W3CDTF">2025-03-26T14:15:00Z</dcterms:created>
  <dcterms:modified xsi:type="dcterms:W3CDTF">2025-03-26T14:15:00Z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0x010100BC5C1481C4D24F4D85E13F7393310999</vt:lpwstr>
  </property>
  <property fmtid="{D5CDD505-2E9C-101B-9397-08002B2CF9AE}" pid="3" name="MediaServiceImageTags">
    <vt:lpwstr/>
  </property>
</Properties>
</file>